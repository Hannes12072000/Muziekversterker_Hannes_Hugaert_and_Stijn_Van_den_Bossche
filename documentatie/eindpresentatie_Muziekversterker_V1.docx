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76ECA" w14:textId="491EC6A7" w:rsidR="006355F0" w:rsidRPr="00B81A45" w:rsidDel="008F745A" w:rsidRDefault="00DC6A4B" w:rsidP="00AE7B08">
      <w:pPr>
        <w:rPr>
          <w:del w:id="0" w:author="Stijn Van den bossche" w:date="2021-05-21T20:34:00Z"/>
          <w:rFonts w:ascii="Arial" w:hAnsi="Arial" w:cs="Arial"/>
          <w:sz w:val="44"/>
          <w:szCs w:val="52"/>
          <w:lang w:val="nl-NL"/>
        </w:rPr>
      </w:pPr>
      <w:bookmarkStart w:id="1" w:name="_Hlk49628479"/>
      <w:bookmarkStart w:id="2" w:name="_Toc38284195"/>
      <w:bookmarkStart w:id="3" w:name="_Toc38284383"/>
      <w:bookmarkStart w:id="4" w:name="_Toc38285046"/>
      <w:bookmarkEnd w:id="1"/>
      <w:del w:id="5" w:author="Stijn Van den bossche" w:date="2021-05-21T20:34:00Z">
        <w:r w:rsidRPr="00B81A45" w:rsidDel="008F745A">
          <w:rPr>
            <w:rFonts w:ascii="Arial" w:hAnsi="Arial" w:cs="Arial"/>
            <w:noProof/>
            <w:sz w:val="44"/>
            <w:szCs w:val="52"/>
          </w:rPr>
          <w:drawing>
            <wp:anchor distT="0" distB="0" distL="114300" distR="114300" simplePos="0" relativeHeight="251645956" behindDoc="0" locked="0" layoutInCell="1" allowOverlap="1" wp14:anchorId="0B3AA937" wp14:editId="5D2E0413">
              <wp:simplePos x="0" y="0"/>
              <wp:positionH relativeFrom="margin">
                <wp:posOffset>3550285</wp:posOffset>
              </wp:positionH>
              <wp:positionV relativeFrom="paragraph">
                <wp:posOffset>-635</wp:posOffset>
              </wp:positionV>
              <wp:extent cx="2236371" cy="872185"/>
              <wp:effectExtent l="0" t="0" r="0" b="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6371" cy="87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D80888" w:rsidRPr="00B81A45" w:rsidDel="008F745A">
          <w:rPr>
            <w:rFonts w:ascii="Arial" w:hAnsi="Arial" w:cs="Arial"/>
            <w:sz w:val="44"/>
            <w:szCs w:val="44"/>
            <w:lang w:val="nl-NL"/>
          </w:rPr>
          <w:delText>T</w:delText>
        </w:r>
        <w:r w:rsidRPr="00B81A45" w:rsidDel="008F745A">
          <w:rPr>
            <w:rFonts w:ascii="Arial" w:hAnsi="Arial" w:cs="Arial"/>
            <w:sz w:val="44"/>
            <w:szCs w:val="44"/>
            <w:lang w:val="nl-NL"/>
          </w:rPr>
          <w:delText>homas More</w:delText>
        </w:r>
        <w:bookmarkEnd w:id="2"/>
        <w:bookmarkEnd w:id="3"/>
        <w:bookmarkEnd w:id="4"/>
        <w:r w:rsidR="006355F0" w:rsidRPr="00B81A45" w:rsidDel="008F745A">
          <w:rPr>
            <w:rFonts w:ascii="Arial" w:hAnsi="Arial" w:cs="Arial"/>
            <w:sz w:val="44"/>
            <w:szCs w:val="44"/>
            <w:lang w:val="nl-NL"/>
          </w:rPr>
          <w:delText xml:space="preserve"> </w:delText>
        </w:r>
      </w:del>
    </w:p>
    <w:p w14:paraId="66A9CA74" w14:textId="71D5867C" w:rsidR="006355F0" w:rsidRPr="00B81A45" w:rsidDel="008F745A" w:rsidRDefault="006355F0" w:rsidP="00AE7B08">
      <w:pPr>
        <w:rPr>
          <w:del w:id="6" w:author="Stijn Van den bossche" w:date="2021-05-21T20:34:00Z"/>
          <w:rFonts w:ascii="Arial" w:hAnsi="Arial" w:cs="Arial"/>
          <w:sz w:val="44"/>
          <w:szCs w:val="52"/>
          <w:lang w:val="nl-NL"/>
        </w:rPr>
      </w:pPr>
      <w:bookmarkStart w:id="7" w:name="_Toc38284196"/>
      <w:bookmarkStart w:id="8" w:name="_Toc38284384"/>
      <w:bookmarkStart w:id="9" w:name="_Toc38285047"/>
      <w:del w:id="10" w:author="Stijn Van den bossche" w:date="2021-05-21T20:34:00Z">
        <w:r w:rsidRPr="00B81A45" w:rsidDel="008F745A">
          <w:rPr>
            <w:rFonts w:ascii="Arial" w:hAnsi="Arial" w:cs="Arial"/>
            <w:sz w:val="44"/>
            <w:szCs w:val="52"/>
            <w:lang w:val="nl-NL"/>
          </w:rPr>
          <w:delText>Campus De Nayer</w:delText>
        </w:r>
        <w:bookmarkEnd w:id="7"/>
        <w:bookmarkEnd w:id="8"/>
        <w:bookmarkEnd w:id="9"/>
      </w:del>
    </w:p>
    <w:p w14:paraId="72F08DD0" w14:textId="7090E5F4" w:rsidR="007F308F" w:rsidRPr="00AE7B08" w:rsidDel="008F745A" w:rsidRDefault="007F308F" w:rsidP="00AE7B08">
      <w:pPr>
        <w:rPr>
          <w:del w:id="11" w:author="Stijn Van den bossche" w:date="2021-05-21T20:34:00Z"/>
          <w:rFonts w:ascii="Arial" w:hAnsi="Arial" w:cs="Arial"/>
          <w:sz w:val="30"/>
          <w:szCs w:val="30"/>
          <w:lang w:val="nl-NL"/>
        </w:rPr>
      </w:pPr>
      <w:bookmarkStart w:id="12" w:name="_Toc38284197"/>
      <w:bookmarkStart w:id="13" w:name="_Toc38284385"/>
      <w:bookmarkStart w:id="14" w:name="_Toc38285048"/>
      <w:del w:id="15" w:author="Stijn Van den bossche" w:date="2021-05-21T20:34:00Z">
        <w:r w:rsidRPr="00AE7B08" w:rsidDel="008F745A">
          <w:rPr>
            <w:rFonts w:ascii="Arial" w:hAnsi="Arial" w:cs="Arial"/>
            <w:sz w:val="30"/>
            <w:szCs w:val="30"/>
            <w:lang w:val="nl-NL"/>
          </w:rPr>
          <w:delText xml:space="preserve">Jan </w:delText>
        </w:r>
        <w:r w:rsidR="006355F0" w:rsidRPr="00AE7B08" w:rsidDel="008F745A">
          <w:rPr>
            <w:rFonts w:ascii="Arial" w:hAnsi="Arial" w:cs="Arial"/>
            <w:sz w:val="30"/>
            <w:szCs w:val="30"/>
            <w:lang w:val="nl-NL"/>
          </w:rPr>
          <w:delText>D</w:delText>
        </w:r>
        <w:r w:rsidRPr="00AE7B08" w:rsidDel="008F745A">
          <w:rPr>
            <w:rFonts w:ascii="Arial" w:hAnsi="Arial" w:cs="Arial"/>
            <w:sz w:val="30"/>
            <w:szCs w:val="30"/>
            <w:lang w:val="nl-NL"/>
          </w:rPr>
          <w:delText>e Nayerlaan 5</w:delText>
        </w:r>
        <w:bookmarkEnd w:id="12"/>
        <w:bookmarkEnd w:id="13"/>
        <w:bookmarkEnd w:id="14"/>
      </w:del>
    </w:p>
    <w:p w14:paraId="71C75030" w14:textId="1BB8DF2F" w:rsidR="00D80888" w:rsidRPr="00AE7B08" w:rsidDel="008F745A" w:rsidRDefault="007F308F" w:rsidP="00AE7B08">
      <w:pPr>
        <w:rPr>
          <w:del w:id="16" w:author="Stijn Van den bossche" w:date="2021-05-21T20:34:00Z"/>
          <w:rFonts w:ascii="Arial" w:hAnsi="Arial" w:cs="Arial"/>
          <w:sz w:val="30"/>
          <w:szCs w:val="30"/>
          <w:lang w:val="nl-NL"/>
        </w:rPr>
      </w:pPr>
      <w:bookmarkStart w:id="17" w:name="_Toc38284198"/>
      <w:bookmarkStart w:id="18" w:name="_Toc38284386"/>
      <w:bookmarkStart w:id="19" w:name="_Toc38285049"/>
      <w:del w:id="20" w:author="Stijn Van den bossche" w:date="2021-05-21T20:34:00Z">
        <w:r w:rsidRPr="00AE7B08" w:rsidDel="008F745A">
          <w:rPr>
            <w:rFonts w:ascii="Arial" w:hAnsi="Arial" w:cs="Arial"/>
            <w:sz w:val="30"/>
            <w:szCs w:val="30"/>
            <w:lang w:val="nl-NL"/>
          </w:rPr>
          <w:delText>2860</w:delText>
        </w:r>
        <w:r w:rsidR="00D80888" w:rsidRPr="00AE7B08" w:rsidDel="008F745A">
          <w:rPr>
            <w:rFonts w:ascii="Arial" w:hAnsi="Arial" w:cs="Arial"/>
            <w:sz w:val="30"/>
            <w:szCs w:val="30"/>
            <w:lang w:val="nl-NL"/>
          </w:rPr>
          <w:delText xml:space="preserve"> Sint-</w:delText>
        </w:r>
        <w:r w:rsidRPr="00AE7B08" w:rsidDel="008F745A">
          <w:rPr>
            <w:rFonts w:ascii="Arial" w:hAnsi="Arial" w:cs="Arial"/>
            <w:sz w:val="30"/>
            <w:szCs w:val="30"/>
            <w:lang w:val="nl-NL"/>
          </w:rPr>
          <w:delText>Katelijne-Waver</w:delText>
        </w:r>
        <w:bookmarkEnd w:id="17"/>
        <w:bookmarkEnd w:id="18"/>
        <w:bookmarkEnd w:id="19"/>
      </w:del>
    </w:p>
    <w:p w14:paraId="065C446A" w14:textId="26D45890" w:rsidR="00D80888" w:rsidRPr="000F7C5C" w:rsidDel="008F745A" w:rsidRDefault="00D80888" w:rsidP="00AE7B08">
      <w:pPr>
        <w:rPr>
          <w:del w:id="21" w:author="Stijn Van den bossche" w:date="2021-05-21T20:34:00Z"/>
          <w:rFonts w:ascii="Arial" w:hAnsi="Arial" w:cs="Arial"/>
          <w:sz w:val="30"/>
          <w:szCs w:val="30"/>
          <w:lang w:val="en-US"/>
        </w:rPr>
      </w:pPr>
      <w:del w:id="22" w:author="Stijn Van den bossche" w:date="2021-05-21T20:34:00Z">
        <w:r w:rsidRPr="000F7C5C" w:rsidDel="008F745A">
          <w:rPr>
            <w:rFonts w:ascii="Arial" w:hAnsi="Arial" w:cs="Arial"/>
            <w:sz w:val="30"/>
            <w:szCs w:val="30"/>
            <w:lang w:val="en-US"/>
          </w:rPr>
          <w:delText xml:space="preserve">Tel. </w:delText>
        </w:r>
        <w:r w:rsidR="00E66A8D" w:rsidRPr="000F7C5C" w:rsidDel="008F745A">
          <w:rPr>
            <w:rFonts w:ascii="Arial" w:hAnsi="Arial" w:cs="Arial"/>
            <w:sz w:val="30"/>
            <w:szCs w:val="30"/>
            <w:lang w:val="en-US"/>
          </w:rPr>
          <w:delText>(</w:delText>
        </w:r>
        <w:r w:rsidRPr="000F7C5C" w:rsidDel="008F745A">
          <w:rPr>
            <w:rFonts w:ascii="Arial" w:hAnsi="Arial" w:cs="Arial"/>
            <w:sz w:val="30"/>
            <w:szCs w:val="30"/>
            <w:lang w:val="en-US"/>
          </w:rPr>
          <w:delText>01</w:delText>
        </w:r>
        <w:r w:rsidR="009046C4" w:rsidRPr="000F7C5C" w:rsidDel="008F745A">
          <w:rPr>
            <w:rFonts w:ascii="Arial" w:hAnsi="Arial" w:cs="Arial"/>
            <w:sz w:val="30"/>
            <w:szCs w:val="30"/>
            <w:lang w:val="en-US"/>
          </w:rPr>
          <w:delText>5</w:delText>
        </w:r>
        <w:r w:rsidR="00E66A8D" w:rsidRPr="000F7C5C" w:rsidDel="008F745A">
          <w:rPr>
            <w:rFonts w:ascii="Arial" w:hAnsi="Arial" w:cs="Arial"/>
            <w:sz w:val="30"/>
            <w:szCs w:val="30"/>
            <w:lang w:val="en-US"/>
          </w:rPr>
          <w:delText>)</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31</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69</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44</w:delText>
        </w:r>
      </w:del>
    </w:p>
    <w:p w14:paraId="0E437899" w14:textId="3B564675" w:rsidR="00D80888" w:rsidRPr="000F7C5C" w:rsidDel="008F745A" w:rsidRDefault="00D80888" w:rsidP="00D80888">
      <w:pPr>
        <w:widowControl/>
        <w:autoSpaceDE/>
        <w:autoSpaceDN/>
        <w:adjustRightInd/>
        <w:rPr>
          <w:del w:id="23" w:author="Stijn Van den bossche" w:date="2021-05-21T20:34:00Z"/>
          <w:rFonts w:ascii="Arial" w:hAnsi="Arial" w:cs="Arial"/>
          <w:sz w:val="36"/>
          <w:lang w:val="en-US"/>
        </w:rPr>
      </w:pPr>
    </w:p>
    <w:p w14:paraId="4D763B4E" w14:textId="77D9CE8B" w:rsidR="00D80888" w:rsidRPr="000F7C5C" w:rsidDel="008F745A" w:rsidRDefault="00D80888" w:rsidP="00D80888">
      <w:pPr>
        <w:widowControl/>
        <w:autoSpaceDE/>
        <w:autoSpaceDN/>
        <w:adjustRightInd/>
        <w:rPr>
          <w:del w:id="24" w:author="Stijn Van den bossche" w:date="2021-05-21T20:34:00Z"/>
          <w:rFonts w:ascii="Arial" w:hAnsi="Arial" w:cs="Arial"/>
          <w:sz w:val="36"/>
          <w:lang w:val="en-US"/>
        </w:rPr>
      </w:pPr>
    </w:p>
    <w:p w14:paraId="4BCE023E" w14:textId="79D594BE" w:rsidR="00D80888" w:rsidRPr="000F7C5C" w:rsidDel="008F745A" w:rsidRDefault="00D80888" w:rsidP="00D80888">
      <w:pPr>
        <w:widowControl/>
        <w:autoSpaceDE/>
        <w:autoSpaceDN/>
        <w:adjustRightInd/>
        <w:rPr>
          <w:del w:id="25" w:author="Stijn Van den bossche" w:date="2021-05-21T20:34:00Z"/>
          <w:rFonts w:ascii="Arial" w:hAnsi="Arial" w:cs="Arial"/>
          <w:sz w:val="36"/>
          <w:lang w:val="en-US"/>
        </w:rPr>
      </w:pPr>
    </w:p>
    <w:p w14:paraId="3938D55F" w14:textId="11B82CBF" w:rsidR="00D80888" w:rsidRPr="000F7C5C" w:rsidDel="008F745A" w:rsidRDefault="00D80888" w:rsidP="00D80888">
      <w:pPr>
        <w:widowControl/>
        <w:autoSpaceDE/>
        <w:autoSpaceDN/>
        <w:adjustRightInd/>
        <w:rPr>
          <w:del w:id="26" w:author="Stijn Van den bossche" w:date="2021-05-21T20:34:00Z"/>
          <w:rFonts w:ascii="Arial" w:hAnsi="Arial" w:cs="Arial"/>
          <w:sz w:val="36"/>
          <w:lang w:val="en-US"/>
        </w:rPr>
      </w:pPr>
    </w:p>
    <w:p w14:paraId="545E76FA" w14:textId="61994844" w:rsidR="00D80888" w:rsidRPr="000F7C5C" w:rsidDel="008F745A" w:rsidRDefault="00D80888" w:rsidP="00D80888">
      <w:pPr>
        <w:widowControl/>
        <w:autoSpaceDE/>
        <w:autoSpaceDN/>
        <w:adjustRightInd/>
        <w:rPr>
          <w:del w:id="27" w:author="Stijn Van den bossche" w:date="2021-05-21T20:34:00Z"/>
          <w:rFonts w:ascii="Arial" w:hAnsi="Arial" w:cs="Arial"/>
          <w:sz w:val="36"/>
          <w:lang w:val="en-US"/>
        </w:rPr>
      </w:pPr>
    </w:p>
    <w:p w14:paraId="47072A04" w14:textId="50765156" w:rsidR="00D80888" w:rsidRPr="000F7C5C" w:rsidDel="008F745A" w:rsidRDefault="00D80888" w:rsidP="00D80888">
      <w:pPr>
        <w:widowControl/>
        <w:autoSpaceDE/>
        <w:autoSpaceDN/>
        <w:adjustRightInd/>
        <w:rPr>
          <w:del w:id="28" w:author="Stijn Van den bossche" w:date="2021-05-21T20:34:00Z"/>
          <w:rFonts w:ascii="Arial" w:hAnsi="Arial" w:cs="Arial"/>
          <w:sz w:val="36"/>
          <w:lang w:val="en-US"/>
        </w:rPr>
      </w:pPr>
    </w:p>
    <w:p w14:paraId="78E3A315" w14:textId="661B3B03" w:rsidR="00D80888" w:rsidRPr="000F7C5C" w:rsidDel="008F745A" w:rsidRDefault="00D80888" w:rsidP="00D80888">
      <w:pPr>
        <w:widowControl/>
        <w:autoSpaceDE/>
        <w:autoSpaceDN/>
        <w:adjustRightInd/>
        <w:rPr>
          <w:del w:id="29" w:author="Stijn Van den bossche" w:date="2021-05-21T20:34:00Z"/>
          <w:rFonts w:ascii="Arial" w:hAnsi="Arial" w:cs="Arial"/>
          <w:sz w:val="36"/>
          <w:lang w:val="en-US"/>
        </w:rPr>
      </w:pPr>
    </w:p>
    <w:p w14:paraId="4FF44F58" w14:textId="3DB3DC13" w:rsidR="00D80888" w:rsidRPr="000F7C5C" w:rsidDel="008F745A" w:rsidRDefault="00D80888" w:rsidP="00D80888">
      <w:pPr>
        <w:widowControl/>
        <w:autoSpaceDE/>
        <w:autoSpaceDN/>
        <w:adjustRightInd/>
        <w:rPr>
          <w:del w:id="30" w:author="Stijn Van den bossche" w:date="2021-05-21T20:34:00Z"/>
          <w:rFonts w:ascii="Arial" w:hAnsi="Arial" w:cs="Arial"/>
          <w:sz w:val="36"/>
          <w:lang w:val="en-US"/>
        </w:rPr>
      </w:pPr>
    </w:p>
    <w:p w14:paraId="6A94C067" w14:textId="380E93A7" w:rsidR="00D80888" w:rsidRPr="000F7C5C" w:rsidDel="008F745A" w:rsidRDefault="00D80888" w:rsidP="00D80888">
      <w:pPr>
        <w:widowControl/>
        <w:autoSpaceDE/>
        <w:autoSpaceDN/>
        <w:adjustRightInd/>
        <w:rPr>
          <w:del w:id="31" w:author="Stijn Van den bossche" w:date="2021-05-21T20:34:00Z"/>
          <w:rFonts w:ascii="Arial" w:hAnsi="Arial" w:cs="Arial"/>
          <w:sz w:val="36"/>
          <w:lang w:val="en-US"/>
        </w:rPr>
      </w:pPr>
    </w:p>
    <w:p w14:paraId="67A61CA9" w14:textId="7E12E39E" w:rsidR="00D80888" w:rsidRPr="000F7C5C" w:rsidDel="008F745A" w:rsidRDefault="00D80888" w:rsidP="00AE7B08">
      <w:pPr>
        <w:jc w:val="center"/>
        <w:rPr>
          <w:del w:id="32" w:author="Stijn Van den bossche" w:date="2021-05-21T20:34:00Z"/>
          <w:rFonts w:ascii="Arial" w:hAnsi="Arial" w:cs="Arial"/>
          <w:i/>
          <w:iCs/>
          <w:sz w:val="48"/>
          <w:szCs w:val="56"/>
          <w:u w:val="single"/>
          <w:lang w:val="en-US"/>
        </w:rPr>
      </w:pPr>
      <w:bookmarkStart w:id="33" w:name="_Toc38284199"/>
      <w:bookmarkStart w:id="34" w:name="_Toc38284387"/>
      <w:bookmarkStart w:id="35" w:name="_Toc38285050"/>
      <w:del w:id="36" w:author="Stijn Van den bossche" w:date="2021-05-21T20:34:00Z">
        <w:r w:rsidRPr="000F7C5C" w:rsidDel="008F745A">
          <w:rPr>
            <w:rFonts w:ascii="Arial" w:hAnsi="Arial" w:cs="Arial"/>
            <w:i/>
            <w:iCs/>
            <w:sz w:val="48"/>
            <w:szCs w:val="56"/>
            <w:u w:val="single"/>
            <w:lang w:val="en-US"/>
          </w:rPr>
          <w:delText>Practi</w:delText>
        </w:r>
        <w:r w:rsidR="00AA67B1" w:rsidRPr="000F7C5C" w:rsidDel="008F745A">
          <w:rPr>
            <w:rFonts w:ascii="Arial" w:hAnsi="Arial" w:cs="Arial"/>
            <w:i/>
            <w:iCs/>
            <w:sz w:val="48"/>
            <w:szCs w:val="56"/>
            <w:u w:val="single"/>
            <w:lang w:val="en-US"/>
          </w:rPr>
          <w:delText>ce Enterprise Electronic</w:delText>
        </w:r>
        <w:r w:rsidR="0034225C" w:rsidRPr="000F7C5C" w:rsidDel="008F745A">
          <w:rPr>
            <w:rFonts w:ascii="Arial" w:hAnsi="Arial" w:cs="Arial"/>
            <w:i/>
            <w:iCs/>
            <w:sz w:val="48"/>
            <w:szCs w:val="56"/>
            <w:u w:val="single"/>
            <w:lang w:val="en-US"/>
          </w:rPr>
          <w:delText>s</w:delText>
        </w:r>
        <w:bookmarkEnd w:id="33"/>
        <w:bookmarkEnd w:id="34"/>
        <w:bookmarkEnd w:id="35"/>
      </w:del>
    </w:p>
    <w:p w14:paraId="6AA67927" w14:textId="7FE54A6E" w:rsidR="00D80888" w:rsidRPr="000F7C5C" w:rsidDel="008F745A" w:rsidRDefault="00D80888" w:rsidP="00D80888">
      <w:pPr>
        <w:widowControl/>
        <w:autoSpaceDE/>
        <w:autoSpaceDN/>
        <w:adjustRightInd/>
        <w:jc w:val="center"/>
        <w:rPr>
          <w:del w:id="37" w:author="Stijn Van den bossche" w:date="2021-05-21T20:34:00Z"/>
          <w:rFonts w:ascii="Arial" w:hAnsi="Arial" w:cs="Arial"/>
          <w:i/>
          <w:iCs/>
          <w:sz w:val="48"/>
          <w:szCs w:val="36"/>
          <w:u w:val="single"/>
          <w:lang w:val="en-US"/>
        </w:rPr>
      </w:pPr>
      <w:del w:id="38" w:author="Stijn Van den bossche" w:date="2021-05-21T20:34:00Z">
        <w:r w:rsidRPr="000F7C5C" w:rsidDel="008F745A">
          <w:rPr>
            <w:rFonts w:ascii="Arial" w:hAnsi="Arial" w:cs="Arial"/>
            <w:i/>
            <w:iCs/>
            <w:sz w:val="48"/>
            <w:szCs w:val="36"/>
            <w:u w:val="single"/>
            <w:lang w:val="en-US"/>
          </w:rPr>
          <w:delText>Schooljaar 20</w:delText>
        </w:r>
        <w:r w:rsidR="00914BDD" w:rsidDel="008F745A">
          <w:rPr>
            <w:rFonts w:ascii="Arial" w:hAnsi="Arial" w:cs="Arial"/>
            <w:i/>
            <w:iCs/>
            <w:sz w:val="48"/>
            <w:szCs w:val="36"/>
            <w:u w:val="single"/>
            <w:lang w:val="en-US"/>
          </w:rPr>
          <w:delText>20</w:delText>
        </w:r>
        <w:r w:rsidRPr="000F7C5C" w:rsidDel="008F745A">
          <w:rPr>
            <w:rFonts w:ascii="Arial" w:hAnsi="Arial" w:cs="Arial"/>
            <w:i/>
            <w:iCs/>
            <w:sz w:val="48"/>
            <w:szCs w:val="36"/>
            <w:u w:val="single"/>
            <w:lang w:val="en-US"/>
          </w:rPr>
          <w:delText>-20</w:delText>
        </w:r>
        <w:r w:rsidR="0034225C" w:rsidRPr="000F7C5C" w:rsidDel="008F745A">
          <w:rPr>
            <w:rFonts w:ascii="Arial" w:hAnsi="Arial" w:cs="Arial"/>
            <w:i/>
            <w:iCs/>
            <w:sz w:val="48"/>
            <w:szCs w:val="36"/>
            <w:u w:val="single"/>
            <w:lang w:val="en-US"/>
          </w:rPr>
          <w:delText>2</w:delText>
        </w:r>
        <w:r w:rsidR="00914BDD" w:rsidDel="008F745A">
          <w:rPr>
            <w:rFonts w:ascii="Arial" w:hAnsi="Arial" w:cs="Arial"/>
            <w:i/>
            <w:iCs/>
            <w:sz w:val="48"/>
            <w:szCs w:val="36"/>
            <w:u w:val="single"/>
            <w:lang w:val="en-US"/>
          </w:rPr>
          <w:delText>1</w:delText>
        </w:r>
      </w:del>
    </w:p>
    <w:p w14:paraId="0F82AD61" w14:textId="1A6553E7" w:rsidR="00D80888" w:rsidRPr="000F7C5C" w:rsidDel="008F745A" w:rsidRDefault="00D80888" w:rsidP="00D80888">
      <w:pPr>
        <w:widowControl/>
        <w:autoSpaceDE/>
        <w:autoSpaceDN/>
        <w:adjustRightInd/>
        <w:jc w:val="center"/>
        <w:rPr>
          <w:del w:id="39" w:author="Stijn Van den bossche" w:date="2021-05-21T20:34:00Z"/>
          <w:rFonts w:ascii="Arial" w:hAnsi="Arial" w:cs="Arial"/>
          <w:sz w:val="24"/>
          <w:lang w:val="en-US"/>
        </w:rPr>
      </w:pPr>
    </w:p>
    <w:p w14:paraId="23421E68" w14:textId="3C5074CC" w:rsidR="00D80888" w:rsidRPr="000F7C5C" w:rsidDel="008F745A" w:rsidRDefault="00D80888" w:rsidP="00D80888">
      <w:pPr>
        <w:widowControl/>
        <w:autoSpaceDE/>
        <w:autoSpaceDN/>
        <w:adjustRightInd/>
        <w:rPr>
          <w:del w:id="40" w:author="Stijn Van den bossche" w:date="2021-05-21T20:34:00Z"/>
          <w:rFonts w:ascii="Arial" w:hAnsi="Arial" w:cs="Arial"/>
          <w:sz w:val="24"/>
          <w:lang w:val="en-US"/>
        </w:rPr>
      </w:pPr>
    </w:p>
    <w:p w14:paraId="3A955027" w14:textId="759D9291" w:rsidR="00D80888" w:rsidRPr="000F7C5C" w:rsidDel="008F745A" w:rsidRDefault="00D80888" w:rsidP="00D80888">
      <w:pPr>
        <w:widowControl/>
        <w:autoSpaceDE/>
        <w:autoSpaceDN/>
        <w:adjustRightInd/>
        <w:rPr>
          <w:del w:id="41" w:author="Stijn Van den bossche" w:date="2021-05-21T20:34:00Z"/>
          <w:rFonts w:ascii="Arial" w:hAnsi="Arial" w:cs="Arial"/>
          <w:sz w:val="24"/>
          <w:lang w:val="en-US"/>
        </w:rPr>
      </w:pPr>
    </w:p>
    <w:p w14:paraId="0D30AFE1" w14:textId="390CCA6C" w:rsidR="00D80888" w:rsidRPr="000F7C5C" w:rsidDel="008F745A" w:rsidRDefault="00D80888" w:rsidP="00D80888">
      <w:pPr>
        <w:widowControl/>
        <w:autoSpaceDE/>
        <w:autoSpaceDN/>
        <w:adjustRightInd/>
        <w:rPr>
          <w:del w:id="42" w:author="Stijn Van den bossche" w:date="2021-05-21T20:34:00Z"/>
          <w:rFonts w:ascii="Arial" w:hAnsi="Arial" w:cs="Arial"/>
          <w:sz w:val="24"/>
          <w:lang w:val="en-US"/>
        </w:rPr>
      </w:pPr>
    </w:p>
    <w:p w14:paraId="1FD7F7B3" w14:textId="3ABE73EA" w:rsidR="00D80888" w:rsidRPr="000F7C5C" w:rsidDel="008F745A" w:rsidRDefault="00D80888" w:rsidP="00D80888">
      <w:pPr>
        <w:widowControl/>
        <w:autoSpaceDE/>
        <w:autoSpaceDN/>
        <w:adjustRightInd/>
        <w:rPr>
          <w:del w:id="43" w:author="Stijn Van den bossche" w:date="2021-05-21T20:34:00Z"/>
          <w:rFonts w:ascii="Arial" w:hAnsi="Arial" w:cs="Arial"/>
          <w:sz w:val="24"/>
          <w:lang w:val="en-US"/>
        </w:rPr>
      </w:pPr>
    </w:p>
    <w:p w14:paraId="3B4640E7" w14:textId="3771BA51" w:rsidR="00D80888" w:rsidRPr="000F7C5C" w:rsidDel="008F745A" w:rsidRDefault="00D80888" w:rsidP="00D80888">
      <w:pPr>
        <w:widowControl/>
        <w:autoSpaceDE/>
        <w:autoSpaceDN/>
        <w:adjustRightInd/>
        <w:rPr>
          <w:del w:id="44" w:author="Stijn Van den bossche" w:date="2021-05-21T20:34:00Z"/>
          <w:rFonts w:ascii="Arial" w:hAnsi="Arial" w:cs="Arial"/>
          <w:sz w:val="24"/>
          <w:lang w:val="en-US"/>
        </w:rPr>
      </w:pPr>
    </w:p>
    <w:p w14:paraId="320CAC66" w14:textId="210574E4" w:rsidR="00F04A3D" w:rsidRPr="000F7C5C" w:rsidDel="008F745A" w:rsidRDefault="00F04A3D" w:rsidP="00D80888">
      <w:pPr>
        <w:widowControl/>
        <w:autoSpaceDE/>
        <w:autoSpaceDN/>
        <w:adjustRightInd/>
        <w:rPr>
          <w:del w:id="45" w:author="Stijn Van den bossche" w:date="2021-05-21T20:34:00Z"/>
          <w:rFonts w:ascii="Arial" w:hAnsi="Arial" w:cs="Arial"/>
          <w:sz w:val="24"/>
          <w:lang w:val="en-US"/>
        </w:rPr>
      </w:pPr>
    </w:p>
    <w:p w14:paraId="1812D188" w14:textId="696222E5" w:rsidR="00F04A3D" w:rsidRPr="000F7C5C" w:rsidDel="008F745A" w:rsidRDefault="00F04A3D" w:rsidP="00D80888">
      <w:pPr>
        <w:widowControl/>
        <w:autoSpaceDE/>
        <w:autoSpaceDN/>
        <w:adjustRightInd/>
        <w:rPr>
          <w:del w:id="46" w:author="Stijn Van den bossche" w:date="2021-05-21T20:34:00Z"/>
          <w:rFonts w:ascii="Arial" w:hAnsi="Arial" w:cs="Arial"/>
          <w:sz w:val="24"/>
          <w:lang w:val="en-US"/>
        </w:rPr>
      </w:pPr>
    </w:p>
    <w:p w14:paraId="1940ECA6" w14:textId="74E1A3C0" w:rsidR="00F04A3D" w:rsidRPr="000F7C5C" w:rsidDel="008F745A" w:rsidRDefault="00F04A3D" w:rsidP="00D80888">
      <w:pPr>
        <w:widowControl/>
        <w:autoSpaceDE/>
        <w:autoSpaceDN/>
        <w:adjustRightInd/>
        <w:rPr>
          <w:del w:id="47" w:author="Stijn Van den bossche" w:date="2021-05-21T20:34:00Z"/>
          <w:rFonts w:ascii="Arial" w:hAnsi="Arial" w:cs="Arial"/>
          <w:sz w:val="24"/>
          <w:lang w:val="en-US"/>
        </w:rPr>
      </w:pPr>
    </w:p>
    <w:p w14:paraId="0A20618F" w14:textId="0F53E08F" w:rsidR="002D22D3" w:rsidRPr="000F7C5C" w:rsidDel="008F745A" w:rsidRDefault="002D22D3" w:rsidP="00D80888">
      <w:pPr>
        <w:widowControl/>
        <w:autoSpaceDE/>
        <w:autoSpaceDN/>
        <w:adjustRightInd/>
        <w:rPr>
          <w:del w:id="48" w:author="Stijn Van den bossche" w:date="2021-05-21T20:34:00Z"/>
          <w:rFonts w:ascii="Arial" w:hAnsi="Arial" w:cs="Arial"/>
          <w:sz w:val="24"/>
          <w:lang w:val="en-US"/>
        </w:rPr>
      </w:pPr>
    </w:p>
    <w:p w14:paraId="4418AEC0" w14:textId="1FDA7F54" w:rsidR="002D22D3" w:rsidRPr="000F7C5C" w:rsidDel="008F745A" w:rsidRDefault="002D22D3" w:rsidP="00D80888">
      <w:pPr>
        <w:widowControl/>
        <w:autoSpaceDE/>
        <w:autoSpaceDN/>
        <w:adjustRightInd/>
        <w:rPr>
          <w:del w:id="49" w:author="Stijn Van den bossche" w:date="2021-05-21T20:34:00Z"/>
          <w:rFonts w:ascii="Arial" w:hAnsi="Arial" w:cs="Arial"/>
          <w:sz w:val="24"/>
          <w:lang w:val="en-US"/>
        </w:rPr>
      </w:pPr>
    </w:p>
    <w:p w14:paraId="269C2B95" w14:textId="1C5387E5" w:rsidR="002D22D3" w:rsidRPr="000F7C5C" w:rsidDel="008F745A" w:rsidRDefault="002D22D3" w:rsidP="00D80888">
      <w:pPr>
        <w:widowControl/>
        <w:autoSpaceDE/>
        <w:autoSpaceDN/>
        <w:adjustRightInd/>
        <w:rPr>
          <w:del w:id="50" w:author="Stijn Van den bossche" w:date="2021-05-21T20:34:00Z"/>
          <w:rFonts w:ascii="Arial" w:hAnsi="Arial" w:cs="Arial"/>
          <w:sz w:val="24"/>
          <w:lang w:val="en-US"/>
        </w:rPr>
      </w:pPr>
    </w:p>
    <w:p w14:paraId="21A6F5A3" w14:textId="4B910F84" w:rsidR="002D22D3" w:rsidRPr="000F7C5C" w:rsidDel="008F745A" w:rsidRDefault="002D22D3" w:rsidP="00D80888">
      <w:pPr>
        <w:widowControl/>
        <w:autoSpaceDE/>
        <w:autoSpaceDN/>
        <w:adjustRightInd/>
        <w:rPr>
          <w:del w:id="51" w:author="Stijn Van den bossche" w:date="2021-05-21T20:34:00Z"/>
          <w:rFonts w:ascii="Arial" w:hAnsi="Arial" w:cs="Arial"/>
          <w:sz w:val="24"/>
          <w:lang w:val="en-US"/>
        </w:rPr>
      </w:pPr>
    </w:p>
    <w:p w14:paraId="1134C493" w14:textId="3A059DE4" w:rsidR="00D80888" w:rsidRPr="000F7C5C" w:rsidDel="008F745A" w:rsidRDefault="00D80888" w:rsidP="00D80888">
      <w:pPr>
        <w:widowControl/>
        <w:autoSpaceDE/>
        <w:autoSpaceDN/>
        <w:adjustRightInd/>
        <w:rPr>
          <w:del w:id="52" w:author="Stijn Van den bossche" w:date="2021-05-21T20:34:00Z"/>
          <w:rFonts w:ascii="Arial" w:hAnsi="Arial" w:cs="Arial"/>
          <w:sz w:val="24"/>
          <w:lang w:val="en-US"/>
        </w:rPr>
      </w:pPr>
      <w:del w:id="53" w:author="Stijn Van den bossche" w:date="2021-05-21T20:34:00Z">
        <w:r w:rsidRPr="00D80888" w:rsidDel="008F745A">
          <w:rPr>
            <w:rFonts w:ascii="Arial" w:hAnsi="Arial" w:cs="Arial"/>
            <w:noProof/>
            <w:lang w:val="nl-NL"/>
          </w:rPr>
          <mc:AlternateContent>
            <mc:Choice Requires="wps">
              <w:drawing>
                <wp:anchor distT="0" distB="0" distL="114300" distR="114300" simplePos="0" relativeHeight="251645961" behindDoc="0" locked="0" layoutInCell="1" allowOverlap="1" wp14:anchorId="3EA1B392" wp14:editId="495F35CD">
                  <wp:simplePos x="0" y="0"/>
                  <wp:positionH relativeFrom="column">
                    <wp:posOffset>0</wp:posOffset>
                  </wp:positionH>
                  <wp:positionV relativeFrom="paragraph">
                    <wp:posOffset>393700</wp:posOffset>
                  </wp:positionV>
                  <wp:extent cx="5943600" cy="457200"/>
                  <wp:effectExtent l="5080" t="5080" r="13970" b="1397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3BD18DE0" w14:textId="3E26B6D0" w:rsidR="00C525A9" w:rsidRPr="00DC6A4B" w:rsidRDefault="00C525A9" w:rsidP="00D80888">
                              <w:pPr>
                                <w:rPr>
                                  <w:rFonts w:ascii="Arial" w:hAnsi="Arial" w:cs="Arial"/>
                                  <w:b/>
                                  <w:bCs/>
                                  <w:sz w:val="32"/>
                                  <w:szCs w:val="32"/>
                                </w:rPr>
                              </w:pPr>
                              <w:proofErr w:type="gramStart"/>
                              <w:r w:rsidRPr="006355F0">
                                <w:rPr>
                                  <w:rFonts w:ascii="Arial" w:hAnsi="Arial" w:cs="Arial"/>
                                  <w:b/>
                                  <w:bCs/>
                                  <w:sz w:val="24"/>
                                  <w:szCs w:val="32"/>
                                  <w:u w:val="single"/>
                                </w:rPr>
                                <w:t>NAAM:</w:t>
                              </w:r>
                              <w:r w:rsidRPr="006355F0">
                                <w:rPr>
                                  <w:rFonts w:ascii="Arial" w:hAnsi="Arial" w:cs="Arial"/>
                                  <w:b/>
                                  <w:bCs/>
                                  <w:sz w:val="24"/>
                                  <w:szCs w:val="32"/>
                                </w:rPr>
                                <w:t xml:space="preserve">   </w:t>
                              </w:r>
                              <w:proofErr w:type="gramEnd"/>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 xml:space="preserve">ugaert &amp; Stijn Van den </w:t>
                              </w:r>
                              <w:r w:rsidR="0062082F">
                                <w:rPr>
                                  <w:rFonts w:ascii="Arial" w:hAnsi="Arial" w:cs="Arial"/>
                                  <w:b/>
                                  <w:bCs/>
                                  <w:sz w:val="32"/>
                                  <w:szCs w:val="32"/>
                                </w:rPr>
                                <w:t>b</w:t>
                              </w:r>
                              <w:r>
                                <w:rPr>
                                  <w:rFonts w:ascii="Arial" w:hAnsi="Arial" w:cs="Arial"/>
                                  <w:b/>
                                  <w:bCs/>
                                  <w:sz w:val="32"/>
                                  <w:szCs w:val="32"/>
                                </w:rPr>
                                <w:t>ossche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A1B392" id="_x0000_t202" coordsize="21600,21600" o:spt="202" path="m,l,21600r21600,l21600,xe">
                  <v:stroke joinstyle="miter"/>
                  <v:path gradientshapeok="t" o:connecttype="rect"/>
                </v:shapetype>
                <v:shape id="Text Box 5" o:spid="_x0000_s1026" type="#_x0000_t202" style="position:absolute;margin-left:0;margin-top:31pt;width:468pt;height:36pt;z-index:251645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">
                  <v:textbox>
                    <w:txbxContent>
                      <w:p w14:paraId="3BD18DE0" w14:textId="3E26B6D0" w:rsidR="00C525A9" w:rsidRPr="00DC6A4B" w:rsidRDefault="00C525A9" w:rsidP="00D80888">
                        <w:pPr>
                          <w:rPr>
                            <w:rFonts w:ascii="Arial" w:hAnsi="Arial" w:cs="Arial"/>
                            <w:b/>
                            <w:bCs/>
                            <w:sz w:val="32"/>
                            <w:szCs w:val="32"/>
                          </w:rPr>
                        </w:pPr>
                        <w:proofErr w:type="gramStart"/>
                        <w:r w:rsidRPr="006355F0">
                          <w:rPr>
                            <w:rFonts w:ascii="Arial" w:hAnsi="Arial" w:cs="Arial"/>
                            <w:b/>
                            <w:bCs/>
                            <w:sz w:val="24"/>
                            <w:szCs w:val="32"/>
                            <w:u w:val="single"/>
                          </w:rPr>
                          <w:t>NAAM:</w:t>
                        </w:r>
                        <w:r w:rsidRPr="006355F0">
                          <w:rPr>
                            <w:rFonts w:ascii="Arial" w:hAnsi="Arial" w:cs="Arial"/>
                            <w:b/>
                            <w:bCs/>
                            <w:sz w:val="24"/>
                            <w:szCs w:val="32"/>
                          </w:rPr>
                          <w:t xml:space="preserve">   </w:t>
                        </w:r>
                        <w:proofErr w:type="gramEnd"/>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 xml:space="preserve">ugaert &amp; Stijn Van den </w:t>
                        </w:r>
                        <w:r w:rsidR="0062082F">
                          <w:rPr>
                            <w:rFonts w:ascii="Arial" w:hAnsi="Arial" w:cs="Arial"/>
                            <w:b/>
                            <w:bCs/>
                            <w:sz w:val="32"/>
                            <w:szCs w:val="32"/>
                          </w:rPr>
                          <w:t>b</w:t>
                        </w:r>
                        <w:r>
                          <w:rPr>
                            <w:rFonts w:ascii="Arial" w:hAnsi="Arial" w:cs="Arial"/>
                            <w:b/>
                            <w:bCs/>
                            <w:sz w:val="32"/>
                            <w:szCs w:val="32"/>
                          </w:rPr>
                          <w:t>ossche</w:t>
                        </w:r>
                      </w:p>
                    </w:txbxContent>
                  </v:textbox>
                  <w10:wrap type="square"/>
                </v:shape>
              </w:pict>
            </mc:Fallback>
          </mc:AlternateContent>
        </w:r>
      </w:del>
    </w:p>
    <w:p w14:paraId="3065E909" w14:textId="235B0C3C" w:rsidR="00D80888" w:rsidRPr="000F7C5C" w:rsidDel="008F745A" w:rsidRDefault="00914BDD" w:rsidP="00D80888">
      <w:pPr>
        <w:widowControl/>
        <w:autoSpaceDE/>
        <w:autoSpaceDN/>
        <w:adjustRightInd/>
        <w:rPr>
          <w:del w:id="54" w:author="Stijn Van den bossche" w:date="2021-05-21T20:34:00Z"/>
          <w:rFonts w:ascii="Arial" w:hAnsi="Arial" w:cs="Arial"/>
          <w:sz w:val="24"/>
          <w:lang w:val="en-US"/>
        </w:rPr>
      </w:pPr>
      <w:del w:id="55" w:author="Stijn Van den bossche" w:date="2021-05-21T20:34:00Z">
        <w:r w:rsidRPr="00D80888" w:rsidDel="008F745A">
          <w:rPr>
            <w:rFonts w:ascii="Arial" w:hAnsi="Arial" w:cs="Arial"/>
            <w:noProof/>
            <w:lang w:val="nl-NL"/>
          </w:rPr>
          <mc:AlternateContent>
            <mc:Choice Requires="wps">
              <w:drawing>
                <wp:anchor distT="0" distB="0" distL="114300" distR="114300" simplePos="0" relativeHeight="251645962" behindDoc="0" locked="0" layoutInCell="1" allowOverlap="1" wp14:anchorId="367109D9" wp14:editId="649FDEB3">
                  <wp:simplePos x="0" y="0"/>
                  <wp:positionH relativeFrom="margin">
                    <wp:align>left</wp:align>
                  </wp:positionH>
                  <wp:positionV relativeFrom="paragraph">
                    <wp:posOffset>1451610</wp:posOffset>
                  </wp:positionV>
                  <wp:extent cx="5943600" cy="457200"/>
                  <wp:effectExtent l="0" t="0" r="19050" b="19050"/>
                  <wp:wrapSquare wrapText="bothSides"/>
                  <wp:docPr id="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713CA662" w14:textId="264A74E7" w:rsidR="00C525A9" w:rsidRPr="006355F0" w:rsidRDefault="00C525A9" w:rsidP="00D80888">
                              <w:pPr>
                                <w:pStyle w:val="Heading4"/>
                                <w:rPr>
                                  <w:rFonts w:ascii="Arial" w:hAnsi="Arial" w:cs="Arial"/>
                                  <w:b/>
                                  <w:bCs/>
                                  <w:i w:val="0"/>
                                  <w:iCs w:val="0"/>
                                  <w:color w:val="000000" w:themeColor="text1"/>
                                  <w:sz w:val="32"/>
                                  <w:szCs w:val="32"/>
                                </w:rPr>
                              </w:pPr>
                              <w:proofErr w:type="gramStart"/>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proofErr w:type="gramEnd"/>
                              <w:r>
                                <w:rPr>
                                  <w:rFonts w:ascii="Arial" w:hAnsi="Arial" w:cs="Arial"/>
                                  <w:b/>
                                  <w:bCs/>
                                  <w:i w:val="0"/>
                                  <w:iCs w:val="0"/>
                                  <w:color w:val="000000" w:themeColor="text1"/>
                                  <w:sz w:val="32"/>
                                  <w:szCs w:val="32"/>
                                </w:rPr>
                                <w:t>Muziekversterker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109D9" id="Text Box 8" o:spid="_x0000_s1027" type="#_x0000_t202" style="position:absolute;margin-left:0;margin-top:114.3pt;width:468pt;height:36pt;z-index:25164596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">
                  <v:textbox>
                    <w:txbxContent>
                      <w:p w14:paraId="713CA662" w14:textId="264A74E7" w:rsidR="00C525A9" w:rsidRPr="006355F0" w:rsidRDefault="00C525A9" w:rsidP="00D80888">
                        <w:pPr>
                          <w:pStyle w:val="Heading4"/>
                          <w:rPr>
                            <w:rFonts w:ascii="Arial" w:hAnsi="Arial" w:cs="Arial"/>
                            <w:b/>
                            <w:bCs/>
                            <w:i w:val="0"/>
                            <w:iCs w:val="0"/>
                            <w:color w:val="000000" w:themeColor="text1"/>
                            <w:sz w:val="32"/>
                            <w:szCs w:val="32"/>
                          </w:rPr>
                        </w:pPr>
                        <w:proofErr w:type="gramStart"/>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proofErr w:type="gramEnd"/>
                        <w:r>
                          <w:rPr>
                            <w:rFonts w:ascii="Arial" w:hAnsi="Arial" w:cs="Arial"/>
                            <w:b/>
                            <w:bCs/>
                            <w:i w:val="0"/>
                            <w:iCs w:val="0"/>
                            <w:color w:val="000000" w:themeColor="text1"/>
                            <w:sz w:val="32"/>
                            <w:szCs w:val="32"/>
                          </w:rPr>
                          <w:t>Muziekversterker</w:t>
                        </w:r>
                      </w:p>
                    </w:txbxContent>
                  </v:textbox>
                  <w10:wrap type="square" anchorx="margin"/>
                </v:shape>
              </w:pict>
            </mc:Fallback>
          </mc:AlternateContent>
        </w:r>
        <w:r w:rsidRPr="00D80888" w:rsidDel="008F745A">
          <w:rPr>
            <w:rFonts w:ascii="Arial" w:hAnsi="Arial" w:cs="Arial"/>
            <w:noProof/>
            <w:lang w:val="nl-NL"/>
          </w:rPr>
          <mc:AlternateContent>
            <mc:Choice Requires="wps">
              <w:drawing>
                <wp:anchor distT="0" distB="0" distL="114300" distR="114300" simplePos="0" relativeHeight="251645960" behindDoc="0" locked="0" layoutInCell="1" allowOverlap="1" wp14:anchorId="1CA7F570" wp14:editId="642F6213">
                  <wp:simplePos x="0" y="0"/>
                  <wp:positionH relativeFrom="margin">
                    <wp:align>left</wp:align>
                  </wp:positionH>
                  <wp:positionV relativeFrom="paragraph">
                    <wp:posOffset>790575</wp:posOffset>
                  </wp:positionV>
                  <wp:extent cx="5943600" cy="575945"/>
                  <wp:effectExtent l="0" t="0" r="19050" b="14605"/>
                  <wp:wrapSquare wrapText="bothSides"/>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5945"/>
                          </a:xfrm>
                          <a:prstGeom prst="rect">
                            <a:avLst/>
                          </a:prstGeom>
                          <a:solidFill>
                            <a:srgbClr val="FFFFFF"/>
                          </a:solidFill>
                          <a:ln w="9525">
                            <a:solidFill>
                              <a:srgbClr val="000000"/>
                            </a:solidFill>
                            <a:miter lim="800000"/>
                            <a:headEnd/>
                            <a:tailEnd/>
                          </a:ln>
                        </wps:spPr>
                        <wps:txbx>
                          <w:txbxContent>
                            <w:p w14:paraId="3EC7FFE7" w14:textId="5346BD32" w:rsidR="00C525A9" w:rsidRDefault="00C525A9" w:rsidP="00FC559D">
                              <w:pPr>
                                <w:jc w:val="both"/>
                                <w:rPr>
                                  <w:rFonts w:ascii="Arial" w:hAnsi="Arial" w:cs="Arial"/>
                                  <w:b/>
                                  <w:bCs/>
                                  <w:sz w:val="32"/>
                                  <w:szCs w:val="32"/>
                                </w:rPr>
                              </w:pPr>
                              <w:proofErr w:type="gramStart"/>
                              <w:r w:rsidRPr="006355F0">
                                <w:rPr>
                                  <w:rFonts w:ascii="Arial" w:hAnsi="Arial" w:cs="Arial"/>
                                  <w:b/>
                                  <w:bCs/>
                                  <w:sz w:val="24"/>
                                  <w:szCs w:val="32"/>
                                  <w:u w:val="single"/>
                                </w:rPr>
                                <w:t>AFDELING:</w:t>
                              </w:r>
                              <w:r w:rsidRPr="006355F0">
                                <w:rPr>
                                  <w:rFonts w:ascii="Arial" w:hAnsi="Arial" w:cs="Arial"/>
                                  <w:b/>
                                  <w:bCs/>
                                  <w:sz w:val="24"/>
                                  <w:szCs w:val="32"/>
                                </w:rPr>
                                <w:t xml:space="preserve">   </w:t>
                              </w:r>
                              <w:proofErr w:type="gramEnd"/>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5BD4F8E9" w14:textId="2A6EDF4D" w:rsidR="00C525A9" w:rsidRPr="00DC6A4B" w:rsidRDefault="00C525A9" w:rsidP="00FC559D">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7F570" id="Text Box 3" o:spid="_x0000_s1028" type="#_x0000_t202" style="position:absolute;margin-left:0;margin-top:62.25pt;width:468pt;height:45.35pt;z-index:251645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">
                  <v:textbox>
                    <w:txbxContent>
                      <w:p w14:paraId="3EC7FFE7" w14:textId="5346BD32" w:rsidR="00C525A9" w:rsidRDefault="00C525A9" w:rsidP="00FC559D">
                        <w:pPr>
                          <w:jc w:val="both"/>
                          <w:rPr>
                            <w:rFonts w:ascii="Arial" w:hAnsi="Arial" w:cs="Arial"/>
                            <w:b/>
                            <w:bCs/>
                            <w:sz w:val="32"/>
                            <w:szCs w:val="32"/>
                          </w:rPr>
                        </w:pPr>
                        <w:proofErr w:type="gramStart"/>
                        <w:r w:rsidRPr="006355F0">
                          <w:rPr>
                            <w:rFonts w:ascii="Arial" w:hAnsi="Arial" w:cs="Arial"/>
                            <w:b/>
                            <w:bCs/>
                            <w:sz w:val="24"/>
                            <w:szCs w:val="32"/>
                            <w:u w:val="single"/>
                          </w:rPr>
                          <w:t>AFDELING:</w:t>
                        </w:r>
                        <w:r w:rsidRPr="006355F0">
                          <w:rPr>
                            <w:rFonts w:ascii="Arial" w:hAnsi="Arial" w:cs="Arial"/>
                            <w:b/>
                            <w:bCs/>
                            <w:sz w:val="24"/>
                            <w:szCs w:val="32"/>
                          </w:rPr>
                          <w:t xml:space="preserve">   </w:t>
                        </w:r>
                        <w:proofErr w:type="gramEnd"/>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5BD4F8E9" w14:textId="2A6EDF4D" w:rsidR="00C525A9" w:rsidRPr="00DC6A4B" w:rsidRDefault="00C525A9" w:rsidP="00FC559D">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v:textbox>
                  <w10:wrap type="square" anchorx="margin"/>
                </v:shape>
              </w:pict>
            </mc:Fallback>
          </mc:AlternateContent>
        </w:r>
      </w:del>
    </w:p>
    <w:p w14:paraId="53236103" w14:textId="706BC9BD" w:rsidR="001B1BBA" w:rsidDel="008F745A" w:rsidRDefault="00BE15B8">
      <w:pPr>
        <w:pStyle w:val="TOC1"/>
        <w:rPr>
          <w:del w:id="56" w:author="Stijn Van den bossche" w:date="2021-05-21T20:34:00Z"/>
          <w:rFonts w:asciiTheme="minorHAnsi" w:eastAsiaTheme="minorEastAsia" w:hAnsiTheme="minorHAnsi" w:cstheme="minorBidi"/>
          <w:b w:val="0"/>
          <w:bCs w:val="0"/>
          <w:caps w:val="0"/>
          <w:sz w:val="22"/>
          <w:szCs w:val="22"/>
          <w:lang w:val="nl-BE" w:eastAsia="nl-BE"/>
        </w:rPr>
      </w:pPr>
      <w:del w:id="57" w:author="Stijn Van den bossche" w:date="2021-05-21T20:34:00Z">
        <w:r w:rsidRPr="00E64546" w:rsidDel="008F745A">
          <w:rPr>
            <w:szCs w:val="24"/>
            <w:lang w:val="nl-BE"/>
          </w:rPr>
          <w:fldChar w:fldCharType="begin"/>
        </w:r>
        <w:r w:rsidRPr="000F7C5C" w:rsidDel="008F745A">
          <w:rPr>
            <w:lang w:val="en-US"/>
          </w:rPr>
          <w:delInstrText xml:space="preserve"> TOC \o "1-3" \h \z \u </w:delInstrText>
        </w:r>
        <w:r w:rsidRPr="00E64546" w:rsidDel="008F745A">
          <w:rPr>
            <w:szCs w:val="24"/>
            <w:lang w:val="nl-BE"/>
          </w:rPr>
          <w:fldChar w:fldCharType="separate"/>
        </w:r>
        <w:r w:rsidR="00EE5716" w:rsidDel="008F745A">
          <w:fldChar w:fldCharType="begin"/>
        </w:r>
        <w:r w:rsidR="00EE5716" w:rsidDel="008F745A">
          <w:delInstrText xml:space="preserve"> HYPERLINK \l "_Toc71034737" </w:delInstrText>
        </w:r>
        <w:r w:rsidR="00EE5716" w:rsidDel="008F745A">
          <w:fldChar w:fldCharType="separate"/>
        </w:r>
        <w:r w:rsidR="001B1BBA" w:rsidRPr="00DC4C82" w:rsidDel="008F745A">
          <w:rPr>
            <w:rStyle w:val="Hyperlink"/>
            <w:rFonts w:ascii="Verdana" w:hAnsi="Verdana"/>
          </w:rPr>
          <w:delText>1.</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Woord vooraf</w:delText>
        </w:r>
        <w:r w:rsidR="001B1BBA" w:rsidDel="008F745A">
          <w:rPr>
            <w:webHidden/>
          </w:rPr>
          <w:tab/>
        </w:r>
        <w:r w:rsidR="001B1BBA" w:rsidDel="008F745A">
          <w:rPr>
            <w:webHidden/>
          </w:rPr>
          <w:fldChar w:fldCharType="begin"/>
        </w:r>
        <w:r w:rsidR="001B1BBA" w:rsidDel="008F745A">
          <w:rPr>
            <w:webHidden/>
          </w:rPr>
          <w:delInstrText xml:space="preserve"> PAGEREF _Toc71034737 \h </w:delInstrText>
        </w:r>
        <w:r w:rsidR="001B1BBA" w:rsidDel="008F745A">
          <w:rPr>
            <w:webHidden/>
          </w:rPr>
        </w:r>
        <w:r w:rsidR="001B1BBA" w:rsidDel="008F745A">
          <w:rPr>
            <w:webHidden/>
          </w:rPr>
          <w:fldChar w:fldCharType="separate"/>
        </w:r>
        <w:r w:rsidR="001B1BBA" w:rsidDel="008F745A">
          <w:rPr>
            <w:webHidden/>
          </w:rPr>
          <w:delText>3</w:delText>
        </w:r>
        <w:r w:rsidR="001B1BBA" w:rsidDel="008F745A">
          <w:rPr>
            <w:webHidden/>
          </w:rPr>
          <w:fldChar w:fldCharType="end"/>
        </w:r>
        <w:r w:rsidR="00EE5716" w:rsidDel="008F745A">
          <w:fldChar w:fldCharType="end"/>
        </w:r>
      </w:del>
    </w:p>
    <w:p w14:paraId="0F4D89C8" w14:textId="3EA82276" w:rsidR="001B1BBA" w:rsidDel="008F745A" w:rsidRDefault="00EE5716">
      <w:pPr>
        <w:pStyle w:val="TOC1"/>
        <w:rPr>
          <w:del w:id="58" w:author="Stijn Van den bossche" w:date="2021-05-21T20:34:00Z"/>
          <w:rFonts w:asciiTheme="minorHAnsi" w:eastAsiaTheme="minorEastAsia" w:hAnsiTheme="minorHAnsi" w:cstheme="minorBidi"/>
          <w:b w:val="0"/>
          <w:bCs w:val="0"/>
          <w:caps w:val="0"/>
          <w:sz w:val="22"/>
          <w:szCs w:val="22"/>
          <w:lang w:val="nl-BE" w:eastAsia="nl-BE"/>
        </w:rPr>
      </w:pPr>
      <w:del w:id="59" w:author="Stijn Van den bossche" w:date="2021-05-21T20:34:00Z">
        <w:r w:rsidDel="008F745A">
          <w:fldChar w:fldCharType="begin"/>
        </w:r>
        <w:r w:rsidDel="008F745A">
          <w:delInstrText xml:space="preserve"> HYPERLINK \l "_Toc71034738" </w:delInstrText>
        </w:r>
        <w:r w:rsidDel="008F745A">
          <w:fldChar w:fldCharType="separate"/>
        </w:r>
        <w:r w:rsidR="001B1BBA" w:rsidRPr="00DC4C82" w:rsidDel="008F745A">
          <w:rPr>
            <w:rStyle w:val="Hyperlink"/>
            <w:rFonts w:ascii="Verdana" w:hAnsi="Verdana"/>
          </w:rPr>
          <w:delText>2.</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Hardware</w:delText>
        </w:r>
        <w:r w:rsidR="001B1BBA" w:rsidDel="008F745A">
          <w:rPr>
            <w:webHidden/>
          </w:rPr>
          <w:tab/>
        </w:r>
        <w:r w:rsidR="001B1BBA" w:rsidDel="008F745A">
          <w:rPr>
            <w:webHidden/>
          </w:rPr>
          <w:fldChar w:fldCharType="begin"/>
        </w:r>
        <w:r w:rsidR="001B1BBA" w:rsidDel="008F745A">
          <w:rPr>
            <w:webHidden/>
          </w:rPr>
          <w:delInstrText xml:space="preserve"> PAGEREF _Toc71034738 \h </w:delInstrText>
        </w:r>
        <w:r w:rsidR="001B1BBA" w:rsidDel="008F745A">
          <w:rPr>
            <w:webHidden/>
          </w:rPr>
        </w:r>
        <w:r w:rsidR="001B1BBA" w:rsidDel="008F745A">
          <w:rPr>
            <w:webHidden/>
          </w:rPr>
          <w:fldChar w:fldCharType="separate"/>
        </w:r>
        <w:r w:rsidR="001B1BBA" w:rsidDel="008F745A">
          <w:rPr>
            <w:webHidden/>
          </w:rPr>
          <w:delText>3</w:delText>
        </w:r>
        <w:r w:rsidR="001B1BBA" w:rsidDel="008F745A">
          <w:rPr>
            <w:webHidden/>
          </w:rPr>
          <w:fldChar w:fldCharType="end"/>
        </w:r>
        <w:r w:rsidDel="008F745A">
          <w:fldChar w:fldCharType="end"/>
        </w:r>
      </w:del>
    </w:p>
    <w:p w14:paraId="2CAB8165" w14:textId="12651E94" w:rsidR="001B1BBA" w:rsidDel="008F745A" w:rsidRDefault="00EE5716">
      <w:pPr>
        <w:pStyle w:val="TOC2"/>
        <w:tabs>
          <w:tab w:val="left" w:pos="800"/>
          <w:tab w:val="right" w:leader="dot" w:pos="9062"/>
        </w:tabs>
        <w:rPr>
          <w:del w:id="60" w:author="Stijn Van den bossche" w:date="2021-05-21T20:34:00Z"/>
          <w:rFonts w:eastAsiaTheme="minorEastAsia" w:cstheme="minorBidi"/>
          <w:smallCaps w:val="0"/>
          <w:noProof/>
          <w:sz w:val="22"/>
          <w:szCs w:val="22"/>
          <w:lang w:eastAsia="nl-BE"/>
        </w:rPr>
      </w:pPr>
      <w:del w:id="61" w:author="Stijn Van den bossche" w:date="2021-05-21T20:34:00Z">
        <w:r w:rsidDel="008F745A">
          <w:fldChar w:fldCharType="begin"/>
        </w:r>
        <w:r w:rsidDel="008F745A">
          <w:delInstrText xml:space="preserve"> HYPERLINK \l "_Toc710</w:delInstrText>
        </w:r>
        <w:r w:rsidDel="008F745A">
          <w:delInstrText xml:space="preserve">34739" </w:delInstrText>
        </w:r>
        <w:r w:rsidDel="008F745A">
          <w:fldChar w:fldCharType="separate"/>
        </w:r>
        <w:r w:rsidR="001B1BBA" w:rsidRPr="00DC4C82" w:rsidDel="008F745A">
          <w:rPr>
            <w:rStyle w:val="Hyperlink"/>
            <w:rFonts w:ascii="Arial" w:hAnsi="Arial" w:cs="Arial"/>
            <w:b/>
            <w:bCs/>
            <w:noProof/>
          </w:rPr>
          <w:delText>1.1.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Blokschema</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_Toc71034739 \h </w:delInstrText>
        </w:r>
        <w:r w:rsidR="001B1BBA" w:rsidDel="008F745A">
          <w:rPr>
            <w:noProof/>
            <w:webHidden/>
          </w:rPr>
        </w:r>
        <w:r w:rsidR="001B1BBA" w:rsidDel="008F745A">
          <w:rPr>
            <w:noProof/>
            <w:webHidden/>
          </w:rPr>
          <w:fldChar w:fldCharType="separate"/>
        </w:r>
        <w:r w:rsidR="001B1BBA" w:rsidDel="008F745A">
          <w:rPr>
            <w:noProof/>
            <w:webHidden/>
          </w:rPr>
          <w:delText>3</w:delText>
        </w:r>
        <w:r w:rsidR="001B1BBA" w:rsidDel="008F745A">
          <w:rPr>
            <w:noProof/>
            <w:webHidden/>
          </w:rPr>
          <w:fldChar w:fldCharType="end"/>
        </w:r>
        <w:r w:rsidDel="008F745A">
          <w:rPr>
            <w:noProof/>
          </w:rPr>
          <w:fldChar w:fldCharType="end"/>
        </w:r>
      </w:del>
    </w:p>
    <w:p w14:paraId="4A8FBAF6" w14:textId="64DDD8E7" w:rsidR="001B1BBA" w:rsidDel="008F745A" w:rsidRDefault="00EE5716">
      <w:pPr>
        <w:pStyle w:val="TOC2"/>
        <w:tabs>
          <w:tab w:val="left" w:pos="800"/>
          <w:tab w:val="right" w:leader="dot" w:pos="9062"/>
        </w:tabs>
        <w:rPr>
          <w:del w:id="62" w:author="Stijn Van den bossche" w:date="2021-05-21T20:34:00Z"/>
          <w:rFonts w:eastAsiaTheme="minorEastAsia" w:cstheme="minorBidi"/>
          <w:smallCaps w:val="0"/>
          <w:noProof/>
          <w:sz w:val="22"/>
          <w:szCs w:val="22"/>
          <w:lang w:eastAsia="nl-BE"/>
        </w:rPr>
      </w:pPr>
      <w:del w:id="63" w:author="Stijn Van den bossche" w:date="2021-05-21T20:34:00Z">
        <w:r w:rsidDel="008F745A">
          <w:fldChar w:fldCharType="begin"/>
        </w:r>
        <w:r w:rsidDel="008F745A">
          <w:delInstrText xml:space="preserve"> HYPERLINK \l "_Toc71034740" </w:delInstrText>
        </w:r>
        <w:r w:rsidDel="008F745A">
          <w:fldChar w:fldCharType="separate"/>
        </w:r>
        <w:r w:rsidR="001B1BBA" w:rsidRPr="00DC4C82" w:rsidDel="008F745A">
          <w:rPr>
            <w:rStyle w:val="Hyperlink"/>
            <w:rFonts w:ascii="Arial" w:hAnsi="Arial" w:cs="Arial"/>
            <w:b/>
            <w:bCs/>
            <w:noProof/>
          </w:rPr>
          <w:delText>1.2.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Schema</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_Toc71034740 \h </w:delInstrText>
        </w:r>
        <w:r w:rsidR="001B1BBA" w:rsidDel="008F745A">
          <w:rPr>
            <w:noProof/>
            <w:webHidden/>
          </w:rPr>
        </w:r>
        <w:r w:rsidR="001B1BBA" w:rsidDel="008F745A">
          <w:rPr>
            <w:noProof/>
            <w:webHidden/>
          </w:rPr>
          <w:fldChar w:fldCharType="separate"/>
        </w:r>
        <w:r w:rsidR="001B1BBA" w:rsidDel="008F745A">
          <w:rPr>
            <w:noProof/>
            <w:webHidden/>
          </w:rPr>
          <w:delText>6</w:delText>
        </w:r>
        <w:r w:rsidR="001B1BBA" w:rsidDel="008F745A">
          <w:rPr>
            <w:noProof/>
            <w:webHidden/>
          </w:rPr>
          <w:fldChar w:fldCharType="end"/>
        </w:r>
        <w:r w:rsidDel="008F745A">
          <w:rPr>
            <w:noProof/>
          </w:rPr>
          <w:fldChar w:fldCharType="end"/>
        </w:r>
      </w:del>
    </w:p>
    <w:p w14:paraId="07043CD9" w14:textId="10516459" w:rsidR="001B1BBA" w:rsidDel="008F745A" w:rsidRDefault="00EE5716">
      <w:pPr>
        <w:pStyle w:val="TOC2"/>
        <w:tabs>
          <w:tab w:val="left" w:pos="1000"/>
          <w:tab w:val="right" w:leader="dot" w:pos="9062"/>
        </w:tabs>
        <w:rPr>
          <w:del w:id="64" w:author="Stijn Van den bossche" w:date="2021-05-21T20:34:00Z"/>
          <w:rFonts w:eastAsiaTheme="minorEastAsia" w:cstheme="minorBidi"/>
          <w:smallCaps w:val="0"/>
          <w:noProof/>
          <w:sz w:val="22"/>
          <w:szCs w:val="22"/>
          <w:lang w:eastAsia="nl-BE"/>
        </w:rPr>
      </w:pPr>
      <w:del w:id="65" w:author="Stijn Van den bossche" w:date="2021-05-21T20:34:00Z">
        <w:r w:rsidDel="008F745A">
          <w:fldChar w:fldCharType="begin"/>
        </w:r>
        <w:r w:rsidDel="008F745A">
          <w:delInstrText xml:space="preserve"> HYPERLINK \l "_Toc71034744" </w:delInstrText>
        </w:r>
        <w:r w:rsidDel="008F745A">
          <w:fldChar w:fldCharType="separate"/>
        </w:r>
        <w:r w:rsidR="001B1BBA" w:rsidRPr="00DC4C82" w:rsidDel="008F745A">
          <w:rPr>
            <w:rStyle w:val="Hyperlink"/>
            <w:rFonts w:ascii="Arial" w:hAnsi="Arial" w:cs="Arial"/>
            <w:noProof/>
          </w:rPr>
          <w:delText>1.2.1.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noProof/>
          </w:rPr>
          <w:delText>Communicaties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_Toc71034744 \h </w:delInstrText>
        </w:r>
        <w:r w:rsidR="001B1BBA" w:rsidDel="008F745A">
          <w:rPr>
            <w:noProof/>
            <w:webHidden/>
          </w:rPr>
        </w:r>
        <w:r w:rsidR="001B1BBA" w:rsidDel="008F745A">
          <w:rPr>
            <w:noProof/>
            <w:webHidden/>
          </w:rPr>
          <w:fldChar w:fldCharType="separate"/>
        </w:r>
        <w:r w:rsidR="001B1BBA" w:rsidDel="008F745A">
          <w:rPr>
            <w:noProof/>
            <w:webHidden/>
          </w:rPr>
          <w:delText>8</w:delText>
        </w:r>
        <w:r w:rsidR="001B1BBA" w:rsidDel="008F745A">
          <w:rPr>
            <w:noProof/>
            <w:webHidden/>
          </w:rPr>
          <w:fldChar w:fldCharType="end"/>
        </w:r>
        <w:r w:rsidDel="008F745A">
          <w:rPr>
            <w:noProof/>
          </w:rPr>
          <w:fldChar w:fldCharType="end"/>
        </w:r>
      </w:del>
    </w:p>
    <w:p w14:paraId="489EFD44" w14:textId="044D894D" w:rsidR="001B1BBA" w:rsidDel="008F745A" w:rsidRDefault="00EE5716">
      <w:pPr>
        <w:pStyle w:val="TOC2"/>
        <w:tabs>
          <w:tab w:val="left" w:pos="1000"/>
          <w:tab w:val="right" w:leader="dot" w:pos="9062"/>
        </w:tabs>
        <w:rPr>
          <w:del w:id="66" w:author="Stijn Van den bossche" w:date="2021-05-21T20:34:00Z"/>
          <w:rFonts w:eastAsiaTheme="minorEastAsia" w:cstheme="minorBidi"/>
          <w:smallCaps w:val="0"/>
          <w:noProof/>
          <w:sz w:val="22"/>
          <w:szCs w:val="22"/>
          <w:lang w:eastAsia="nl-BE"/>
        </w:rPr>
      </w:pPr>
      <w:del w:id="67" w:author="Stijn Van den bossche" w:date="2021-05-21T20:34:00Z">
        <w:r w:rsidDel="008F745A">
          <w:fldChar w:fldCharType="begin"/>
        </w:r>
        <w:r w:rsidDel="008F745A">
          <w:delInstrText xml:space="preserve"> HYPERLINK \l "_Toc71034749" </w:delInstrText>
        </w:r>
        <w:r w:rsidDel="008F745A">
          <w:fldChar w:fldCharType="separate"/>
        </w:r>
        <w:r w:rsidR="001B1BBA" w:rsidRPr="00DC4C82" w:rsidDel="008F745A">
          <w:rPr>
            <w:rStyle w:val="Hyperlink"/>
            <w:rFonts w:ascii="Arial" w:hAnsi="Arial" w:cs="Arial"/>
            <w:noProof/>
          </w:rPr>
          <w:delText>1.2.2.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noProof/>
          </w:rPr>
          <w:delText>Spanningsregelaars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_Toc71034749 \h </w:delInstrText>
        </w:r>
        <w:r w:rsidR="001B1BBA" w:rsidDel="008F745A">
          <w:rPr>
            <w:noProof/>
            <w:webHidden/>
          </w:rPr>
        </w:r>
        <w:r w:rsidR="001B1BBA" w:rsidDel="008F745A">
          <w:rPr>
            <w:noProof/>
            <w:webHidden/>
          </w:rPr>
          <w:fldChar w:fldCharType="separate"/>
        </w:r>
        <w:r w:rsidR="001B1BBA" w:rsidDel="008F745A">
          <w:rPr>
            <w:noProof/>
            <w:webHidden/>
          </w:rPr>
          <w:delText>10</w:delText>
        </w:r>
        <w:r w:rsidR="001B1BBA" w:rsidDel="008F745A">
          <w:rPr>
            <w:noProof/>
            <w:webHidden/>
          </w:rPr>
          <w:fldChar w:fldCharType="end"/>
        </w:r>
        <w:r w:rsidDel="008F745A">
          <w:rPr>
            <w:noProof/>
          </w:rPr>
          <w:fldChar w:fldCharType="end"/>
        </w:r>
      </w:del>
    </w:p>
    <w:p w14:paraId="1666E888" w14:textId="6E0A4138" w:rsidR="001B1BBA" w:rsidDel="008F745A" w:rsidRDefault="00EE5716">
      <w:pPr>
        <w:pStyle w:val="TOC2"/>
        <w:tabs>
          <w:tab w:val="left" w:pos="1000"/>
          <w:tab w:val="right" w:leader="dot" w:pos="9062"/>
        </w:tabs>
        <w:rPr>
          <w:del w:id="68" w:author="Stijn Van den bossche" w:date="2021-05-21T20:34:00Z"/>
          <w:rFonts w:eastAsiaTheme="minorEastAsia" w:cstheme="minorBidi"/>
          <w:smallCaps w:val="0"/>
          <w:noProof/>
          <w:sz w:val="22"/>
          <w:szCs w:val="22"/>
          <w:lang w:eastAsia="nl-BE"/>
        </w:rPr>
      </w:pPr>
      <w:del w:id="69" w:author="Stijn Van den bossche" w:date="2021-05-21T20:34:00Z">
        <w:r w:rsidDel="008F745A">
          <w:fldChar w:fldCharType="begin"/>
        </w:r>
        <w:r w:rsidDel="008F745A">
          <w:delInstrText xml:space="preserve"> HYPERLINK \l "_Toc71034750" </w:delInstrText>
        </w:r>
        <w:r w:rsidDel="008F745A">
          <w:fldChar w:fldCharType="separate"/>
        </w:r>
        <w:r w:rsidR="001B1BBA" w:rsidRPr="00DC4C82" w:rsidDel="008F745A">
          <w:rPr>
            <w:rStyle w:val="Hyperlink"/>
            <w:noProof/>
          </w:rPr>
          <w:delText>1.2.3.</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Digitale potentiometer(AD5204BRUZ10-REEL7)</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_Toc71034750 \h </w:delInstrText>
        </w:r>
        <w:r w:rsidR="001B1BBA" w:rsidDel="008F745A">
          <w:rPr>
            <w:noProof/>
            <w:webHidden/>
          </w:rPr>
        </w:r>
        <w:r w:rsidR="001B1BBA" w:rsidDel="008F745A">
          <w:rPr>
            <w:noProof/>
            <w:webHidden/>
          </w:rPr>
          <w:fldChar w:fldCharType="separate"/>
        </w:r>
        <w:r w:rsidR="001B1BBA" w:rsidDel="008F745A">
          <w:rPr>
            <w:noProof/>
            <w:webHidden/>
          </w:rPr>
          <w:delText>11</w:delText>
        </w:r>
        <w:r w:rsidR="001B1BBA" w:rsidDel="008F745A">
          <w:rPr>
            <w:noProof/>
            <w:webHidden/>
          </w:rPr>
          <w:fldChar w:fldCharType="end"/>
        </w:r>
        <w:r w:rsidDel="008F745A">
          <w:rPr>
            <w:noProof/>
          </w:rPr>
          <w:fldChar w:fldCharType="end"/>
        </w:r>
      </w:del>
    </w:p>
    <w:p w14:paraId="04F3602F" w14:textId="7316CB03" w:rsidR="001B1BBA" w:rsidDel="008F745A" w:rsidRDefault="00EE5716">
      <w:pPr>
        <w:pStyle w:val="TOC2"/>
        <w:tabs>
          <w:tab w:val="left" w:pos="1000"/>
          <w:tab w:val="right" w:leader="dot" w:pos="9062"/>
        </w:tabs>
        <w:rPr>
          <w:del w:id="70" w:author="Stijn Van den bossche" w:date="2021-05-21T20:34:00Z"/>
          <w:rFonts w:eastAsiaTheme="minorEastAsia" w:cstheme="minorBidi"/>
          <w:smallCaps w:val="0"/>
          <w:noProof/>
          <w:sz w:val="22"/>
          <w:szCs w:val="22"/>
          <w:lang w:eastAsia="nl-BE"/>
        </w:rPr>
      </w:pPr>
      <w:del w:id="71" w:author="Stijn Van den bossche" w:date="2021-05-21T20:34:00Z">
        <w:r w:rsidDel="008F745A">
          <w:fldChar w:fldCharType="begin"/>
        </w:r>
        <w:r w:rsidDel="008F745A">
          <w:delInstrText xml:space="preserve"> HYPERLINK \l "_Toc71034751" </w:delInstrText>
        </w:r>
        <w:r w:rsidDel="008F745A">
          <w:fldChar w:fldCharType="separate"/>
        </w:r>
        <w:r w:rsidR="001B1BBA" w:rsidRPr="00DC4C82" w:rsidDel="008F745A">
          <w:rPr>
            <w:rStyle w:val="Hyperlink"/>
            <w:noProof/>
          </w:rPr>
          <w:delText>1.2.4.</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8 digit LED display driver (MAX7219CNG+)</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_Toc71034751 \h </w:delInstrText>
        </w:r>
        <w:r w:rsidR="001B1BBA" w:rsidDel="008F745A">
          <w:rPr>
            <w:noProof/>
            <w:webHidden/>
          </w:rPr>
        </w:r>
        <w:r w:rsidR="001B1BBA" w:rsidDel="008F745A">
          <w:rPr>
            <w:noProof/>
            <w:webHidden/>
          </w:rPr>
          <w:fldChar w:fldCharType="separate"/>
        </w:r>
        <w:r w:rsidR="001B1BBA" w:rsidDel="008F745A">
          <w:rPr>
            <w:noProof/>
            <w:webHidden/>
          </w:rPr>
          <w:delText>12</w:delText>
        </w:r>
        <w:r w:rsidR="001B1BBA" w:rsidDel="008F745A">
          <w:rPr>
            <w:noProof/>
            <w:webHidden/>
          </w:rPr>
          <w:fldChar w:fldCharType="end"/>
        </w:r>
        <w:r w:rsidDel="008F745A">
          <w:rPr>
            <w:noProof/>
          </w:rPr>
          <w:fldChar w:fldCharType="end"/>
        </w:r>
      </w:del>
    </w:p>
    <w:p w14:paraId="07BD9616" w14:textId="49A18E02" w:rsidR="001B1BBA" w:rsidDel="008F745A" w:rsidRDefault="00EE5716">
      <w:pPr>
        <w:pStyle w:val="TOC2"/>
        <w:tabs>
          <w:tab w:val="left" w:pos="1000"/>
          <w:tab w:val="right" w:leader="dot" w:pos="9062"/>
        </w:tabs>
        <w:rPr>
          <w:del w:id="72" w:author="Stijn Van den bossche" w:date="2021-05-21T20:34:00Z"/>
          <w:rFonts w:eastAsiaTheme="minorEastAsia" w:cstheme="minorBidi"/>
          <w:smallCaps w:val="0"/>
          <w:noProof/>
          <w:sz w:val="22"/>
          <w:szCs w:val="22"/>
          <w:lang w:eastAsia="nl-BE"/>
        </w:rPr>
      </w:pPr>
      <w:del w:id="73" w:author="Stijn Van den bossche" w:date="2021-05-21T20:34:00Z">
        <w:r w:rsidDel="008F745A">
          <w:fldChar w:fldCharType="begin"/>
        </w:r>
        <w:r w:rsidDel="008F745A">
          <w:delInstrText xml:space="preserve"> HYPERLINK \l "_Toc71034759" </w:delInstrText>
        </w:r>
        <w:r w:rsidDel="008F745A">
          <w:fldChar w:fldCharType="separate"/>
        </w:r>
        <w:r w:rsidR="001B1BBA" w:rsidRPr="00DC4C82" w:rsidDel="008F745A">
          <w:rPr>
            <w:rStyle w:val="Hyperlink"/>
            <w:noProof/>
          </w:rPr>
          <w:delText>1.2.5.</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Versterking</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_Toc71034759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0F338783" w14:textId="38800F1C" w:rsidR="001B1BBA" w:rsidDel="008F745A" w:rsidRDefault="00EE5716">
      <w:pPr>
        <w:pStyle w:val="TOC2"/>
        <w:tabs>
          <w:tab w:val="left" w:pos="800"/>
          <w:tab w:val="right" w:leader="dot" w:pos="9062"/>
        </w:tabs>
        <w:rPr>
          <w:del w:id="74" w:author="Stijn Van den bossche" w:date="2021-05-21T20:34:00Z"/>
          <w:rFonts w:eastAsiaTheme="minorEastAsia" w:cstheme="minorBidi"/>
          <w:smallCaps w:val="0"/>
          <w:noProof/>
          <w:sz w:val="22"/>
          <w:szCs w:val="22"/>
          <w:lang w:eastAsia="nl-BE"/>
        </w:rPr>
      </w:pPr>
      <w:del w:id="75" w:author="Stijn Van den bossche" w:date="2021-05-21T20:34:00Z">
        <w:r w:rsidDel="008F745A">
          <w:fldChar w:fldCharType="begin"/>
        </w:r>
        <w:r w:rsidDel="008F745A">
          <w:delInstrText xml:space="preserve"> HYPERLINK \l "_</w:delInstrText>
        </w:r>
        <w:r w:rsidDel="008F745A">
          <w:delInstrText xml:space="preserve">Toc71034760" </w:delInstrText>
        </w:r>
        <w:r w:rsidDel="008F745A">
          <w:fldChar w:fldCharType="separate"/>
        </w:r>
        <w:r w:rsidR="001B1BBA" w:rsidRPr="00DC4C82" w:rsidDel="008F745A">
          <w:rPr>
            <w:rStyle w:val="Hyperlink"/>
            <w:rFonts w:ascii="Arial" w:hAnsi="Arial" w:cs="Arial"/>
            <w:b/>
            <w:bCs/>
            <w:noProof/>
          </w:rPr>
          <w:delText>1.3.</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PSpi</w:delText>
        </w:r>
        <w:r w:rsidR="00094593" w:rsidDel="008F745A">
          <w:rPr>
            <w:rStyle w:val="Hyperlink"/>
            <w:rFonts w:ascii="Arial" w:hAnsi="Arial" w:cs="Arial"/>
            <w:b/>
            <w:bCs/>
            <w:noProof/>
          </w:rPr>
          <w:delText>c</w:delText>
        </w:r>
        <w:r w:rsidR="001B1BBA" w:rsidRPr="00DC4C82" w:rsidDel="008F745A">
          <w:rPr>
            <w:rStyle w:val="Hyperlink"/>
            <w:rFonts w:ascii="Arial" w:hAnsi="Arial" w:cs="Arial"/>
            <w:b/>
            <w:bCs/>
            <w:noProof/>
          </w:rPr>
          <w:delText>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_Toc71034760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46E264F0" w14:textId="10D978C0" w:rsidR="001B1BBA" w:rsidDel="008F745A" w:rsidRDefault="00EE5716">
      <w:pPr>
        <w:pStyle w:val="TOC2"/>
        <w:tabs>
          <w:tab w:val="left" w:pos="800"/>
          <w:tab w:val="right" w:leader="dot" w:pos="9062"/>
        </w:tabs>
        <w:rPr>
          <w:del w:id="76" w:author="Stijn Van den bossche" w:date="2021-05-21T20:34:00Z"/>
          <w:rFonts w:eastAsiaTheme="minorEastAsia" w:cstheme="minorBidi"/>
          <w:smallCaps w:val="0"/>
          <w:noProof/>
          <w:sz w:val="22"/>
          <w:szCs w:val="22"/>
          <w:lang w:eastAsia="nl-BE"/>
        </w:rPr>
      </w:pPr>
      <w:del w:id="77" w:author="Stijn Van den bossche" w:date="2021-05-21T20:34:00Z">
        <w:r w:rsidDel="008F745A">
          <w:fldChar w:fldCharType="begin"/>
        </w:r>
        <w:r w:rsidDel="008F745A">
          <w:delInstrText xml:space="preserve"> HYPERLINK \l "_Toc71034761" </w:delInstrText>
        </w:r>
        <w:r w:rsidDel="008F745A">
          <w:fldChar w:fldCharType="separate"/>
        </w:r>
        <w:r w:rsidR="001B1BBA" w:rsidRPr="00DC4C82" w:rsidDel="008F745A">
          <w:rPr>
            <w:rStyle w:val="Hyperlink"/>
            <w:rFonts w:ascii="Arial" w:hAnsi="Arial" w:cs="Arial"/>
            <w:b/>
            <w:bCs/>
            <w:noProof/>
          </w:rPr>
          <w:delText>1.4.</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Bestukkingsplan</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_Toc71034761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76471570" w14:textId="17B1950E" w:rsidR="001B1BBA" w:rsidDel="008F745A" w:rsidRDefault="00EE5716">
      <w:pPr>
        <w:pStyle w:val="TOC2"/>
        <w:tabs>
          <w:tab w:val="left" w:pos="800"/>
          <w:tab w:val="right" w:leader="dot" w:pos="9062"/>
        </w:tabs>
        <w:rPr>
          <w:del w:id="78" w:author="Stijn Van den bossche" w:date="2021-05-21T20:34:00Z"/>
          <w:rFonts w:eastAsiaTheme="minorEastAsia" w:cstheme="minorBidi"/>
          <w:smallCaps w:val="0"/>
          <w:noProof/>
          <w:sz w:val="22"/>
          <w:szCs w:val="22"/>
          <w:lang w:eastAsia="nl-BE"/>
        </w:rPr>
      </w:pPr>
      <w:del w:id="79" w:author="Stijn Van den bossche" w:date="2021-05-21T20:34:00Z">
        <w:r w:rsidDel="008F745A">
          <w:fldChar w:fldCharType="begin"/>
        </w:r>
        <w:r w:rsidDel="008F745A">
          <w:delInstrText xml:space="preserve"> HYPERLINK \l "_Toc71034762" </w:delInstrText>
        </w:r>
        <w:r w:rsidDel="008F745A">
          <w:fldChar w:fldCharType="separate"/>
        </w:r>
        <w:r w:rsidR="001B1BBA" w:rsidRPr="00DC4C82" w:rsidDel="008F745A">
          <w:rPr>
            <w:rStyle w:val="Hyperlink"/>
            <w:rFonts w:ascii="Arial" w:hAnsi="Arial" w:cs="Arial"/>
            <w:b/>
            <w:bCs/>
            <w:noProof/>
          </w:rPr>
          <w:delText>1.5.</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PCB lay-out</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_Toc71034762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200E6A1E" w14:textId="1E07BAD8" w:rsidR="001B1BBA" w:rsidDel="008F745A" w:rsidRDefault="00EE5716">
      <w:pPr>
        <w:pStyle w:val="TOC2"/>
        <w:tabs>
          <w:tab w:val="left" w:pos="800"/>
          <w:tab w:val="right" w:leader="dot" w:pos="9062"/>
        </w:tabs>
        <w:rPr>
          <w:del w:id="80" w:author="Stijn Van den bossche" w:date="2021-05-21T20:34:00Z"/>
          <w:rFonts w:eastAsiaTheme="minorEastAsia" w:cstheme="minorBidi"/>
          <w:smallCaps w:val="0"/>
          <w:noProof/>
          <w:sz w:val="22"/>
          <w:szCs w:val="22"/>
          <w:lang w:eastAsia="nl-BE"/>
        </w:rPr>
      </w:pPr>
      <w:del w:id="81" w:author="Stijn Van den bossche" w:date="2021-05-21T20:34:00Z">
        <w:r w:rsidDel="008F745A">
          <w:fldChar w:fldCharType="begin"/>
        </w:r>
        <w:r w:rsidDel="008F745A">
          <w:delInstrText xml:space="preserve"> HYPERLINK \l "_Toc71034763" </w:delInstrText>
        </w:r>
        <w:r w:rsidDel="008F745A">
          <w:fldChar w:fldCharType="separate"/>
        </w:r>
        <w:r w:rsidR="001B1BBA" w:rsidRPr="00DC4C82" w:rsidDel="008F745A">
          <w:rPr>
            <w:rStyle w:val="Hyperlink"/>
            <w:rFonts w:ascii="Arial" w:hAnsi="Arial" w:cs="Arial"/>
            <w:b/>
            <w:bCs/>
            <w:noProof/>
          </w:rPr>
          <w:delText>1.6.</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Datasheets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_Toc71034763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6409C143" w14:textId="6FC3EAFC" w:rsidR="001B1BBA" w:rsidDel="008F745A" w:rsidRDefault="00EE5716">
      <w:pPr>
        <w:pStyle w:val="TOC1"/>
        <w:rPr>
          <w:del w:id="82" w:author="Stijn Van den bossche" w:date="2021-05-21T20:34:00Z"/>
          <w:rFonts w:asciiTheme="minorHAnsi" w:eastAsiaTheme="minorEastAsia" w:hAnsiTheme="minorHAnsi" w:cstheme="minorBidi"/>
          <w:b w:val="0"/>
          <w:bCs w:val="0"/>
          <w:caps w:val="0"/>
          <w:sz w:val="22"/>
          <w:szCs w:val="22"/>
          <w:lang w:val="nl-BE" w:eastAsia="nl-BE"/>
        </w:rPr>
      </w:pPr>
      <w:del w:id="83" w:author="Stijn Van den bossche" w:date="2021-05-21T20:34:00Z">
        <w:r w:rsidDel="008F745A">
          <w:fldChar w:fldCharType="begin"/>
        </w:r>
        <w:r w:rsidDel="008F745A">
          <w:delInstrText xml:space="preserve"> HYPERLINK \l "_Toc71034764" </w:delInstrText>
        </w:r>
        <w:r w:rsidDel="008F745A">
          <w:fldChar w:fldCharType="separate"/>
        </w:r>
        <w:r w:rsidR="001B1BBA" w:rsidRPr="00DC4C82" w:rsidDel="008F745A">
          <w:rPr>
            <w:rStyle w:val="Hyperlink"/>
            <w:rFonts w:ascii="Verdana" w:hAnsi="Verdana"/>
          </w:rPr>
          <w:delText>3.</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Software</w:delText>
        </w:r>
        <w:r w:rsidR="001B1BBA" w:rsidDel="008F745A">
          <w:rPr>
            <w:webHidden/>
          </w:rPr>
          <w:tab/>
        </w:r>
        <w:r w:rsidR="001B1BBA" w:rsidDel="008F745A">
          <w:rPr>
            <w:webHidden/>
          </w:rPr>
          <w:fldChar w:fldCharType="begin"/>
        </w:r>
        <w:r w:rsidR="001B1BBA" w:rsidDel="008F745A">
          <w:rPr>
            <w:webHidden/>
          </w:rPr>
          <w:delInstrText xml:space="preserve"> PAGEREF _Toc71034764 \h </w:delInstrText>
        </w:r>
        <w:r w:rsidR="001B1BBA" w:rsidDel="008F745A">
          <w:rPr>
            <w:webHidden/>
          </w:rPr>
        </w:r>
        <w:r w:rsidR="001B1BBA" w:rsidDel="008F745A">
          <w:rPr>
            <w:webHidden/>
          </w:rPr>
          <w:fldChar w:fldCharType="separate"/>
        </w:r>
        <w:r w:rsidR="001B1BBA" w:rsidDel="008F745A">
          <w:rPr>
            <w:webHidden/>
          </w:rPr>
          <w:delText>15</w:delText>
        </w:r>
        <w:r w:rsidR="001B1BBA" w:rsidDel="008F745A">
          <w:rPr>
            <w:webHidden/>
          </w:rPr>
          <w:fldChar w:fldCharType="end"/>
        </w:r>
        <w:r w:rsidDel="008F745A">
          <w:fldChar w:fldCharType="end"/>
        </w:r>
      </w:del>
    </w:p>
    <w:p w14:paraId="6548024D" w14:textId="73D5C124" w:rsidR="001B1BBA" w:rsidDel="008F745A" w:rsidRDefault="00EE5716">
      <w:pPr>
        <w:pStyle w:val="TOC2"/>
        <w:tabs>
          <w:tab w:val="left" w:pos="800"/>
          <w:tab w:val="right" w:leader="dot" w:pos="9062"/>
        </w:tabs>
        <w:rPr>
          <w:del w:id="84" w:author="Stijn Van den bossche" w:date="2021-05-21T20:34:00Z"/>
          <w:rFonts w:eastAsiaTheme="minorEastAsia" w:cstheme="minorBidi"/>
          <w:smallCaps w:val="0"/>
          <w:noProof/>
          <w:sz w:val="22"/>
          <w:szCs w:val="22"/>
          <w:lang w:eastAsia="nl-BE"/>
        </w:rPr>
      </w:pPr>
      <w:del w:id="85" w:author="Stijn Van den bossche" w:date="2021-05-21T20:34:00Z">
        <w:r w:rsidDel="008F745A">
          <w:fldChar w:fldCharType="begin"/>
        </w:r>
        <w:r w:rsidDel="008F745A">
          <w:delInstrText xml:space="preserve"> HYPERLINK \l "_Toc71034765" </w:delInstrText>
        </w:r>
        <w:r w:rsidDel="008F745A">
          <w:fldChar w:fldCharType="separate"/>
        </w:r>
        <w:r w:rsidR="001B1BBA" w:rsidRPr="00DC4C82" w:rsidDel="008F745A">
          <w:rPr>
            <w:rStyle w:val="Hyperlink"/>
            <w:rFonts w:ascii="Arial" w:hAnsi="Arial" w:cs="Arial"/>
            <w:b/>
            <w:bCs/>
            <w:noProof/>
          </w:rPr>
          <w:delText>1.1.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Flowchart software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_Toc71034765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168D3172" w14:textId="0476E992" w:rsidR="001B1BBA" w:rsidDel="008F745A" w:rsidRDefault="00EE5716">
      <w:pPr>
        <w:pStyle w:val="TOC2"/>
        <w:tabs>
          <w:tab w:val="left" w:pos="800"/>
          <w:tab w:val="right" w:leader="dot" w:pos="9062"/>
        </w:tabs>
        <w:rPr>
          <w:del w:id="86" w:author="Stijn Van den bossche" w:date="2021-05-21T20:34:00Z"/>
          <w:rFonts w:eastAsiaTheme="minorEastAsia" w:cstheme="minorBidi"/>
          <w:smallCaps w:val="0"/>
          <w:noProof/>
          <w:sz w:val="22"/>
          <w:szCs w:val="22"/>
          <w:lang w:eastAsia="nl-BE"/>
        </w:rPr>
      </w:pPr>
      <w:del w:id="87" w:author="Stijn Van den bossche" w:date="2021-05-21T20:34:00Z">
        <w:r w:rsidDel="008F745A">
          <w:fldChar w:fldCharType="begin"/>
        </w:r>
        <w:r w:rsidDel="008F745A">
          <w:delInstrText xml:space="preserve"> HYPERLINK \l "_Toc71034766" </w:delInstrText>
        </w:r>
        <w:r w:rsidDel="008F745A">
          <w:fldChar w:fldCharType="separate"/>
        </w:r>
        <w:r w:rsidR="001B1BBA" w:rsidRPr="00DC4C82" w:rsidDel="008F745A">
          <w:rPr>
            <w:rStyle w:val="Hyperlink"/>
            <w:rFonts w:ascii="Arial" w:hAnsi="Arial" w:cs="Arial"/>
            <w:b/>
            <w:bCs/>
            <w:noProof/>
          </w:rPr>
          <w:delText>1.2.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Listing (code)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_Toc71034766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41AEA45A" w14:textId="0174342D" w:rsidR="001B1BBA" w:rsidDel="008F745A" w:rsidRDefault="00EE5716">
      <w:pPr>
        <w:pStyle w:val="TOC1"/>
        <w:rPr>
          <w:del w:id="88" w:author="Stijn Van den bossche" w:date="2021-05-21T20:34:00Z"/>
          <w:rFonts w:asciiTheme="minorHAnsi" w:eastAsiaTheme="minorEastAsia" w:hAnsiTheme="minorHAnsi" w:cstheme="minorBidi"/>
          <w:b w:val="0"/>
          <w:bCs w:val="0"/>
          <w:caps w:val="0"/>
          <w:sz w:val="22"/>
          <w:szCs w:val="22"/>
          <w:lang w:val="nl-BE" w:eastAsia="nl-BE"/>
        </w:rPr>
      </w:pPr>
      <w:del w:id="89" w:author="Stijn Van den bossche" w:date="2021-05-21T20:34:00Z">
        <w:r w:rsidDel="008F745A">
          <w:fldChar w:fldCharType="begin"/>
        </w:r>
        <w:r w:rsidDel="008F745A">
          <w:delInstrText xml:space="preserve"> HYPERLINK \l "_Toc71034767" </w:delInstrText>
        </w:r>
        <w:r w:rsidDel="008F745A">
          <w:fldChar w:fldCharType="separate"/>
        </w:r>
        <w:r w:rsidR="001B1BBA" w:rsidRPr="00DC4C82" w:rsidDel="008F745A">
          <w:rPr>
            <w:rStyle w:val="Hyperlink"/>
            <w:rFonts w:ascii="Verdana" w:hAnsi="Verdana"/>
          </w:rPr>
          <w:delText>4.</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handleiding</w:delText>
        </w:r>
        <w:r w:rsidR="00DA0EE8" w:rsidDel="008F745A">
          <w:rPr>
            <w:rStyle w:val="Hyperlink"/>
            <w:rFonts w:ascii="Verdana" w:hAnsi="Verdana"/>
          </w:rPr>
          <w:delText xml:space="preserve"> BEDIENING</w:delText>
        </w:r>
        <w:r w:rsidR="001B1BBA" w:rsidDel="008F745A">
          <w:rPr>
            <w:webHidden/>
          </w:rPr>
          <w:tab/>
        </w:r>
        <w:r w:rsidR="001B1BBA" w:rsidDel="008F745A">
          <w:rPr>
            <w:webHidden/>
          </w:rPr>
          <w:fldChar w:fldCharType="begin"/>
        </w:r>
        <w:r w:rsidR="001B1BBA" w:rsidDel="008F745A">
          <w:rPr>
            <w:webHidden/>
          </w:rPr>
          <w:delInstrText xml:space="preserve"> PAGEREF _Toc71034767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63E3E48A" w14:textId="10B050D6" w:rsidR="001B1BBA" w:rsidDel="008F745A" w:rsidRDefault="00EE5716">
      <w:pPr>
        <w:pStyle w:val="TOC1"/>
        <w:rPr>
          <w:del w:id="90" w:author="Stijn Van den bossche" w:date="2021-05-21T20:34:00Z"/>
          <w:rFonts w:asciiTheme="minorHAnsi" w:eastAsiaTheme="minorEastAsia" w:hAnsiTheme="minorHAnsi" w:cstheme="minorBidi"/>
          <w:b w:val="0"/>
          <w:bCs w:val="0"/>
          <w:caps w:val="0"/>
          <w:sz w:val="22"/>
          <w:szCs w:val="22"/>
          <w:lang w:val="nl-BE" w:eastAsia="nl-BE"/>
        </w:rPr>
      </w:pPr>
      <w:del w:id="91" w:author="Stijn Van den bossche" w:date="2021-05-21T20:34:00Z">
        <w:r w:rsidDel="008F745A">
          <w:fldChar w:fldCharType="begin"/>
        </w:r>
        <w:r w:rsidDel="008F745A">
          <w:delInstrText xml:space="preserve"> HYPERLINK \l "_Toc71034768" </w:delInstrText>
        </w:r>
        <w:r w:rsidDel="008F745A">
          <w:fldChar w:fldCharType="separate"/>
        </w:r>
        <w:r w:rsidR="001B1BBA" w:rsidRPr="00DC4C82" w:rsidDel="008F745A">
          <w:rPr>
            <w:rStyle w:val="Hyperlink"/>
            <w:rFonts w:ascii="Verdana" w:hAnsi="Verdana"/>
          </w:rPr>
          <w:delText>5.</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Besluit</w:delText>
        </w:r>
        <w:r w:rsidR="001B1BBA" w:rsidDel="008F745A">
          <w:rPr>
            <w:webHidden/>
          </w:rPr>
          <w:tab/>
        </w:r>
        <w:r w:rsidR="001B1BBA" w:rsidDel="008F745A">
          <w:rPr>
            <w:webHidden/>
          </w:rPr>
          <w:fldChar w:fldCharType="begin"/>
        </w:r>
        <w:r w:rsidR="001B1BBA" w:rsidDel="008F745A">
          <w:rPr>
            <w:webHidden/>
          </w:rPr>
          <w:delInstrText xml:space="preserve"> PAGEREF _Toc71034768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38C365CA" w14:textId="00DC6541" w:rsidR="001B1BBA" w:rsidDel="008F745A" w:rsidRDefault="00EE5716">
      <w:pPr>
        <w:pStyle w:val="TOC1"/>
        <w:rPr>
          <w:del w:id="92" w:author="Stijn Van den bossche" w:date="2021-05-21T20:34:00Z"/>
          <w:rFonts w:asciiTheme="minorHAnsi" w:eastAsiaTheme="minorEastAsia" w:hAnsiTheme="minorHAnsi" w:cstheme="minorBidi"/>
          <w:b w:val="0"/>
          <w:bCs w:val="0"/>
          <w:caps w:val="0"/>
          <w:sz w:val="22"/>
          <w:szCs w:val="22"/>
          <w:lang w:val="nl-BE" w:eastAsia="nl-BE"/>
        </w:rPr>
      </w:pPr>
      <w:del w:id="93" w:author="Stijn Van den bossche" w:date="2021-05-21T20:34:00Z">
        <w:r w:rsidDel="008F745A">
          <w:fldChar w:fldCharType="begin"/>
        </w:r>
        <w:r w:rsidDel="008F745A">
          <w:delInstrText xml:space="preserve"> HYPERLINK \l "_Toc71034769" </w:delInstrText>
        </w:r>
        <w:r w:rsidDel="008F745A">
          <w:fldChar w:fldCharType="separate"/>
        </w:r>
        <w:r w:rsidR="001B1BBA" w:rsidRPr="00DC4C82" w:rsidDel="008F745A">
          <w:rPr>
            <w:rStyle w:val="Hyperlink"/>
            <w:rFonts w:ascii="Verdana" w:hAnsi="Verdana"/>
          </w:rPr>
          <w:delText>6.</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Opgezochte sites</w:delText>
        </w:r>
        <w:r w:rsidR="001B1BBA" w:rsidDel="008F745A">
          <w:rPr>
            <w:webHidden/>
          </w:rPr>
          <w:tab/>
        </w:r>
        <w:r w:rsidR="001B1BBA" w:rsidDel="008F745A">
          <w:rPr>
            <w:webHidden/>
          </w:rPr>
          <w:fldChar w:fldCharType="begin"/>
        </w:r>
        <w:r w:rsidR="001B1BBA" w:rsidDel="008F745A">
          <w:rPr>
            <w:webHidden/>
          </w:rPr>
          <w:delInstrText xml:space="preserve"> PAGEREF _Toc71034769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3884456C" w14:textId="06011960" w:rsidR="00BC35A5" w:rsidRPr="00E64546" w:rsidDel="008F745A" w:rsidRDefault="00BE15B8" w:rsidP="00BC35A5">
      <w:pPr>
        <w:rPr>
          <w:del w:id="94" w:author="Stijn Van den bossche" w:date="2021-05-21T20:34:00Z"/>
          <w:rFonts w:ascii="Verdana" w:hAnsi="Verdana"/>
          <w:lang w:val="nl-NL"/>
        </w:rPr>
      </w:pPr>
      <w:del w:id="95" w:author="Stijn Van den bossche" w:date="2021-05-21T20:34:00Z">
        <w:r w:rsidRPr="00E64546" w:rsidDel="008F745A">
          <w:rPr>
            <w:rFonts w:ascii="Verdana" w:hAnsi="Verdana"/>
            <w:sz w:val="24"/>
            <w:szCs w:val="32"/>
            <w:lang w:val="nl-NL"/>
          </w:rPr>
          <w:fldChar w:fldCharType="end"/>
        </w:r>
      </w:del>
    </w:p>
    <w:p w14:paraId="075D3514" w14:textId="73373B7F" w:rsidR="00AE7B08" w:rsidDel="008F745A" w:rsidRDefault="00AE7B08" w:rsidP="000D6A7F">
      <w:pPr>
        <w:widowControl/>
        <w:autoSpaceDE/>
        <w:autoSpaceDN/>
        <w:adjustRightInd/>
        <w:spacing w:after="160" w:line="259" w:lineRule="auto"/>
        <w:rPr>
          <w:del w:id="96" w:author="Stijn Van den bossche" w:date="2021-05-21T20:34:00Z"/>
          <w:rFonts w:ascii="Arial" w:hAnsi="Arial" w:cs="Arial"/>
        </w:rPr>
      </w:pPr>
    </w:p>
    <w:p w14:paraId="170E0865" w14:textId="75932C03" w:rsidR="00E64546" w:rsidDel="008F745A" w:rsidRDefault="000D6A7F" w:rsidP="000D6A7F">
      <w:pPr>
        <w:widowControl/>
        <w:autoSpaceDE/>
        <w:autoSpaceDN/>
        <w:adjustRightInd/>
        <w:spacing w:after="160" w:line="259" w:lineRule="auto"/>
        <w:rPr>
          <w:del w:id="97" w:author="Stijn Van den bossche" w:date="2021-05-21T20:34:00Z"/>
          <w:rFonts w:ascii="Arial" w:hAnsi="Arial" w:cs="Arial"/>
        </w:rPr>
      </w:pPr>
      <w:del w:id="98" w:author="Stijn Van den bossche" w:date="2021-05-21T20:34:00Z">
        <w:r w:rsidRPr="00CB2DB7" w:rsidDel="008F745A">
          <w:rPr>
            <w:rFonts w:ascii="Arial" w:hAnsi="Arial" w:cs="Arial"/>
          </w:rPr>
          <w:br w:type="page"/>
        </w:r>
      </w:del>
    </w:p>
    <w:p w14:paraId="0928560A" w14:textId="7138669B" w:rsidR="00D46A4D" w:rsidRPr="00332134" w:rsidDel="008F745A" w:rsidRDefault="00D46A4D" w:rsidP="00D46A4D">
      <w:pPr>
        <w:pStyle w:val="Heading1"/>
        <w:numPr>
          <w:ilvl w:val="0"/>
          <w:numId w:val="16"/>
        </w:numPr>
        <w:rPr>
          <w:del w:id="99" w:author="Stijn Van den bossche" w:date="2021-05-21T20:34:00Z"/>
          <w:rFonts w:ascii="Verdana" w:hAnsi="Verdana"/>
          <w:b/>
          <w:bCs/>
          <w:color w:val="auto"/>
          <w:sz w:val="40"/>
          <w:szCs w:val="40"/>
        </w:rPr>
      </w:pPr>
      <w:bookmarkStart w:id="100" w:name="_Toc71034737"/>
      <w:del w:id="101" w:author="Stijn Van den bossche" w:date="2021-05-21T20:34:00Z">
        <w:r w:rsidDel="008F745A">
          <w:rPr>
            <w:rFonts w:ascii="Verdana" w:hAnsi="Verdana"/>
            <w:b/>
            <w:bCs/>
            <w:color w:val="auto"/>
            <w:sz w:val="40"/>
            <w:szCs w:val="40"/>
          </w:rPr>
          <w:delText>Woord vooraf</w:delText>
        </w:r>
        <w:bookmarkEnd w:id="100"/>
      </w:del>
    </w:p>
    <w:p w14:paraId="71172D94" w14:textId="0E340D66" w:rsidR="00D46A4D" w:rsidRPr="00377018" w:rsidDel="008F745A" w:rsidRDefault="00D46A4D" w:rsidP="00D46A4D">
      <w:pPr>
        <w:ind w:left="1416"/>
        <w:rPr>
          <w:del w:id="102" w:author="Stijn Van den bossche" w:date="2021-05-21T20:34:00Z"/>
          <w:rFonts w:ascii="Arial" w:hAnsi="Arial" w:cs="Arial"/>
          <w:sz w:val="24"/>
          <w:szCs w:val="32"/>
        </w:rPr>
      </w:pPr>
      <w:del w:id="103" w:author="Stijn Van den bossche" w:date="2021-05-21T20:34:00Z">
        <w:r w:rsidRPr="00377018" w:rsidDel="008F745A">
          <w:rPr>
            <w:rFonts w:ascii="Arial" w:hAnsi="Arial" w:cs="Arial"/>
            <w:sz w:val="24"/>
            <w:szCs w:val="32"/>
          </w:rPr>
          <w:delText xml:space="preserve">Wij gaan een muziekversterker maken die voorzien is van 2 </w:delText>
        </w:r>
        <w:r w:rsidR="0000497C" w:rsidDel="008F745A">
          <w:rPr>
            <w:rFonts w:ascii="Arial" w:hAnsi="Arial" w:cs="Arial"/>
            <w:sz w:val="24"/>
            <w:szCs w:val="32"/>
          </w:rPr>
          <w:delText>input-</w:delText>
        </w:r>
        <w:r w:rsidRPr="00377018" w:rsidDel="008F745A">
          <w:rPr>
            <w:rFonts w:ascii="Arial" w:hAnsi="Arial" w:cs="Arial"/>
            <w:sz w:val="24"/>
            <w:szCs w:val="32"/>
          </w:rPr>
          <w:delText xml:space="preserve">channels en een microfoon. Op deze versterker kunnen we de </w:delText>
        </w:r>
        <w:r w:rsidR="0000497C" w:rsidDel="008F745A">
          <w:rPr>
            <w:rFonts w:ascii="Arial" w:hAnsi="Arial" w:cs="Arial"/>
            <w:sz w:val="24"/>
            <w:szCs w:val="32"/>
          </w:rPr>
          <w:delText xml:space="preserve">verschillende </w:delText>
        </w:r>
        <w:r w:rsidRPr="00377018" w:rsidDel="008F745A">
          <w:rPr>
            <w:rFonts w:ascii="Arial" w:hAnsi="Arial" w:cs="Arial"/>
            <w:sz w:val="24"/>
            <w:szCs w:val="32"/>
          </w:rPr>
          <w:delText xml:space="preserve">tonen regelen </w:delText>
        </w:r>
        <w:r w:rsidR="0000497C" w:rsidDel="008F745A">
          <w:rPr>
            <w:rFonts w:ascii="Arial" w:hAnsi="Arial" w:cs="Arial"/>
            <w:sz w:val="24"/>
            <w:szCs w:val="32"/>
          </w:rPr>
          <w:delText xml:space="preserve">per kanaal </w:delText>
        </w:r>
        <w:r w:rsidRPr="00377018" w:rsidDel="008F745A">
          <w:rPr>
            <w:rFonts w:ascii="Arial" w:hAnsi="Arial" w:cs="Arial"/>
            <w:sz w:val="24"/>
            <w:szCs w:val="32"/>
          </w:rPr>
          <w:delText>(tr</w:delText>
        </w:r>
        <w:r w:rsidR="0000497C" w:rsidDel="008F745A">
          <w:rPr>
            <w:rFonts w:ascii="Arial" w:hAnsi="Arial" w:cs="Arial"/>
            <w:sz w:val="24"/>
            <w:szCs w:val="32"/>
          </w:rPr>
          <w:delText>e</w:delText>
        </w:r>
        <w:r w:rsidRPr="00377018" w:rsidDel="008F745A">
          <w:rPr>
            <w:rFonts w:ascii="Arial" w:hAnsi="Arial" w:cs="Arial"/>
            <w:sz w:val="24"/>
            <w:szCs w:val="32"/>
          </w:rPr>
          <w:delText>ble, medium en ba</w:delText>
        </w:r>
        <w:r w:rsidR="0000497C" w:rsidDel="008F745A">
          <w:rPr>
            <w:rFonts w:ascii="Arial" w:hAnsi="Arial" w:cs="Arial"/>
            <w:sz w:val="24"/>
            <w:szCs w:val="32"/>
          </w:rPr>
          <w:delText xml:space="preserve">ss), alsook het volume van deze kanalen. Hier bovenop voorzien we ook een ‘balans’, om te regelen in welke mate beide kanalen worden doorgegeven, en ook een ‘master output’. Hiermee kiezen we het volume van het uiteindelijke uitgangssignaal. </w:delText>
        </w:r>
        <w:r w:rsidR="0054299F" w:rsidDel="008F745A">
          <w:rPr>
            <w:rFonts w:ascii="Arial" w:hAnsi="Arial" w:cs="Arial"/>
            <w:sz w:val="24"/>
            <w:szCs w:val="32"/>
          </w:rPr>
          <w:delText>O</w:delText>
        </w:r>
        <w:r w:rsidRPr="00377018" w:rsidDel="008F745A">
          <w:rPr>
            <w:rFonts w:ascii="Arial" w:hAnsi="Arial" w:cs="Arial"/>
            <w:sz w:val="24"/>
            <w:szCs w:val="32"/>
          </w:rPr>
          <w:delText>nze sliders zijn niet de gewone</w:delText>
        </w:r>
        <w:r w:rsidR="0054299F" w:rsidDel="008F745A">
          <w:rPr>
            <w:rFonts w:ascii="Arial" w:hAnsi="Arial" w:cs="Arial"/>
            <w:sz w:val="24"/>
            <w:szCs w:val="32"/>
          </w:rPr>
          <w:delText xml:space="preserve">, mechanische sliders die meestal aanwezig zijn op een mengpaneel, </w:delText>
        </w:r>
        <w:r w:rsidRPr="00377018" w:rsidDel="008F745A">
          <w:rPr>
            <w:rFonts w:ascii="Arial" w:hAnsi="Arial" w:cs="Arial"/>
            <w:sz w:val="24"/>
            <w:szCs w:val="32"/>
          </w:rPr>
          <w:delText>wij voorzien touchpads als sliders. Om ook</w:delText>
        </w:r>
        <w:r w:rsidDel="008F745A">
          <w:rPr>
            <w:rFonts w:ascii="Arial" w:hAnsi="Arial" w:cs="Arial"/>
            <w:sz w:val="24"/>
            <w:szCs w:val="32"/>
          </w:rPr>
          <w:delText xml:space="preserve"> </w:delText>
        </w:r>
        <w:r w:rsidRPr="00377018" w:rsidDel="008F745A">
          <w:rPr>
            <w:rFonts w:ascii="Arial" w:hAnsi="Arial" w:cs="Arial"/>
            <w:sz w:val="24"/>
            <w:szCs w:val="32"/>
          </w:rPr>
          <w:delText xml:space="preserve">het volume of de </w:delText>
        </w:r>
        <w:r w:rsidR="0054299F" w:rsidDel="008F745A">
          <w:rPr>
            <w:rFonts w:ascii="Arial" w:hAnsi="Arial" w:cs="Arial"/>
            <w:sz w:val="24"/>
            <w:szCs w:val="32"/>
          </w:rPr>
          <w:delText xml:space="preserve">verschillende </w:delText>
        </w:r>
        <w:r w:rsidRPr="00377018" w:rsidDel="008F745A">
          <w:rPr>
            <w:rFonts w:ascii="Arial" w:hAnsi="Arial" w:cs="Arial"/>
            <w:sz w:val="24"/>
            <w:szCs w:val="32"/>
          </w:rPr>
          <w:delText>tonen</w:delText>
        </w:r>
        <w:r w:rsidR="0054299F" w:rsidDel="008F745A">
          <w:rPr>
            <w:rFonts w:ascii="Arial" w:hAnsi="Arial" w:cs="Arial"/>
            <w:sz w:val="24"/>
            <w:szCs w:val="32"/>
          </w:rPr>
          <w:delText xml:space="preserve"> te visualiseren,</w:delText>
        </w:r>
        <w:r w:rsidRPr="00377018" w:rsidDel="008F745A">
          <w:rPr>
            <w:rFonts w:ascii="Arial" w:hAnsi="Arial" w:cs="Arial"/>
            <w:sz w:val="24"/>
            <w:szCs w:val="32"/>
          </w:rPr>
          <w:delText xml:space="preserve"> voorzien we ledjes naast de touchpad</w:delText>
        </w:r>
        <w:r w:rsidR="0054299F" w:rsidDel="008F745A">
          <w:rPr>
            <w:rFonts w:ascii="Arial" w:hAnsi="Arial" w:cs="Arial"/>
            <w:sz w:val="24"/>
            <w:szCs w:val="32"/>
          </w:rPr>
          <w:delText>s.</w:delText>
        </w:r>
      </w:del>
    </w:p>
    <w:p w14:paraId="530062C1" w14:textId="6149AC98" w:rsidR="00CE7C13" w:rsidRPr="00332134" w:rsidDel="008F745A" w:rsidRDefault="00D46A4D" w:rsidP="00D46A4D">
      <w:pPr>
        <w:pStyle w:val="Heading1"/>
        <w:numPr>
          <w:ilvl w:val="0"/>
          <w:numId w:val="16"/>
        </w:numPr>
        <w:rPr>
          <w:del w:id="104" w:author="Stijn Van den bossche" w:date="2021-05-21T20:34:00Z"/>
          <w:rFonts w:ascii="Verdana" w:hAnsi="Verdana"/>
          <w:b/>
          <w:bCs/>
          <w:color w:val="auto"/>
          <w:sz w:val="40"/>
          <w:szCs w:val="40"/>
        </w:rPr>
      </w:pPr>
      <w:bookmarkStart w:id="105" w:name="_Toc71034738"/>
      <w:del w:id="106" w:author="Stijn Van den bossche" w:date="2021-05-21T20:34:00Z">
        <w:r w:rsidDel="008F745A">
          <w:rPr>
            <w:rFonts w:ascii="Verdana" w:hAnsi="Verdana"/>
            <w:b/>
            <w:bCs/>
            <w:color w:val="auto"/>
            <w:sz w:val="40"/>
            <w:szCs w:val="40"/>
          </w:rPr>
          <w:delText>Hardware</w:delText>
        </w:r>
        <w:bookmarkEnd w:id="105"/>
      </w:del>
    </w:p>
    <w:p w14:paraId="1E12EC47" w14:textId="5EEDD543" w:rsidR="00A533AF" w:rsidRPr="00D46A4D" w:rsidDel="008F745A" w:rsidRDefault="00D46A4D" w:rsidP="00D46A4D">
      <w:pPr>
        <w:pStyle w:val="Heading2"/>
        <w:numPr>
          <w:ilvl w:val="1"/>
          <w:numId w:val="25"/>
        </w:numPr>
        <w:rPr>
          <w:del w:id="107" w:author="Stijn Van den bossche" w:date="2021-05-21T20:34:00Z"/>
          <w:rFonts w:ascii="Arial" w:hAnsi="Arial" w:cs="Arial"/>
          <w:b/>
          <w:bCs/>
          <w:color w:val="auto"/>
          <w:sz w:val="32"/>
          <w:szCs w:val="32"/>
        </w:rPr>
      </w:pPr>
      <w:bookmarkStart w:id="108" w:name="_Toc71034739"/>
      <w:bookmarkStart w:id="109" w:name="_Hlk69391626"/>
      <w:del w:id="110" w:author="Stijn Van den bossche" w:date="2021-05-21T20:34:00Z">
        <w:r w:rsidDel="008F745A">
          <w:rPr>
            <w:rFonts w:ascii="Arial" w:hAnsi="Arial" w:cs="Arial"/>
            <w:b/>
            <w:bCs/>
            <w:color w:val="auto"/>
            <w:sz w:val="32"/>
            <w:szCs w:val="32"/>
          </w:rPr>
          <w:delText>Blokschema</w:delText>
        </w:r>
        <w:bookmarkEnd w:id="108"/>
      </w:del>
    </w:p>
    <w:bookmarkEnd w:id="109"/>
    <w:p w14:paraId="0309E7CE" w14:textId="653FE99B" w:rsidR="00EB5FA2" w:rsidDel="008F745A" w:rsidRDefault="00D242C6" w:rsidP="00006988">
      <w:pPr>
        <w:ind w:left="1416"/>
        <w:rPr>
          <w:del w:id="111" w:author="Stijn Van den bossche" w:date="2021-05-21T20:34:00Z"/>
          <w:rFonts w:ascii="Arial" w:hAnsi="Arial" w:cs="Arial"/>
          <w:sz w:val="24"/>
          <w:szCs w:val="32"/>
        </w:rPr>
      </w:pPr>
      <w:del w:id="112" w:author="Stijn Van den bossche" w:date="2021-05-21T20:34:00Z">
        <w:r w:rsidDel="008F745A">
          <w:rPr>
            <w:rFonts w:ascii="Arial" w:hAnsi="Arial" w:cs="Arial"/>
            <w:b/>
            <w:bCs/>
            <w:sz w:val="24"/>
            <w:szCs w:val="32"/>
          </w:rPr>
          <w:delText>Audio output</w:delText>
        </w:r>
        <w:r w:rsidR="00EB5FA2" w:rsidRPr="00A533AF" w:rsidDel="008F745A">
          <w:rPr>
            <w:rFonts w:ascii="Arial" w:hAnsi="Arial" w:cs="Arial"/>
            <w:b/>
            <w:bCs/>
            <w:sz w:val="24"/>
            <w:szCs w:val="32"/>
          </w:rPr>
          <w:delText>:</w:delText>
        </w:r>
        <w:r w:rsidR="00EB5FA2" w:rsidDel="008F745A">
          <w:rPr>
            <w:rFonts w:ascii="Arial" w:hAnsi="Arial" w:cs="Arial"/>
            <w:sz w:val="24"/>
            <w:szCs w:val="32"/>
          </w:rPr>
          <w:delText xml:space="preserve"> staat voor de </w:delText>
        </w:r>
        <w:r w:rsidR="00985A12" w:rsidDel="008F745A">
          <w:rPr>
            <w:rFonts w:ascii="Arial" w:hAnsi="Arial" w:cs="Arial"/>
            <w:sz w:val="24"/>
            <w:szCs w:val="32"/>
          </w:rPr>
          <w:delText>luidsprekers</w:delText>
        </w:r>
        <w:r w:rsidR="00EB5FA2" w:rsidDel="008F745A">
          <w:rPr>
            <w:rFonts w:ascii="Arial" w:hAnsi="Arial" w:cs="Arial"/>
            <w:sz w:val="24"/>
            <w:szCs w:val="32"/>
          </w:rPr>
          <w:delText xml:space="preserve"> die </w:delText>
        </w:r>
        <w:r w:rsidR="00764421" w:rsidDel="008F745A">
          <w:rPr>
            <w:rFonts w:ascii="Arial" w:hAnsi="Arial" w:cs="Arial"/>
            <w:sz w:val="24"/>
            <w:szCs w:val="32"/>
          </w:rPr>
          <w:delText>aan</w:delText>
        </w:r>
        <w:r w:rsidR="00EB5FA2" w:rsidDel="008F745A">
          <w:rPr>
            <w:rFonts w:ascii="Arial" w:hAnsi="Arial" w:cs="Arial"/>
            <w:sz w:val="24"/>
            <w:szCs w:val="32"/>
          </w:rPr>
          <w:delText xml:space="preserve"> de uitgang komen</w:delText>
        </w:r>
        <w:r w:rsidR="00B045F9" w:rsidDel="008F745A">
          <w:rPr>
            <w:rFonts w:ascii="Arial" w:hAnsi="Arial" w:cs="Arial"/>
            <w:sz w:val="24"/>
            <w:szCs w:val="32"/>
          </w:rPr>
          <w:delText>, deze</w:delText>
        </w:r>
        <w:r w:rsidR="00985A12" w:rsidDel="008F745A">
          <w:rPr>
            <w:rFonts w:ascii="Arial" w:hAnsi="Arial" w:cs="Arial"/>
            <w:sz w:val="24"/>
            <w:szCs w:val="32"/>
          </w:rPr>
          <w:delText xml:space="preserve">n </w:delText>
        </w:r>
        <w:r w:rsidR="00B045F9" w:rsidDel="008F745A">
          <w:rPr>
            <w:rFonts w:ascii="Arial" w:hAnsi="Arial" w:cs="Arial"/>
            <w:sz w:val="24"/>
            <w:szCs w:val="32"/>
          </w:rPr>
          <w:delText>moet</w:delText>
        </w:r>
        <w:r w:rsidR="00985A12" w:rsidDel="008F745A">
          <w:rPr>
            <w:rFonts w:ascii="Arial" w:hAnsi="Arial" w:cs="Arial"/>
            <w:sz w:val="24"/>
            <w:szCs w:val="32"/>
          </w:rPr>
          <w:delText>en</w:delText>
        </w:r>
        <w:r w:rsidR="00B045F9" w:rsidDel="008F745A">
          <w:rPr>
            <w:rFonts w:ascii="Arial" w:hAnsi="Arial" w:cs="Arial"/>
            <w:sz w:val="24"/>
            <w:szCs w:val="32"/>
          </w:rPr>
          <w:delText xml:space="preserve"> </w:delText>
        </w:r>
        <w:r w:rsidR="00006988" w:rsidDel="008F745A">
          <w:rPr>
            <w:rFonts w:ascii="Arial" w:hAnsi="Arial" w:cs="Arial"/>
            <w:sz w:val="24"/>
            <w:szCs w:val="32"/>
          </w:rPr>
          <w:delText>voorzien worden van een inwendige versterking omdat onze versterk</w:delText>
        </w:r>
        <w:r w:rsidR="00EE74F3" w:rsidDel="008F745A">
          <w:rPr>
            <w:rFonts w:ascii="Arial" w:hAnsi="Arial" w:cs="Arial"/>
            <w:sz w:val="24"/>
            <w:szCs w:val="32"/>
          </w:rPr>
          <w:delText>er</w:delText>
        </w:r>
        <w:r w:rsidR="00006988" w:rsidDel="008F745A">
          <w:rPr>
            <w:rFonts w:ascii="Arial" w:hAnsi="Arial" w:cs="Arial"/>
            <w:sz w:val="24"/>
            <w:szCs w:val="32"/>
          </w:rPr>
          <w:delText xml:space="preserve"> amper stroom zal hebben aan de uitgang</w:delText>
        </w:r>
        <w:r w:rsidR="00EB5FA2" w:rsidDel="008F745A">
          <w:rPr>
            <w:rFonts w:ascii="Arial" w:hAnsi="Arial" w:cs="Arial"/>
            <w:sz w:val="24"/>
            <w:szCs w:val="32"/>
          </w:rPr>
          <w:delText>.</w:delText>
        </w:r>
      </w:del>
    </w:p>
    <w:p w14:paraId="1CECF0A0" w14:textId="016F0885" w:rsidR="00006988" w:rsidRPr="00C86296" w:rsidDel="008F745A" w:rsidRDefault="00C86296" w:rsidP="00006988">
      <w:pPr>
        <w:ind w:left="1416"/>
        <w:rPr>
          <w:del w:id="113" w:author="Stijn Van den bossche" w:date="2021-05-21T20:34:00Z"/>
          <w:rFonts w:ascii="Arial" w:hAnsi="Arial" w:cs="Arial"/>
          <w:sz w:val="24"/>
          <w:szCs w:val="32"/>
        </w:rPr>
      </w:pPr>
      <w:del w:id="114" w:author="Stijn Van den bossche" w:date="2021-05-21T20:34:00Z">
        <w:r w:rsidRPr="00C86296" w:rsidDel="008F745A">
          <w:rPr>
            <w:rFonts w:ascii="Arial" w:hAnsi="Arial" w:cs="Arial"/>
            <w:b/>
            <w:bCs/>
            <w:sz w:val="24"/>
            <w:szCs w:val="32"/>
          </w:rPr>
          <w:delText>2 AUDIO inputs:</w:delText>
        </w:r>
        <w:r w:rsidDel="008F745A">
          <w:rPr>
            <w:rFonts w:ascii="Arial" w:hAnsi="Arial" w:cs="Arial"/>
            <w:b/>
            <w:bCs/>
            <w:sz w:val="24"/>
            <w:szCs w:val="32"/>
          </w:rPr>
          <w:delText xml:space="preserve"> </w:delText>
        </w:r>
        <w:r w:rsidR="004B3333" w:rsidDel="008F745A">
          <w:rPr>
            <w:rFonts w:ascii="Arial" w:hAnsi="Arial" w:cs="Arial"/>
            <w:sz w:val="24"/>
            <w:szCs w:val="32"/>
          </w:rPr>
          <w:delText xml:space="preserve">Wij hebben ons </w:delText>
        </w:r>
        <w:r w:rsidR="00464481" w:rsidDel="008F745A">
          <w:rPr>
            <w:rFonts w:ascii="Arial" w:hAnsi="Arial" w:cs="Arial"/>
            <w:sz w:val="24"/>
            <w:szCs w:val="32"/>
          </w:rPr>
          <w:delText>mengpaneel</w:delText>
        </w:r>
        <w:r w:rsidR="004B3333" w:rsidDel="008F745A">
          <w:rPr>
            <w:rFonts w:ascii="Arial" w:hAnsi="Arial" w:cs="Arial"/>
            <w:sz w:val="24"/>
            <w:szCs w:val="32"/>
          </w:rPr>
          <w:delText xml:space="preserve"> voor</w:delText>
        </w:r>
        <w:r w:rsidR="00464481" w:rsidDel="008F745A">
          <w:rPr>
            <w:rFonts w:ascii="Arial" w:hAnsi="Arial" w:cs="Arial"/>
            <w:sz w:val="24"/>
            <w:szCs w:val="32"/>
          </w:rPr>
          <w:delText xml:space="preserve">zien van </w:delText>
        </w:r>
        <w:r w:rsidR="00C3117F" w:rsidDel="008F745A">
          <w:rPr>
            <w:rFonts w:ascii="Arial" w:hAnsi="Arial" w:cs="Arial"/>
            <w:sz w:val="24"/>
            <w:szCs w:val="32"/>
          </w:rPr>
          <w:delText xml:space="preserve">2 </w:delText>
        </w:r>
      </w:del>
      <w:del w:id="115" w:author="Stijn Van den bossche" w:date="2021-05-10T16:02:00Z">
        <w:r w:rsidR="00C3117F" w:rsidDel="00601BF3">
          <w:rPr>
            <w:rFonts w:ascii="Arial" w:hAnsi="Arial" w:cs="Arial"/>
            <w:sz w:val="24"/>
            <w:szCs w:val="32"/>
          </w:rPr>
          <w:delText xml:space="preserve">lines </w:delText>
        </w:r>
      </w:del>
      <w:del w:id="116" w:author="Stijn Van den bossche" w:date="2021-05-21T20:34:00Z">
        <w:r w:rsidR="00C3117F" w:rsidDel="008F745A">
          <w:rPr>
            <w:rFonts w:ascii="Arial" w:hAnsi="Arial" w:cs="Arial"/>
            <w:sz w:val="24"/>
            <w:szCs w:val="32"/>
          </w:rPr>
          <w:delText>waar wij muziek op kunnen laten spelen</w:delText>
        </w:r>
      </w:del>
      <w:del w:id="117" w:author="Stijn Van den bossche" w:date="2021-05-10T16:02:00Z">
        <w:r w:rsidR="00C3117F" w:rsidDel="00601BF3">
          <w:rPr>
            <w:rFonts w:ascii="Arial" w:hAnsi="Arial" w:cs="Arial"/>
            <w:sz w:val="24"/>
            <w:szCs w:val="32"/>
          </w:rPr>
          <w:delText>. + Wij kunnen</w:delText>
        </w:r>
      </w:del>
      <w:del w:id="118" w:author="Stijn Van den bossche" w:date="2021-05-21T20:34:00Z">
        <w:r w:rsidR="00C3117F" w:rsidDel="008F745A">
          <w:rPr>
            <w:rFonts w:ascii="Arial" w:hAnsi="Arial" w:cs="Arial"/>
            <w:sz w:val="24"/>
            <w:szCs w:val="32"/>
          </w:rPr>
          <w:delText xml:space="preserve"> </w:delText>
        </w:r>
        <w:r w:rsidR="00B342ED" w:rsidDel="008F745A">
          <w:rPr>
            <w:rFonts w:ascii="Arial" w:hAnsi="Arial" w:cs="Arial"/>
            <w:sz w:val="24"/>
            <w:szCs w:val="32"/>
          </w:rPr>
          <w:delText xml:space="preserve">op </w:delText>
        </w:r>
      </w:del>
      <w:del w:id="119" w:author="Stijn Van den bossche" w:date="2021-05-10T16:02:00Z">
        <w:r w:rsidR="00B342ED" w:rsidDel="00601BF3">
          <w:rPr>
            <w:rFonts w:ascii="Arial" w:hAnsi="Arial" w:cs="Arial"/>
            <w:sz w:val="24"/>
            <w:szCs w:val="32"/>
          </w:rPr>
          <w:delText xml:space="preserve">line 1 </w:delText>
        </w:r>
      </w:del>
      <w:del w:id="120" w:author="Stijn Van den bossche" w:date="2021-05-21T20:34:00Z">
        <w:r w:rsidR="00B342ED" w:rsidDel="008F745A">
          <w:rPr>
            <w:rFonts w:ascii="Arial" w:hAnsi="Arial" w:cs="Arial"/>
            <w:sz w:val="24"/>
            <w:szCs w:val="32"/>
          </w:rPr>
          <w:delText xml:space="preserve">eventueel </w:delText>
        </w:r>
      </w:del>
      <w:del w:id="121" w:author="Stijn Van den bossche" w:date="2021-05-10T16:02:00Z">
        <w:r w:rsidR="00B342ED" w:rsidDel="00601BF3">
          <w:rPr>
            <w:rFonts w:ascii="Arial" w:hAnsi="Arial" w:cs="Arial"/>
            <w:sz w:val="24"/>
            <w:szCs w:val="32"/>
          </w:rPr>
          <w:delText xml:space="preserve">ook </w:delText>
        </w:r>
      </w:del>
      <w:del w:id="122" w:author="Stijn Van den bossche" w:date="2021-05-21T20:34:00Z">
        <w:r w:rsidR="00B342ED" w:rsidDel="008F745A">
          <w:rPr>
            <w:rFonts w:ascii="Arial" w:hAnsi="Arial" w:cs="Arial"/>
            <w:sz w:val="24"/>
            <w:szCs w:val="32"/>
          </w:rPr>
          <w:delText>een microfoon steken</w:delText>
        </w:r>
      </w:del>
      <w:del w:id="123" w:author="Stijn Van den bossche" w:date="2021-05-10T16:02:00Z">
        <w:r w:rsidR="000E346F" w:rsidDel="00601BF3">
          <w:rPr>
            <w:rFonts w:ascii="Arial" w:hAnsi="Arial" w:cs="Arial"/>
            <w:sz w:val="24"/>
            <w:szCs w:val="32"/>
          </w:rPr>
          <w:delText>. Z</w:delText>
        </w:r>
      </w:del>
      <w:del w:id="124" w:author="Stijn Van den bossche" w:date="2021-05-21T20:34:00Z">
        <w:r w:rsidR="000E346F" w:rsidDel="008F745A">
          <w:rPr>
            <w:rFonts w:ascii="Arial" w:hAnsi="Arial" w:cs="Arial"/>
            <w:sz w:val="24"/>
            <w:szCs w:val="32"/>
          </w:rPr>
          <w:delText xml:space="preserve">odat </w:delText>
        </w:r>
      </w:del>
      <w:del w:id="125" w:author="Stijn Van den bossche" w:date="2021-05-10T16:03:00Z">
        <w:r w:rsidR="000E346F" w:rsidDel="00601BF3">
          <w:rPr>
            <w:rFonts w:ascii="Arial" w:hAnsi="Arial" w:cs="Arial"/>
            <w:sz w:val="24"/>
            <w:szCs w:val="32"/>
          </w:rPr>
          <w:delText>we kunnen zingen op muziek en terwijl het liedje horen.</w:delText>
        </w:r>
      </w:del>
    </w:p>
    <w:p w14:paraId="39A07BED" w14:textId="3BB1D7FC" w:rsidR="00EB5FA2" w:rsidDel="008F745A" w:rsidRDefault="00EB5FA2" w:rsidP="00EB5FA2">
      <w:pPr>
        <w:ind w:left="708" w:firstLine="708"/>
        <w:rPr>
          <w:del w:id="126" w:author="Stijn Van den bossche" w:date="2021-05-21T20:34:00Z"/>
          <w:rFonts w:ascii="Arial" w:hAnsi="Arial" w:cs="Arial"/>
          <w:sz w:val="24"/>
          <w:szCs w:val="32"/>
        </w:rPr>
      </w:pPr>
      <w:del w:id="127" w:author="Stijn Van den bossche" w:date="2021-05-21T20:34:00Z">
        <w:r w:rsidRPr="00A533AF" w:rsidDel="008F745A">
          <w:rPr>
            <w:rFonts w:ascii="Arial" w:hAnsi="Arial" w:cs="Arial"/>
            <w:b/>
            <w:bCs/>
            <w:sz w:val="24"/>
            <w:szCs w:val="32"/>
          </w:rPr>
          <w:delText>5V DC</w:delText>
        </w:r>
        <w:r w:rsidR="00CB407A" w:rsidDel="008F745A">
          <w:rPr>
            <w:rFonts w:ascii="Arial" w:hAnsi="Arial" w:cs="Arial"/>
            <w:b/>
            <w:bCs/>
            <w:sz w:val="24"/>
            <w:szCs w:val="32"/>
          </w:rPr>
          <w:delText>:</w:delText>
        </w:r>
        <w:r w:rsidRPr="00A533AF" w:rsidDel="008F745A">
          <w:rPr>
            <w:rFonts w:ascii="Arial" w:hAnsi="Arial" w:cs="Arial"/>
            <w:b/>
            <w:bCs/>
            <w:sz w:val="24"/>
            <w:szCs w:val="32"/>
          </w:rPr>
          <w:delText xml:space="preserve"> </w:delText>
        </w:r>
        <w:r w:rsidR="004257BC" w:rsidRPr="00D242C6" w:rsidDel="008F745A">
          <w:rPr>
            <w:rFonts w:ascii="Arial" w:hAnsi="Arial" w:cs="Arial"/>
            <w:sz w:val="24"/>
            <w:szCs w:val="32"/>
          </w:rPr>
          <w:delText xml:space="preserve">micro </w:delText>
        </w:r>
        <w:r w:rsidRPr="00D242C6" w:rsidDel="008F745A">
          <w:rPr>
            <w:rFonts w:ascii="Arial" w:hAnsi="Arial" w:cs="Arial"/>
            <w:sz w:val="24"/>
            <w:szCs w:val="32"/>
          </w:rPr>
          <w:delText>USB</w:delText>
        </w:r>
        <w:r w:rsidR="00CB407A" w:rsidRPr="00D242C6" w:rsidDel="008F745A">
          <w:rPr>
            <w:rFonts w:ascii="Arial" w:hAnsi="Arial" w:cs="Arial"/>
            <w:sz w:val="24"/>
            <w:szCs w:val="32"/>
          </w:rPr>
          <w:delText>,</w:delText>
        </w:r>
        <w:r w:rsidDel="008F745A">
          <w:rPr>
            <w:rFonts w:ascii="Arial" w:hAnsi="Arial" w:cs="Arial"/>
            <w:sz w:val="24"/>
            <w:szCs w:val="32"/>
          </w:rPr>
          <w:delText xml:space="preserve"> </w:delText>
        </w:r>
        <w:r w:rsidR="00EE2F14" w:rsidDel="008F745A">
          <w:rPr>
            <w:rFonts w:ascii="Arial" w:hAnsi="Arial" w:cs="Arial"/>
            <w:sz w:val="24"/>
            <w:szCs w:val="32"/>
          </w:rPr>
          <w:delText xml:space="preserve">dit is </w:delText>
        </w:r>
      </w:del>
      <w:del w:id="128" w:author="Stijn Van den bossche" w:date="2021-05-10T16:04:00Z">
        <w:r w:rsidR="00EE2F14" w:rsidDel="00CC00E6">
          <w:rPr>
            <w:rFonts w:ascii="Arial" w:hAnsi="Arial" w:cs="Arial"/>
            <w:sz w:val="24"/>
            <w:szCs w:val="32"/>
          </w:rPr>
          <w:delText>onze input voor onze versterker te voeden</w:delText>
        </w:r>
      </w:del>
      <w:del w:id="129" w:author="Stijn Van den bossche" w:date="2021-05-21T20:34:00Z">
        <w:r w:rsidR="00EE2F14" w:rsidDel="008F745A">
          <w:rPr>
            <w:rFonts w:ascii="Arial" w:hAnsi="Arial" w:cs="Arial"/>
            <w:sz w:val="24"/>
            <w:szCs w:val="32"/>
          </w:rPr>
          <w:delText>.</w:delText>
        </w:r>
      </w:del>
    </w:p>
    <w:p w14:paraId="6FB49868" w14:textId="1408EA1F" w:rsidR="00EE2F14" w:rsidDel="008F745A" w:rsidRDefault="00EE2F14" w:rsidP="00EE2F14">
      <w:pPr>
        <w:ind w:left="1416"/>
        <w:rPr>
          <w:del w:id="130" w:author="Stijn Van den bossche" w:date="2021-05-21T20:34:00Z"/>
          <w:rFonts w:ascii="Arial" w:hAnsi="Arial" w:cs="Arial"/>
          <w:sz w:val="24"/>
          <w:szCs w:val="32"/>
        </w:rPr>
      </w:pPr>
      <w:del w:id="131" w:author="Stijn Van den bossche" w:date="2021-05-21T20:34:00Z">
        <w:r w:rsidRPr="00A533AF" w:rsidDel="008F745A">
          <w:rPr>
            <w:rFonts w:ascii="Arial" w:hAnsi="Arial" w:cs="Arial"/>
            <w:b/>
            <w:bCs/>
            <w:sz w:val="24"/>
            <w:szCs w:val="32"/>
          </w:rPr>
          <w:delText xml:space="preserve">5V </w:delText>
        </w:r>
        <w:r w:rsidR="00157BE2" w:rsidDel="008F745A">
          <w:rPr>
            <w:rFonts w:ascii="Arial" w:hAnsi="Arial" w:cs="Arial"/>
            <w:b/>
            <w:bCs/>
            <w:sz w:val="24"/>
            <w:szCs w:val="32"/>
          </w:rPr>
          <w:delText xml:space="preserve">DC naar </w:delText>
        </w:r>
        <w:r w:rsidR="002D79ED" w:rsidDel="008F745A">
          <w:rPr>
            <w:rFonts w:ascii="Arial" w:hAnsi="Arial" w:cs="Arial"/>
            <w:b/>
            <w:bCs/>
            <w:sz w:val="24"/>
            <w:szCs w:val="32"/>
          </w:rPr>
          <w:delText>3.3 V DC</w:delText>
        </w:r>
        <w:r w:rsidRPr="00A533AF" w:rsidDel="008F745A">
          <w:rPr>
            <w:rFonts w:ascii="Arial" w:hAnsi="Arial" w:cs="Arial"/>
            <w:b/>
            <w:bCs/>
            <w:sz w:val="24"/>
            <w:szCs w:val="32"/>
          </w:rPr>
          <w:delText>:</w:delText>
        </w:r>
        <w:r w:rsidDel="008F745A">
          <w:rPr>
            <w:rFonts w:ascii="Arial" w:hAnsi="Arial" w:cs="Arial"/>
            <w:sz w:val="24"/>
            <w:szCs w:val="32"/>
          </w:rPr>
          <w:delText xml:space="preserve"> </w:delText>
        </w:r>
        <w:r w:rsidR="00DE53D5" w:rsidDel="008F745A">
          <w:rPr>
            <w:rFonts w:ascii="Arial" w:hAnsi="Arial" w:cs="Arial"/>
            <w:sz w:val="24"/>
            <w:szCs w:val="32"/>
          </w:rPr>
          <w:delText xml:space="preserve">dit is de naam van de component </w:delText>
        </w:r>
        <w:r w:rsidR="001B7424" w:rsidRPr="001B7424" w:rsidDel="008F745A">
          <w:rPr>
            <w:rFonts w:ascii="Arial" w:hAnsi="Arial" w:cs="Arial"/>
            <w:sz w:val="24"/>
            <w:szCs w:val="32"/>
          </w:rPr>
          <w:delText>173950336</w:delText>
        </w:r>
        <w:r w:rsidR="00DE53D5" w:rsidDel="008F745A">
          <w:rPr>
            <w:rFonts w:ascii="Arial" w:hAnsi="Arial" w:cs="Arial"/>
            <w:sz w:val="24"/>
            <w:szCs w:val="32"/>
          </w:rPr>
          <w:delText>,</w:delText>
        </w:r>
        <w:r w:rsidR="004C5DAE" w:rsidDel="008F745A">
          <w:rPr>
            <w:rFonts w:ascii="Arial" w:hAnsi="Arial" w:cs="Arial"/>
            <w:sz w:val="24"/>
            <w:szCs w:val="32"/>
          </w:rPr>
          <w:delText xml:space="preserve"> het is</w:delText>
        </w:r>
        <w:r w:rsidDel="008F745A">
          <w:rPr>
            <w:rFonts w:ascii="Arial" w:hAnsi="Arial" w:cs="Arial"/>
            <w:sz w:val="24"/>
            <w:szCs w:val="32"/>
          </w:rPr>
          <w:delText xml:space="preserve"> </w:delText>
        </w:r>
        <w:r w:rsidR="00A533AF" w:rsidDel="008F745A">
          <w:rPr>
            <w:rFonts w:ascii="Arial" w:hAnsi="Arial" w:cs="Arial"/>
            <w:sz w:val="24"/>
            <w:szCs w:val="32"/>
          </w:rPr>
          <w:delText>een step-</w:delText>
        </w:r>
        <w:r w:rsidR="00266E70" w:rsidDel="008F745A">
          <w:rPr>
            <w:rFonts w:ascii="Arial" w:hAnsi="Arial" w:cs="Arial"/>
            <w:sz w:val="24"/>
            <w:szCs w:val="32"/>
          </w:rPr>
          <w:delText>down</w:delText>
        </w:r>
        <w:r w:rsidR="00A533AF" w:rsidDel="008F745A">
          <w:rPr>
            <w:rFonts w:ascii="Arial" w:hAnsi="Arial" w:cs="Arial"/>
            <w:sz w:val="24"/>
            <w:szCs w:val="32"/>
          </w:rPr>
          <w:delText xml:space="preserve"> </w:delText>
        </w:r>
      </w:del>
      <w:del w:id="132" w:author="Stijn Van den bossche" w:date="2021-05-10T16:04:00Z">
        <w:r w:rsidR="00A533AF" w:rsidDel="00F35DB5">
          <w:rPr>
            <w:rFonts w:ascii="Arial" w:hAnsi="Arial" w:cs="Arial"/>
            <w:sz w:val="24"/>
            <w:szCs w:val="32"/>
          </w:rPr>
          <w:delText xml:space="preserve">voorzien </w:delText>
        </w:r>
      </w:del>
      <w:del w:id="133" w:author="Stijn Van den bossche" w:date="2021-05-21T20:34:00Z">
        <w:r w:rsidR="00A533AF" w:rsidDel="008F745A">
          <w:rPr>
            <w:rFonts w:ascii="Arial" w:hAnsi="Arial" w:cs="Arial"/>
            <w:sz w:val="24"/>
            <w:szCs w:val="32"/>
          </w:rPr>
          <w:delText xml:space="preserve">die </w:delText>
        </w:r>
      </w:del>
      <w:del w:id="134" w:author="Stijn Van den bossche" w:date="2021-05-10T16:04:00Z">
        <w:r w:rsidR="00A533AF" w:rsidDel="00F35DB5">
          <w:rPr>
            <w:rFonts w:ascii="Arial" w:hAnsi="Arial" w:cs="Arial"/>
            <w:sz w:val="24"/>
            <w:szCs w:val="32"/>
          </w:rPr>
          <w:delText xml:space="preserve">onze </w:delText>
        </w:r>
      </w:del>
      <w:del w:id="135" w:author="Stijn Van den bossche" w:date="2021-05-21T20:34:00Z">
        <w:r w:rsidR="00A533AF" w:rsidDel="008F745A">
          <w:rPr>
            <w:rFonts w:ascii="Arial" w:hAnsi="Arial" w:cs="Arial"/>
            <w:sz w:val="24"/>
            <w:szCs w:val="32"/>
          </w:rPr>
          <w:delText>5V omzet naar +</w:delText>
        </w:r>
        <w:r w:rsidR="00285E23" w:rsidDel="008F745A">
          <w:rPr>
            <w:rFonts w:ascii="Arial" w:hAnsi="Arial" w:cs="Arial"/>
            <w:sz w:val="24"/>
            <w:szCs w:val="32"/>
          </w:rPr>
          <w:delText>3.3</w:delText>
        </w:r>
        <w:r w:rsidR="00A533AF" w:rsidDel="008F745A">
          <w:rPr>
            <w:rFonts w:ascii="Arial" w:hAnsi="Arial" w:cs="Arial"/>
            <w:sz w:val="24"/>
            <w:szCs w:val="32"/>
          </w:rPr>
          <w:delText xml:space="preserve"> V </w:delText>
        </w:r>
        <w:r w:rsidR="00285E23" w:rsidDel="008F745A">
          <w:rPr>
            <w:rFonts w:ascii="Arial" w:hAnsi="Arial" w:cs="Arial"/>
            <w:sz w:val="24"/>
            <w:szCs w:val="32"/>
          </w:rPr>
          <w:delText xml:space="preserve">DC. </w:delText>
        </w:r>
        <w:r w:rsidR="00A533AF" w:rsidDel="008F745A">
          <w:rPr>
            <w:rFonts w:ascii="Arial" w:hAnsi="Arial" w:cs="Arial"/>
            <w:sz w:val="24"/>
            <w:szCs w:val="32"/>
          </w:rPr>
          <w:delText xml:space="preserve">Dit </w:delText>
        </w:r>
      </w:del>
      <w:del w:id="136" w:author="Stijn Van den bossche" w:date="2021-05-10T16:05:00Z">
        <w:r w:rsidR="00A533AF" w:rsidDel="00F35DB5">
          <w:rPr>
            <w:rFonts w:ascii="Arial" w:hAnsi="Arial" w:cs="Arial"/>
            <w:sz w:val="24"/>
            <w:szCs w:val="32"/>
          </w:rPr>
          <w:delText>die</w:delText>
        </w:r>
        <w:r w:rsidR="00A04A96" w:rsidDel="00F35DB5">
          <w:rPr>
            <w:rFonts w:ascii="Arial" w:hAnsi="Arial" w:cs="Arial"/>
            <w:sz w:val="24"/>
            <w:szCs w:val="32"/>
          </w:rPr>
          <w:delText>nt</w:delText>
        </w:r>
        <w:r w:rsidR="00A533AF" w:rsidDel="00F35DB5">
          <w:rPr>
            <w:rFonts w:ascii="Arial" w:hAnsi="Arial" w:cs="Arial"/>
            <w:sz w:val="24"/>
            <w:szCs w:val="32"/>
          </w:rPr>
          <w:delText xml:space="preserve"> voor onze </w:delText>
        </w:r>
        <w:r w:rsidR="00285E23" w:rsidDel="00F35DB5">
          <w:rPr>
            <w:rFonts w:ascii="Arial" w:hAnsi="Arial" w:cs="Arial"/>
            <w:sz w:val="24"/>
            <w:szCs w:val="32"/>
          </w:rPr>
          <w:delText>M</w:delText>
        </w:r>
      </w:del>
      <w:del w:id="137" w:author="Stijn Van den bossche" w:date="2021-05-21T20:34:00Z">
        <w:r w:rsidR="00285E23" w:rsidDel="008F745A">
          <w:rPr>
            <w:rFonts w:ascii="Arial" w:hAnsi="Arial" w:cs="Arial"/>
            <w:sz w:val="24"/>
            <w:szCs w:val="32"/>
          </w:rPr>
          <w:delText xml:space="preserve">icrocontroller en </w:delText>
        </w:r>
      </w:del>
      <w:del w:id="138" w:author="Stijn Van den bossche" w:date="2021-05-10T16:05:00Z">
        <w:r w:rsidR="00285E23" w:rsidDel="00F35DB5">
          <w:rPr>
            <w:rFonts w:ascii="Arial" w:hAnsi="Arial" w:cs="Arial"/>
            <w:sz w:val="24"/>
            <w:szCs w:val="32"/>
          </w:rPr>
          <w:delText>onze</w:delText>
        </w:r>
        <w:r w:rsidR="00BC544E" w:rsidDel="00F35DB5">
          <w:rPr>
            <w:rFonts w:ascii="Arial" w:hAnsi="Arial" w:cs="Arial"/>
            <w:sz w:val="24"/>
            <w:szCs w:val="32"/>
          </w:rPr>
          <w:delText xml:space="preserve"> </w:delText>
        </w:r>
      </w:del>
      <w:del w:id="139" w:author="Stijn Van den bossche" w:date="2021-05-21T20:34:00Z">
        <w:r w:rsidR="00BC544E" w:rsidDel="008F745A">
          <w:rPr>
            <w:rFonts w:ascii="Arial" w:hAnsi="Arial" w:cs="Arial"/>
            <w:sz w:val="24"/>
            <w:szCs w:val="32"/>
          </w:rPr>
          <w:delText>capacitieve t</w:delText>
        </w:r>
      </w:del>
      <w:del w:id="140" w:author="Stijn Van den bossche" w:date="2021-05-10T16:05:00Z">
        <w:r w:rsidR="00BC544E" w:rsidDel="00F35DB5">
          <w:rPr>
            <w:rFonts w:ascii="Arial" w:hAnsi="Arial" w:cs="Arial"/>
            <w:sz w:val="24"/>
            <w:szCs w:val="32"/>
          </w:rPr>
          <w:delText>ast</w:delText>
        </w:r>
      </w:del>
      <w:del w:id="141" w:author="Stijn Van den bossche" w:date="2021-05-21T20:34:00Z">
        <w:r w:rsidR="00BC544E" w:rsidDel="008F745A">
          <w:rPr>
            <w:rFonts w:ascii="Arial" w:hAnsi="Arial" w:cs="Arial"/>
            <w:sz w:val="24"/>
            <w:szCs w:val="32"/>
          </w:rPr>
          <w:delText>sensor te voeden.</w:delText>
        </w:r>
      </w:del>
    </w:p>
    <w:p w14:paraId="336C6339" w14:textId="6A65EF6B" w:rsidR="00EE2D83" w:rsidDel="008F745A" w:rsidRDefault="00014C1B" w:rsidP="00EE2D83">
      <w:pPr>
        <w:ind w:left="1416"/>
        <w:rPr>
          <w:del w:id="142" w:author="Stijn Van den bossche" w:date="2021-05-21T20:34:00Z"/>
          <w:rFonts w:ascii="Arial" w:hAnsi="Arial" w:cs="Arial"/>
          <w:sz w:val="24"/>
          <w:szCs w:val="32"/>
        </w:rPr>
      </w:pPr>
      <w:del w:id="143" w:author="Stijn Van den bossche" w:date="2021-05-21T20:34:00Z">
        <w:r w:rsidDel="008F745A">
          <w:rPr>
            <w:rFonts w:ascii="Arial" w:hAnsi="Arial" w:cs="Arial"/>
            <w:b/>
            <w:bCs/>
            <w:sz w:val="24"/>
            <w:szCs w:val="32"/>
          </w:rPr>
          <w:delText>Microcontroller</w:delText>
        </w:r>
        <w:r w:rsidR="00113AC9" w:rsidDel="008F745A">
          <w:rPr>
            <w:rFonts w:ascii="Arial" w:hAnsi="Arial" w:cs="Arial"/>
            <w:b/>
            <w:bCs/>
            <w:sz w:val="24"/>
            <w:szCs w:val="32"/>
          </w:rPr>
          <w:delText xml:space="preserve">: </w:delText>
        </w:r>
      </w:del>
      <w:del w:id="144" w:author="Stijn Van den bossche" w:date="2021-05-10T16:05:00Z">
        <w:r w:rsidR="00681EB6" w:rsidRPr="00681EB6" w:rsidDel="0010514E">
          <w:rPr>
            <w:rFonts w:ascii="Arial" w:hAnsi="Arial" w:cs="Arial"/>
            <w:sz w:val="24"/>
            <w:szCs w:val="32"/>
          </w:rPr>
          <w:delText>onze M</w:delText>
        </w:r>
      </w:del>
      <w:del w:id="145" w:author="Stijn Van den bossche" w:date="2021-05-21T20:34:00Z">
        <w:r w:rsidR="00681EB6" w:rsidRPr="00681EB6" w:rsidDel="008F745A">
          <w:rPr>
            <w:rFonts w:ascii="Arial" w:hAnsi="Arial" w:cs="Arial"/>
            <w:sz w:val="24"/>
            <w:szCs w:val="32"/>
          </w:rPr>
          <w:delText>icrocontroller is een</w:delText>
        </w:r>
        <w:r w:rsidR="00681EB6" w:rsidDel="008F745A">
          <w:rPr>
            <w:rFonts w:ascii="Arial" w:hAnsi="Arial" w:cs="Arial"/>
            <w:b/>
            <w:bCs/>
            <w:sz w:val="24"/>
            <w:szCs w:val="32"/>
          </w:rPr>
          <w:delText xml:space="preserve"> </w:delText>
        </w:r>
        <w:r w:rsidR="00681EB6" w:rsidRPr="00681EB6" w:rsidDel="008F745A">
          <w:rPr>
            <w:rFonts w:ascii="Arial" w:hAnsi="Arial" w:cs="Arial"/>
            <w:sz w:val="24"/>
            <w:szCs w:val="32"/>
          </w:rPr>
          <w:delText>STM32F411CEU7</w:delText>
        </w:r>
        <w:r w:rsidR="00DF18E4" w:rsidDel="008F745A">
          <w:rPr>
            <w:rFonts w:ascii="Arial" w:hAnsi="Arial" w:cs="Arial"/>
            <w:sz w:val="24"/>
            <w:szCs w:val="32"/>
          </w:rPr>
          <w:delText>,</w:delText>
        </w:r>
        <w:r w:rsidR="00B268D4" w:rsidDel="008F745A">
          <w:rPr>
            <w:rFonts w:ascii="Arial" w:hAnsi="Arial" w:cs="Arial"/>
            <w:sz w:val="24"/>
            <w:szCs w:val="32"/>
          </w:rPr>
          <w:delText xml:space="preserve"> </w:delText>
        </w:r>
      </w:del>
      <w:del w:id="146" w:author="Stijn Van den bossche" w:date="2021-05-10T16:05:00Z">
        <w:r w:rsidR="00113AC9" w:rsidRPr="00113AC9" w:rsidDel="0010514E">
          <w:rPr>
            <w:rFonts w:ascii="Arial" w:hAnsi="Arial" w:cs="Arial"/>
            <w:sz w:val="24"/>
            <w:szCs w:val="32"/>
          </w:rPr>
          <w:delText xml:space="preserve">we </w:delText>
        </w:r>
        <w:r w:rsidR="00DF18E4" w:rsidDel="0010514E">
          <w:rPr>
            <w:rFonts w:ascii="Arial" w:hAnsi="Arial" w:cs="Arial"/>
            <w:sz w:val="24"/>
            <w:szCs w:val="32"/>
          </w:rPr>
          <w:delText>kunnen</w:delText>
        </w:r>
      </w:del>
      <w:del w:id="147" w:author="Stijn Van den bossche" w:date="2021-05-21T20:34:00Z">
        <w:r w:rsidR="00DF18E4" w:rsidRPr="00113AC9" w:rsidDel="008F745A">
          <w:rPr>
            <w:rFonts w:ascii="Arial" w:hAnsi="Arial" w:cs="Arial"/>
            <w:sz w:val="24"/>
            <w:szCs w:val="32"/>
          </w:rPr>
          <w:delText xml:space="preserve"> </w:delText>
        </w:r>
        <w:r w:rsidR="00113AC9" w:rsidRPr="00113AC9" w:rsidDel="008F745A">
          <w:rPr>
            <w:rFonts w:ascii="Arial" w:hAnsi="Arial" w:cs="Arial"/>
            <w:sz w:val="24"/>
            <w:szCs w:val="32"/>
          </w:rPr>
          <w:delText>communiceren</w:delText>
        </w:r>
      </w:del>
      <w:del w:id="148" w:author="Stijn Van den bossche" w:date="2021-05-10T16:05:00Z">
        <w:r w:rsidR="00113AC9" w:rsidRPr="00113AC9" w:rsidDel="0010514E">
          <w:rPr>
            <w:rFonts w:ascii="Arial" w:hAnsi="Arial" w:cs="Arial"/>
            <w:sz w:val="24"/>
            <w:szCs w:val="32"/>
          </w:rPr>
          <w:delText xml:space="preserve"> </w:delText>
        </w:r>
        <w:r w:rsidR="009062F6" w:rsidDel="0010514E">
          <w:rPr>
            <w:rFonts w:ascii="Arial" w:hAnsi="Arial" w:cs="Arial"/>
            <w:sz w:val="24"/>
            <w:szCs w:val="32"/>
          </w:rPr>
          <w:delText xml:space="preserve">via een </w:delText>
        </w:r>
      </w:del>
      <w:del w:id="149" w:author="Stijn Van den bossche" w:date="2021-05-21T20:34:00Z">
        <w:r w:rsidR="009062F6" w:rsidRPr="009062F6" w:rsidDel="008F745A">
          <w:rPr>
            <w:rFonts w:ascii="Arial" w:hAnsi="Arial" w:cs="Arial"/>
            <w:sz w:val="24"/>
            <w:szCs w:val="32"/>
          </w:rPr>
          <w:delText>st-link V2</w:delText>
        </w:r>
        <w:r w:rsidR="009062F6" w:rsidDel="008F745A">
          <w:rPr>
            <w:rFonts w:ascii="Arial" w:hAnsi="Arial" w:cs="Arial"/>
            <w:sz w:val="24"/>
            <w:szCs w:val="32"/>
          </w:rPr>
          <w:delText xml:space="preserve"> </w:delText>
        </w:r>
      </w:del>
      <w:del w:id="150" w:author="Stijn Van den bossche" w:date="2021-05-10T16:06:00Z">
        <w:r w:rsidR="006C10E6" w:rsidDel="0010514E">
          <w:rPr>
            <w:rFonts w:ascii="Arial" w:hAnsi="Arial" w:cs="Arial"/>
            <w:sz w:val="24"/>
            <w:szCs w:val="32"/>
          </w:rPr>
          <w:delText xml:space="preserve">met een </w:delText>
        </w:r>
        <w:r w:rsidR="006C0BCC" w:rsidDel="0010514E">
          <w:rPr>
            <w:rFonts w:ascii="Arial" w:hAnsi="Arial" w:cs="Arial"/>
            <w:sz w:val="24"/>
            <w:szCs w:val="32"/>
          </w:rPr>
          <w:delText>computer</w:delText>
        </w:r>
      </w:del>
      <w:del w:id="151" w:author="Stijn Van den bossche" w:date="2021-05-21T20:34:00Z">
        <w:r w:rsidR="00160961" w:rsidDel="008F745A">
          <w:rPr>
            <w:rFonts w:ascii="Arial" w:hAnsi="Arial" w:cs="Arial"/>
            <w:sz w:val="24"/>
            <w:szCs w:val="32"/>
          </w:rPr>
          <w:delText xml:space="preserve">, zodat we </w:delText>
        </w:r>
      </w:del>
      <w:del w:id="152" w:author="Stijn Van den bossche" w:date="2021-05-10T16:06:00Z">
        <w:r w:rsidR="00EB23E2" w:rsidDel="0010514E">
          <w:rPr>
            <w:rFonts w:ascii="Arial" w:hAnsi="Arial" w:cs="Arial"/>
            <w:sz w:val="24"/>
            <w:szCs w:val="32"/>
          </w:rPr>
          <w:delText>er een programma kunnen naar sturen</w:delText>
        </w:r>
        <w:r w:rsidR="00113AC9" w:rsidRPr="00113AC9" w:rsidDel="0010514E">
          <w:rPr>
            <w:rFonts w:ascii="Arial" w:hAnsi="Arial" w:cs="Arial"/>
            <w:sz w:val="24"/>
            <w:szCs w:val="32"/>
          </w:rPr>
          <w:delText>.</w:delText>
        </w:r>
        <w:r w:rsidR="00113AC9" w:rsidDel="005C214F">
          <w:rPr>
            <w:rFonts w:ascii="Arial" w:hAnsi="Arial" w:cs="Arial"/>
            <w:sz w:val="24"/>
            <w:szCs w:val="32"/>
          </w:rPr>
          <w:delText xml:space="preserve"> Want onze CPU kan geen rechtstreekse signalen uitlezen van de computer daar is er geen poort voor voorzien.</w:delText>
        </w:r>
      </w:del>
      <w:del w:id="153" w:author="Stijn Van den bossche" w:date="2021-05-21T20:34:00Z">
        <w:r w:rsidR="006B3FB3" w:rsidDel="008F745A">
          <w:rPr>
            <w:rFonts w:ascii="Arial" w:hAnsi="Arial" w:cs="Arial"/>
            <w:sz w:val="24"/>
            <w:szCs w:val="32"/>
          </w:rPr>
          <w:delText xml:space="preserve"> </w:delText>
        </w:r>
        <w:commentRangeStart w:id="154"/>
        <w:r w:rsidR="006B3FB3" w:rsidDel="008F745A">
          <w:rPr>
            <w:rFonts w:ascii="Arial" w:hAnsi="Arial" w:cs="Arial"/>
            <w:sz w:val="24"/>
            <w:szCs w:val="32"/>
          </w:rPr>
          <w:delText>O</w:delText>
        </w:r>
        <w:r w:rsidR="00A533AF" w:rsidDel="008F745A">
          <w:rPr>
            <w:rFonts w:ascii="Arial" w:hAnsi="Arial" w:cs="Arial"/>
            <w:sz w:val="24"/>
            <w:szCs w:val="32"/>
          </w:rPr>
          <w:delText xml:space="preserve">nze </w:delText>
        </w:r>
        <w:r w:rsidR="006B3FB3" w:rsidDel="008F745A">
          <w:rPr>
            <w:rFonts w:ascii="Arial" w:hAnsi="Arial" w:cs="Arial"/>
            <w:sz w:val="24"/>
            <w:szCs w:val="32"/>
          </w:rPr>
          <w:delText>Microcontroller</w:delText>
        </w:r>
        <w:r w:rsidR="00A533AF" w:rsidDel="008F745A">
          <w:rPr>
            <w:rFonts w:ascii="Arial" w:hAnsi="Arial" w:cs="Arial"/>
            <w:sz w:val="24"/>
            <w:szCs w:val="32"/>
          </w:rPr>
          <w:delText xml:space="preserve"> is van de SMT32F4x familie en die</w:delText>
        </w:r>
        <w:r w:rsidR="00600231" w:rsidDel="008F745A">
          <w:rPr>
            <w:rFonts w:ascii="Arial" w:hAnsi="Arial" w:cs="Arial"/>
            <w:sz w:val="24"/>
            <w:szCs w:val="32"/>
          </w:rPr>
          <w:delText xml:space="preserve"> wordt</w:delText>
        </w:r>
        <w:r w:rsidR="00A533AF" w:rsidDel="008F745A">
          <w:rPr>
            <w:rFonts w:ascii="Arial" w:hAnsi="Arial" w:cs="Arial"/>
            <w:sz w:val="24"/>
            <w:szCs w:val="32"/>
          </w:rPr>
          <w:delText xml:space="preserve"> gevoed met 3.3V</w:delText>
        </w:r>
        <w:r w:rsidR="00600231" w:rsidDel="008F745A">
          <w:rPr>
            <w:rFonts w:ascii="Arial" w:hAnsi="Arial" w:cs="Arial"/>
            <w:sz w:val="24"/>
            <w:szCs w:val="32"/>
          </w:rPr>
          <w:delText xml:space="preserve"> en</w:delText>
        </w:r>
        <w:r w:rsidR="00A533AF" w:rsidDel="008F745A">
          <w:rPr>
            <w:rFonts w:ascii="Arial" w:hAnsi="Arial" w:cs="Arial"/>
            <w:sz w:val="24"/>
            <w:szCs w:val="32"/>
          </w:rPr>
          <w:delText xml:space="preserve"> </w:delText>
        </w:r>
        <w:r w:rsidR="00745399" w:rsidDel="008F745A">
          <w:rPr>
            <w:rFonts w:ascii="Arial" w:hAnsi="Arial" w:cs="Arial"/>
            <w:sz w:val="24"/>
            <w:szCs w:val="32"/>
          </w:rPr>
          <w:delText xml:space="preserve">we willen ook ongeveer </w:delText>
        </w:r>
        <w:r w:rsidR="00230B44" w:rsidDel="008F745A">
          <w:rPr>
            <w:rFonts w:ascii="Arial" w:hAnsi="Arial" w:cs="Arial"/>
            <w:sz w:val="24"/>
            <w:szCs w:val="32"/>
          </w:rPr>
          <w:delText>40</w:delText>
        </w:r>
        <w:r w:rsidR="00745399" w:rsidDel="008F745A">
          <w:rPr>
            <w:rFonts w:ascii="Arial" w:hAnsi="Arial" w:cs="Arial"/>
            <w:sz w:val="24"/>
            <w:szCs w:val="32"/>
          </w:rPr>
          <w:delText xml:space="preserve"> I/O.</w:delText>
        </w:r>
        <w:r w:rsidR="00230B44" w:rsidDel="008F745A">
          <w:rPr>
            <w:rFonts w:ascii="Arial" w:hAnsi="Arial" w:cs="Arial"/>
            <w:sz w:val="24"/>
            <w:szCs w:val="32"/>
          </w:rPr>
          <w:delText xml:space="preserve"> En onze heeft er 49 dus dat is zeer goed</w:delText>
        </w:r>
        <w:r w:rsidR="00EE2D83" w:rsidDel="008F745A">
          <w:rPr>
            <w:rFonts w:ascii="Arial" w:hAnsi="Arial" w:cs="Arial"/>
            <w:sz w:val="24"/>
            <w:szCs w:val="32"/>
          </w:rPr>
          <w:delText>.</w:delText>
        </w:r>
        <w:commentRangeEnd w:id="154"/>
        <w:r w:rsidR="005C214F" w:rsidDel="008F745A">
          <w:rPr>
            <w:rStyle w:val="CommentReference"/>
          </w:rPr>
          <w:commentReference w:id="154"/>
        </w:r>
      </w:del>
    </w:p>
    <w:p w14:paraId="282DD6FB" w14:textId="6FDC61A4" w:rsidR="003325A3" w:rsidRPr="003325A3" w:rsidDel="008F745A" w:rsidRDefault="00C32F0D">
      <w:pPr>
        <w:ind w:left="1416"/>
        <w:rPr>
          <w:del w:id="155" w:author="Stijn Van den bossche" w:date="2021-05-21T20:34:00Z"/>
          <w:rFonts w:ascii="Arial" w:hAnsi="Arial" w:cs="Arial"/>
          <w:sz w:val="24"/>
          <w:szCs w:val="32"/>
          <w:rPrChange w:id="156" w:author="Stijn Van den bossche" w:date="2021-05-10T16:08:00Z">
            <w:rPr>
              <w:del w:id="157" w:author="Stijn Van den bossche" w:date="2021-05-21T20:34:00Z"/>
              <w:rFonts w:ascii="Arial" w:hAnsi="Arial" w:cs="Arial"/>
              <w:b/>
              <w:bCs/>
              <w:sz w:val="24"/>
              <w:szCs w:val="32"/>
            </w:rPr>
          </w:rPrChange>
        </w:rPr>
      </w:pPr>
      <w:del w:id="158" w:author="Stijn Van den bossche" w:date="2021-05-21T20:34:00Z">
        <w:r w:rsidDel="008F745A">
          <w:rPr>
            <w:rFonts w:ascii="Arial" w:hAnsi="Arial" w:cs="Arial"/>
            <w:b/>
            <w:bCs/>
            <w:noProof/>
            <w:sz w:val="24"/>
            <w:szCs w:val="32"/>
          </w:rPr>
          <mc:AlternateContent>
            <mc:Choice Requires="wpg">
              <w:drawing>
                <wp:anchor distT="0" distB="0" distL="114300" distR="114300" simplePos="0" relativeHeight="251704320" behindDoc="0" locked="0" layoutInCell="1" allowOverlap="1" wp14:anchorId="10409467" wp14:editId="08D26612">
                  <wp:simplePos x="0" y="0"/>
                  <wp:positionH relativeFrom="column">
                    <wp:posOffset>-442595</wp:posOffset>
                  </wp:positionH>
                  <wp:positionV relativeFrom="paragraph">
                    <wp:posOffset>48896</wp:posOffset>
                  </wp:positionV>
                  <wp:extent cx="1304925" cy="1162050"/>
                  <wp:effectExtent l="0" t="0" r="28575" b="19050"/>
                  <wp:wrapNone/>
                  <wp:docPr id="43" name="Groep 43"/>
                  <wp:cNvGraphicFramePr/>
                  <a:graphic xmlns:a="http://schemas.openxmlformats.org/drawingml/2006/main">
                    <a:graphicData uri="http://schemas.microsoft.com/office/word/2010/wordprocessingGroup">
                      <wpg:wgp>
                        <wpg:cNvGrpSpPr/>
                        <wpg:grpSpPr>
                          <a:xfrm>
                            <a:off x="0" y="0"/>
                            <a:ext cx="1304925" cy="1162050"/>
                            <a:chOff x="0" y="0"/>
                            <a:chExt cx="1304925" cy="1019175"/>
                          </a:xfrm>
                        </wpg:grpSpPr>
                        <wps:wsp>
                          <wps:cNvPr id="53" name="Linkeraccolade 53"/>
                          <wps:cNvSpPr/>
                          <wps:spPr>
                            <a:xfrm>
                              <a:off x="1209675" y="0"/>
                              <a:ext cx="95250" cy="1019175"/>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kstvak 58"/>
                          <wps:cNvSpPr txBox="1"/>
                          <wps:spPr>
                            <a:xfrm>
                              <a:off x="0" y="352425"/>
                              <a:ext cx="1295400" cy="304800"/>
                            </a:xfrm>
                            <a:prstGeom prst="rect">
                              <a:avLst/>
                            </a:prstGeom>
                            <a:noFill/>
                            <a:ln>
                              <a:noFill/>
                            </a:ln>
                            <a:effectLst/>
                          </wps:spPr>
                          <wps:txbx>
                            <w:txbxContent>
                              <w:p w14:paraId="72CE9092" w14:textId="77777777" w:rsidR="00C32F0D" w:rsidRPr="00220577" w:rsidRDefault="00C32F0D" w:rsidP="00C32F0D">
                                <w:pPr>
                                  <w:rPr>
                                    <w:rFonts w:ascii="Arial" w:hAnsi="Arial" w:cs="Arial"/>
                                    <w:sz w:val="24"/>
                                    <w:szCs w:val="32"/>
                                  </w:rPr>
                                </w:pPr>
                                <w:r w:rsidRPr="00220577">
                                  <w:rPr>
                                    <w:rFonts w:ascii="Arial" w:hAnsi="Arial" w:cs="Arial"/>
                                    <w:sz w:val="24"/>
                                    <w:szCs w:val="32"/>
                                  </w:rPr>
                                  <w:t>Dit hoort samen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409467" id="Groep 43" o:spid="_x0000_s1029" style="position:absolute;left:0;text-align:left;margin-left:-34.85pt;margin-top:3.85pt;width:102.75pt;height:91.5pt;z-index:251704320;mso-height-relative:margin" coordsize="1304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inkeraccolade 53" o:spid="_x0000_s1030" type="#_x0000_t87" style="position:absolute;left:12096;width:953;height:10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" adj="168" strokecolor="windowText" strokeweight=".5pt">
                    <v:stroke joinstyle="miter"/>
                  </v:shape>
                  <v:shape id="Tekstvak 58" o:spid="_x0000_s1031" type="#_x0000_t202" style="position:absolute;top:3524;width:12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72CE9092" w14:textId="77777777" w:rsidR="00C32F0D" w:rsidRPr="00220577" w:rsidRDefault="00C32F0D" w:rsidP="00C32F0D">
                          <w:pPr>
                            <w:rPr>
                              <w:rFonts w:ascii="Arial" w:hAnsi="Arial" w:cs="Arial"/>
                              <w:sz w:val="24"/>
                              <w:szCs w:val="32"/>
                            </w:rPr>
                          </w:pPr>
                          <w:r w:rsidRPr="00220577">
                            <w:rPr>
                              <w:rFonts w:ascii="Arial" w:hAnsi="Arial" w:cs="Arial"/>
                              <w:sz w:val="24"/>
                              <w:szCs w:val="32"/>
                            </w:rPr>
                            <w:t>Dit hoort samen</w:t>
                          </w:r>
                        </w:p>
                      </w:txbxContent>
                    </v:textbox>
                  </v:shape>
                </v:group>
              </w:pict>
            </mc:Fallback>
          </mc:AlternateContent>
        </w:r>
        <w:r w:rsidR="005D22AD" w:rsidRPr="009E44CB" w:rsidDel="008F745A">
          <w:rPr>
            <w:rFonts w:ascii="Arial" w:hAnsi="Arial" w:cs="Arial"/>
            <w:b/>
            <w:bCs/>
            <w:sz w:val="24"/>
            <w:szCs w:val="32"/>
          </w:rPr>
          <w:delText>8</w:delText>
        </w:r>
        <w:r w:rsidR="009E44CB" w:rsidRPr="009E44CB" w:rsidDel="008F745A">
          <w:rPr>
            <w:rFonts w:ascii="Arial" w:hAnsi="Arial" w:cs="Arial"/>
            <w:b/>
            <w:bCs/>
            <w:sz w:val="24"/>
            <w:szCs w:val="32"/>
          </w:rPr>
          <w:delText>-digit LED displaydrivers</w:delText>
        </w:r>
        <w:r w:rsidR="009E44CB" w:rsidDel="008F745A">
          <w:rPr>
            <w:rFonts w:ascii="Arial" w:hAnsi="Arial" w:cs="Arial"/>
            <w:b/>
            <w:bCs/>
            <w:sz w:val="24"/>
            <w:szCs w:val="32"/>
          </w:rPr>
          <w:delText>:</w:delText>
        </w:r>
        <w:r w:rsidR="0052068D" w:rsidDel="008F745A">
          <w:rPr>
            <w:rFonts w:ascii="Arial" w:hAnsi="Arial" w:cs="Arial"/>
            <w:b/>
            <w:bCs/>
            <w:sz w:val="24"/>
            <w:szCs w:val="32"/>
          </w:rPr>
          <w:delText xml:space="preserve"> </w:delText>
        </w:r>
        <w:r w:rsidR="006C2B3B" w:rsidRPr="005800DF" w:rsidDel="008F745A">
          <w:rPr>
            <w:rFonts w:ascii="Arial" w:hAnsi="Arial" w:cs="Arial"/>
            <w:sz w:val="24"/>
            <w:szCs w:val="32"/>
          </w:rPr>
          <w:delText xml:space="preserve">deze chip heet MAX7219CNG+. </w:delText>
        </w:r>
        <w:r w:rsidR="00E64A57" w:rsidRPr="005800DF" w:rsidDel="008F745A">
          <w:rPr>
            <w:rFonts w:ascii="Arial" w:hAnsi="Arial" w:cs="Arial"/>
            <w:sz w:val="24"/>
            <w:szCs w:val="32"/>
          </w:rPr>
          <w:delText xml:space="preserve">Dit is een chip </w:delText>
        </w:r>
      </w:del>
      <w:del w:id="159" w:author="Stijn Van den bossche" w:date="2021-05-10T16:07:00Z">
        <w:r w:rsidR="00E64A57" w:rsidRPr="005800DF" w:rsidDel="003325A3">
          <w:rPr>
            <w:rFonts w:ascii="Arial" w:hAnsi="Arial" w:cs="Arial"/>
            <w:sz w:val="24"/>
            <w:szCs w:val="32"/>
          </w:rPr>
          <w:delText xml:space="preserve">voor </w:delText>
        </w:r>
      </w:del>
      <w:del w:id="160" w:author="Stijn Van den bossche" w:date="2021-05-21T20:34:00Z">
        <w:r w:rsidR="00E64A57" w:rsidRPr="005800DF" w:rsidDel="008F745A">
          <w:rPr>
            <w:rFonts w:ascii="Arial" w:hAnsi="Arial" w:cs="Arial"/>
            <w:sz w:val="24"/>
            <w:szCs w:val="32"/>
          </w:rPr>
          <w:delText xml:space="preserve">8 </w:delText>
        </w:r>
        <w:r w:rsidR="005800DF" w:rsidRPr="005800DF" w:rsidDel="008F745A">
          <w:rPr>
            <w:rFonts w:ascii="Arial" w:hAnsi="Arial" w:cs="Arial"/>
            <w:sz w:val="24"/>
            <w:szCs w:val="32"/>
          </w:rPr>
          <w:delText>segment</w:delText>
        </w:r>
        <w:r w:rsidR="00E64A57" w:rsidRPr="005800DF" w:rsidDel="008F745A">
          <w:rPr>
            <w:rFonts w:ascii="Arial" w:hAnsi="Arial" w:cs="Arial"/>
            <w:sz w:val="24"/>
            <w:szCs w:val="32"/>
          </w:rPr>
          <w:delText xml:space="preserve"> </w:delText>
        </w:r>
        <w:r w:rsidR="006C2B3B" w:rsidRPr="005800DF" w:rsidDel="008F745A">
          <w:rPr>
            <w:rFonts w:ascii="Arial" w:hAnsi="Arial" w:cs="Arial"/>
            <w:sz w:val="24"/>
            <w:szCs w:val="32"/>
          </w:rPr>
          <w:delText xml:space="preserve">displays </w:delText>
        </w:r>
      </w:del>
      <w:del w:id="161" w:author="Stijn Van den bossche" w:date="2021-05-10T16:08:00Z">
        <w:r w:rsidR="006C2B3B" w:rsidRPr="005800DF" w:rsidDel="003325A3">
          <w:rPr>
            <w:rFonts w:ascii="Arial" w:hAnsi="Arial" w:cs="Arial"/>
            <w:sz w:val="24"/>
            <w:szCs w:val="32"/>
          </w:rPr>
          <w:delText xml:space="preserve">zou </w:delText>
        </w:r>
      </w:del>
      <w:del w:id="162" w:author="Stijn Van den bossche" w:date="2021-05-21T20:34:00Z">
        <w:r w:rsidR="006C2B3B" w:rsidRPr="005800DF" w:rsidDel="008F745A">
          <w:rPr>
            <w:rFonts w:ascii="Arial" w:hAnsi="Arial" w:cs="Arial"/>
            <w:sz w:val="24"/>
            <w:szCs w:val="32"/>
          </w:rPr>
          <w:delText xml:space="preserve">aansturen </w:delText>
        </w:r>
      </w:del>
      <w:del w:id="163" w:author="Stijn Van den bossche" w:date="2021-05-10T16:08:00Z">
        <w:r w:rsidR="006C2B3B" w:rsidRPr="005800DF" w:rsidDel="003325A3">
          <w:rPr>
            <w:rFonts w:ascii="Arial" w:hAnsi="Arial" w:cs="Arial"/>
            <w:sz w:val="24"/>
            <w:szCs w:val="32"/>
          </w:rPr>
          <w:delText xml:space="preserve">maar wij hebben een matrix gemaakt met onze </w:delText>
        </w:r>
        <w:r w:rsidR="005800DF" w:rsidRPr="005800DF" w:rsidDel="003325A3">
          <w:rPr>
            <w:rFonts w:ascii="Arial" w:hAnsi="Arial" w:cs="Arial"/>
            <w:sz w:val="24"/>
            <w:szCs w:val="32"/>
          </w:rPr>
          <w:delText>led’s</w:delText>
        </w:r>
        <w:r w:rsidR="006C2B3B" w:rsidRPr="005800DF" w:rsidDel="003325A3">
          <w:rPr>
            <w:rFonts w:ascii="Arial" w:hAnsi="Arial" w:cs="Arial"/>
            <w:sz w:val="24"/>
            <w:szCs w:val="32"/>
          </w:rPr>
          <w:delText xml:space="preserve"> waardoor </w:delText>
        </w:r>
        <w:r w:rsidR="005800DF" w:rsidRPr="005800DF" w:rsidDel="003325A3">
          <w:rPr>
            <w:rFonts w:ascii="Arial" w:hAnsi="Arial" w:cs="Arial"/>
            <w:sz w:val="24"/>
            <w:szCs w:val="32"/>
          </w:rPr>
          <w:delText>dit ook met deze chip lukt om het aan te sturen.</w:delText>
        </w:r>
      </w:del>
    </w:p>
    <w:p w14:paraId="39E9FD09" w14:textId="4567FC2D" w:rsidR="00745399" w:rsidDel="008F745A" w:rsidRDefault="00745399" w:rsidP="00EE2F14">
      <w:pPr>
        <w:ind w:left="1416"/>
        <w:rPr>
          <w:del w:id="164" w:author="Stijn Van den bossche" w:date="2021-05-21T20:34:00Z"/>
          <w:rFonts w:ascii="Arial" w:hAnsi="Arial" w:cs="Arial"/>
          <w:sz w:val="24"/>
          <w:szCs w:val="32"/>
        </w:rPr>
      </w:pPr>
      <w:del w:id="165" w:author="Stijn Van den bossche" w:date="2021-05-21T20:34:00Z">
        <w:r w:rsidDel="008F745A">
          <w:rPr>
            <w:rFonts w:ascii="Arial" w:hAnsi="Arial" w:cs="Arial"/>
            <w:b/>
            <w:bCs/>
            <w:sz w:val="24"/>
            <w:szCs w:val="32"/>
          </w:rPr>
          <w:delText>LED’s:</w:delText>
        </w:r>
        <w:r w:rsidDel="008F745A">
          <w:rPr>
            <w:rFonts w:ascii="Arial" w:hAnsi="Arial" w:cs="Arial"/>
            <w:sz w:val="24"/>
            <w:szCs w:val="32"/>
          </w:rPr>
          <w:delText xml:space="preserve"> </w:delText>
        </w:r>
      </w:del>
      <w:del w:id="166" w:author="Stijn Van den bossche" w:date="2021-05-10T16:09:00Z">
        <w:r w:rsidDel="00321367">
          <w:rPr>
            <w:rFonts w:ascii="Arial" w:hAnsi="Arial" w:cs="Arial"/>
            <w:sz w:val="24"/>
            <w:szCs w:val="32"/>
          </w:rPr>
          <w:delText>deze led’s tonen aan hoe luid en hoe hoog of laag onze tonen zijn geregeld</w:delText>
        </w:r>
      </w:del>
      <w:del w:id="167" w:author="Stijn Van den bossche" w:date="2021-05-10T16:10:00Z">
        <w:r w:rsidDel="00321367">
          <w:rPr>
            <w:rFonts w:ascii="Arial" w:hAnsi="Arial" w:cs="Arial"/>
            <w:sz w:val="24"/>
            <w:szCs w:val="32"/>
          </w:rPr>
          <w:delText>.</w:delText>
        </w:r>
        <w:r w:rsidR="00A3448B" w:rsidDel="00321367">
          <w:rPr>
            <w:rFonts w:ascii="Arial" w:hAnsi="Arial" w:cs="Arial"/>
            <w:sz w:val="24"/>
            <w:szCs w:val="32"/>
          </w:rPr>
          <w:delText xml:space="preserve"> Wij hebben </w:delText>
        </w:r>
      </w:del>
      <w:del w:id="168" w:author="Stijn Van den bossche" w:date="2021-05-21T20:34:00Z">
        <w:r w:rsidR="00A3448B" w:rsidDel="008F745A">
          <w:rPr>
            <w:rFonts w:ascii="Arial" w:hAnsi="Arial" w:cs="Arial"/>
            <w:sz w:val="24"/>
            <w:szCs w:val="32"/>
          </w:rPr>
          <w:delText xml:space="preserve">132 </w:delText>
        </w:r>
      </w:del>
      <w:del w:id="169" w:author="Stijn Van den bossche" w:date="2021-05-10T16:10:00Z">
        <w:r w:rsidR="00A3448B" w:rsidDel="00321367">
          <w:rPr>
            <w:rFonts w:ascii="Arial" w:hAnsi="Arial" w:cs="Arial"/>
            <w:sz w:val="24"/>
            <w:szCs w:val="32"/>
          </w:rPr>
          <w:delText>LED’s voorzien zodat echt al de standen heel duidelijk zijn.</w:delText>
        </w:r>
      </w:del>
    </w:p>
    <w:p w14:paraId="26F7C5B6" w14:textId="2C956151" w:rsidR="00C32F0D" w:rsidDel="008F745A" w:rsidRDefault="00A823D7" w:rsidP="00EE2F14">
      <w:pPr>
        <w:ind w:left="1416"/>
        <w:rPr>
          <w:del w:id="170" w:author="Stijn Van den bossche" w:date="2021-05-21T20:34:00Z"/>
          <w:rFonts w:ascii="Arial" w:hAnsi="Arial" w:cs="Arial"/>
          <w:sz w:val="24"/>
          <w:szCs w:val="32"/>
        </w:rPr>
      </w:pPr>
      <w:del w:id="171" w:author="Stijn Van den bossche" w:date="2021-05-21T20:34:00Z">
        <w:r w:rsidDel="008F745A">
          <w:rPr>
            <w:rFonts w:ascii="Arial" w:hAnsi="Arial" w:cs="Arial"/>
            <w:b/>
            <w:bCs/>
            <w:noProof/>
            <w:sz w:val="24"/>
            <w:szCs w:val="32"/>
          </w:rPr>
          <mc:AlternateContent>
            <mc:Choice Requires="wpg">
              <w:drawing>
                <wp:anchor distT="0" distB="0" distL="114300" distR="114300" simplePos="0" relativeHeight="251706368" behindDoc="0" locked="0" layoutInCell="1" allowOverlap="1" wp14:anchorId="5974BBC4" wp14:editId="0AA27AFD">
                  <wp:simplePos x="0" y="0"/>
                  <wp:positionH relativeFrom="column">
                    <wp:posOffset>-442595</wp:posOffset>
                  </wp:positionH>
                  <wp:positionV relativeFrom="paragraph">
                    <wp:posOffset>13335</wp:posOffset>
                  </wp:positionV>
                  <wp:extent cx="1304925" cy="1543050"/>
                  <wp:effectExtent l="0" t="0" r="28575" b="19050"/>
                  <wp:wrapNone/>
                  <wp:docPr id="59" name="Groep 59"/>
                  <wp:cNvGraphicFramePr/>
                  <a:graphic xmlns:a="http://schemas.openxmlformats.org/drawingml/2006/main">
                    <a:graphicData uri="http://schemas.microsoft.com/office/word/2010/wordprocessingGroup">
                      <wpg:wgp>
                        <wpg:cNvGrpSpPr/>
                        <wpg:grpSpPr>
                          <a:xfrm>
                            <a:off x="0" y="0"/>
                            <a:ext cx="1304925" cy="1543050"/>
                            <a:chOff x="0" y="0"/>
                            <a:chExt cx="1304925" cy="1019175"/>
                          </a:xfrm>
                        </wpg:grpSpPr>
                        <wps:wsp>
                          <wps:cNvPr id="60" name="Linkeraccolade 60"/>
                          <wps:cNvSpPr/>
                          <wps:spPr>
                            <a:xfrm>
                              <a:off x="1209675" y="0"/>
                              <a:ext cx="95250" cy="1019175"/>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kstvak 61"/>
                          <wps:cNvSpPr txBox="1"/>
                          <wps:spPr>
                            <a:xfrm>
                              <a:off x="0" y="352425"/>
                              <a:ext cx="1295400" cy="304800"/>
                            </a:xfrm>
                            <a:prstGeom prst="rect">
                              <a:avLst/>
                            </a:prstGeom>
                            <a:noFill/>
                            <a:ln>
                              <a:noFill/>
                            </a:ln>
                            <a:effectLst/>
                          </wps:spPr>
                          <wps:txbx>
                            <w:txbxContent>
                              <w:p w14:paraId="15D828E5" w14:textId="77777777" w:rsidR="00A823D7" w:rsidRPr="00220577" w:rsidRDefault="00A823D7" w:rsidP="00A823D7">
                                <w:pPr>
                                  <w:rPr>
                                    <w:rFonts w:ascii="Arial" w:hAnsi="Arial" w:cs="Arial"/>
                                    <w:sz w:val="24"/>
                                    <w:szCs w:val="32"/>
                                  </w:rPr>
                                </w:pPr>
                                <w:r w:rsidRPr="00220577">
                                  <w:rPr>
                                    <w:rFonts w:ascii="Arial" w:hAnsi="Arial" w:cs="Arial"/>
                                    <w:sz w:val="24"/>
                                    <w:szCs w:val="32"/>
                                  </w:rPr>
                                  <w:t>Dit hoort samen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74BBC4" id="Groep 59" o:spid="_x0000_s1032" style="position:absolute;left:0;text-align:left;margin-left:-34.85pt;margin-top:1.05pt;width:102.75pt;height:121.5pt;z-index:251706368;mso-height-relative:margin" coordsize="1304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">
                  <v:shape id="Linkeraccolade 60" o:spid="_x0000_s1033" type="#_x0000_t87" style="position:absolute;left:12096;width:953;height:10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" adj="168" strokecolor="windowText" strokeweight=".5pt">
                    <v:stroke joinstyle="miter"/>
                  </v:shape>
                  <v:shape id="Tekstvak 61" o:spid="_x0000_s1034" type="#_x0000_t202" style="position:absolute;top:3524;width:12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5D828E5" w14:textId="77777777" w:rsidR="00A823D7" w:rsidRPr="00220577" w:rsidRDefault="00A823D7" w:rsidP="00A823D7">
                          <w:pPr>
                            <w:rPr>
                              <w:rFonts w:ascii="Arial" w:hAnsi="Arial" w:cs="Arial"/>
                              <w:sz w:val="24"/>
                              <w:szCs w:val="32"/>
                            </w:rPr>
                          </w:pPr>
                          <w:r w:rsidRPr="00220577">
                            <w:rPr>
                              <w:rFonts w:ascii="Arial" w:hAnsi="Arial" w:cs="Arial"/>
                              <w:sz w:val="24"/>
                              <w:szCs w:val="32"/>
                            </w:rPr>
                            <w:t>Dit hoort samen</w:t>
                          </w:r>
                        </w:p>
                      </w:txbxContent>
                    </v:textbox>
                  </v:shape>
                </v:group>
              </w:pict>
            </mc:Fallback>
          </mc:AlternateContent>
        </w:r>
        <w:r w:rsidR="00DB1743" w:rsidRPr="00695FC6" w:rsidDel="008F745A">
          <w:rPr>
            <w:rFonts w:ascii="Arial" w:hAnsi="Arial" w:cs="Arial"/>
            <w:b/>
            <w:bCs/>
            <w:sz w:val="24"/>
            <w:szCs w:val="32"/>
          </w:rPr>
          <w:delText>Capa</w:delText>
        </w:r>
        <w:r w:rsidR="00695FC6" w:rsidRPr="00695FC6" w:rsidDel="008F745A">
          <w:rPr>
            <w:rFonts w:ascii="Arial" w:hAnsi="Arial" w:cs="Arial"/>
            <w:b/>
            <w:bCs/>
            <w:sz w:val="24"/>
            <w:szCs w:val="32"/>
          </w:rPr>
          <w:delText>citieve t</w:delText>
        </w:r>
      </w:del>
      <w:del w:id="172" w:author="Stijn Van den bossche" w:date="2021-05-10T16:10:00Z">
        <w:r w:rsidR="00695FC6" w:rsidRPr="00695FC6" w:rsidDel="008D31A4">
          <w:rPr>
            <w:rFonts w:ascii="Arial" w:hAnsi="Arial" w:cs="Arial"/>
            <w:b/>
            <w:bCs/>
            <w:sz w:val="24"/>
            <w:szCs w:val="32"/>
          </w:rPr>
          <w:delText>ast</w:delText>
        </w:r>
      </w:del>
      <w:del w:id="173" w:author="Stijn Van den bossche" w:date="2021-05-21T20:34:00Z">
        <w:r w:rsidR="00695FC6" w:rsidRPr="00695FC6" w:rsidDel="008F745A">
          <w:rPr>
            <w:rFonts w:ascii="Arial" w:hAnsi="Arial" w:cs="Arial"/>
            <w:b/>
            <w:bCs/>
            <w:sz w:val="24"/>
            <w:szCs w:val="32"/>
          </w:rPr>
          <w:delText>sensor:</w:delText>
        </w:r>
        <w:r w:rsidR="00695FC6" w:rsidDel="008F745A">
          <w:rPr>
            <w:rFonts w:ascii="Arial" w:hAnsi="Arial" w:cs="Arial"/>
            <w:sz w:val="24"/>
            <w:szCs w:val="32"/>
          </w:rPr>
          <w:delText xml:space="preserve"> deze sensor heet </w:delText>
        </w:r>
        <w:r w:rsidR="00F553D9" w:rsidDel="008F745A">
          <w:rPr>
            <w:rFonts w:ascii="Arial" w:hAnsi="Arial" w:cs="Arial"/>
            <w:sz w:val="24"/>
            <w:szCs w:val="32"/>
          </w:rPr>
          <w:delText xml:space="preserve">de </w:delText>
        </w:r>
        <w:r w:rsidR="00D04200" w:rsidRPr="00D04200" w:rsidDel="008F745A">
          <w:rPr>
            <w:rFonts w:ascii="Arial" w:hAnsi="Arial" w:cs="Arial"/>
            <w:sz w:val="24"/>
            <w:szCs w:val="32"/>
          </w:rPr>
          <w:delText>MTCH6301-I_ML</w:delText>
        </w:r>
        <w:r w:rsidR="00F553D9" w:rsidDel="008F745A">
          <w:rPr>
            <w:rFonts w:ascii="Arial" w:hAnsi="Arial" w:cs="Arial"/>
            <w:sz w:val="24"/>
            <w:szCs w:val="32"/>
          </w:rPr>
          <w:delText xml:space="preserve">, </w:delText>
        </w:r>
      </w:del>
      <w:del w:id="174" w:author="Stijn Van den bossche" w:date="2021-05-10T16:11:00Z">
        <w:r w:rsidR="00F553D9" w:rsidDel="00272886">
          <w:rPr>
            <w:rFonts w:ascii="Arial" w:hAnsi="Arial" w:cs="Arial"/>
            <w:sz w:val="24"/>
            <w:szCs w:val="32"/>
          </w:rPr>
          <w:delText>H</w:delText>
        </w:r>
      </w:del>
      <w:del w:id="175" w:author="Stijn Van den bossche" w:date="2021-05-21T20:34:00Z">
        <w:r w:rsidR="00F553D9" w:rsidDel="008F745A">
          <w:rPr>
            <w:rFonts w:ascii="Arial" w:hAnsi="Arial" w:cs="Arial"/>
            <w:sz w:val="24"/>
            <w:szCs w:val="32"/>
          </w:rPr>
          <w:delText>et leest cap</w:delText>
        </w:r>
        <w:r w:rsidR="009551A4" w:rsidDel="008F745A">
          <w:rPr>
            <w:rFonts w:ascii="Arial" w:hAnsi="Arial" w:cs="Arial"/>
            <w:sz w:val="24"/>
            <w:szCs w:val="32"/>
          </w:rPr>
          <w:delText xml:space="preserve">acitieve </w:delText>
        </w:r>
      </w:del>
      <w:del w:id="176" w:author="Stijn Van den bossche" w:date="2021-05-10T16:11:00Z">
        <w:r w:rsidR="009551A4" w:rsidDel="00272886">
          <w:rPr>
            <w:rFonts w:ascii="Arial" w:hAnsi="Arial" w:cs="Arial"/>
            <w:sz w:val="24"/>
            <w:szCs w:val="32"/>
          </w:rPr>
          <w:delText xml:space="preserve">signalen binnen en die zet dat om naar een </w:delText>
        </w:r>
      </w:del>
      <w:del w:id="177" w:author="Stijn Van den bossche" w:date="2021-05-21T20:34:00Z">
        <w:r w:rsidR="009551A4" w:rsidDel="008F745A">
          <w:rPr>
            <w:rFonts w:ascii="Arial" w:hAnsi="Arial" w:cs="Arial"/>
            <w:sz w:val="24"/>
            <w:szCs w:val="32"/>
          </w:rPr>
          <w:delText>I²C signaal</w:delText>
        </w:r>
      </w:del>
      <w:commentRangeStart w:id="178"/>
      <w:del w:id="179" w:author="Stijn Van den bossche" w:date="2021-05-10T16:12:00Z">
        <w:r w:rsidR="009551A4" w:rsidDel="003C2163">
          <w:rPr>
            <w:rFonts w:ascii="Arial" w:hAnsi="Arial" w:cs="Arial"/>
            <w:sz w:val="24"/>
            <w:szCs w:val="32"/>
          </w:rPr>
          <w:delText xml:space="preserve"> zodat onze Microcontroller ons aanrakingen verstaat.</w:delText>
        </w:r>
        <w:r w:rsidR="00FA5A91" w:rsidDel="003C2163">
          <w:rPr>
            <w:rFonts w:ascii="Arial" w:hAnsi="Arial" w:cs="Arial"/>
            <w:sz w:val="24"/>
            <w:szCs w:val="32"/>
          </w:rPr>
          <w:delText xml:space="preserve"> </w:delText>
        </w:r>
      </w:del>
      <w:del w:id="180" w:author="Stijn Van den bossche" w:date="2021-05-21T20:34:00Z">
        <w:r w:rsidR="00FA5A91" w:rsidDel="008F745A">
          <w:rPr>
            <w:rFonts w:ascii="Arial" w:hAnsi="Arial" w:cs="Arial"/>
            <w:sz w:val="24"/>
            <w:szCs w:val="32"/>
          </w:rPr>
          <w:delText xml:space="preserve">We hebben ook gekozen voor </w:delText>
        </w:r>
        <w:r w:rsidDel="008F745A">
          <w:rPr>
            <w:rFonts w:ascii="Arial" w:hAnsi="Arial" w:cs="Arial"/>
            <w:sz w:val="24"/>
            <w:szCs w:val="32"/>
          </w:rPr>
          <w:delText>capacitief</w:delText>
        </w:r>
        <w:r w:rsidR="00FA5A91" w:rsidDel="008F745A">
          <w:rPr>
            <w:rFonts w:ascii="Arial" w:hAnsi="Arial" w:cs="Arial"/>
            <w:sz w:val="24"/>
            <w:szCs w:val="32"/>
          </w:rPr>
          <w:delText xml:space="preserve"> omdat </w:delText>
        </w:r>
        <w:r w:rsidR="008B6643" w:rsidDel="008F745A">
          <w:rPr>
            <w:rFonts w:ascii="Arial" w:hAnsi="Arial" w:cs="Arial"/>
            <w:sz w:val="24"/>
            <w:szCs w:val="32"/>
          </w:rPr>
          <w:delText>dat gee</w:delText>
        </w:r>
        <w:r w:rsidDel="008F745A">
          <w:rPr>
            <w:rFonts w:ascii="Arial" w:hAnsi="Arial" w:cs="Arial"/>
            <w:sz w:val="24"/>
            <w:szCs w:val="32"/>
          </w:rPr>
          <w:delText>n</w:delText>
        </w:r>
        <w:r w:rsidR="008B6643" w:rsidDel="008F745A">
          <w:rPr>
            <w:rFonts w:ascii="Arial" w:hAnsi="Arial" w:cs="Arial"/>
            <w:sz w:val="24"/>
            <w:szCs w:val="32"/>
          </w:rPr>
          <w:delText xml:space="preserve"> </w:delText>
        </w:r>
        <w:r w:rsidDel="008F745A">
          <w:rPr>
            <w:rFonts w:ascii="Arial" w:hAnsi="Arial" w:cs="Arial"/>
            <w:sz w:val="24"/>
            <w:szCs w:val="32"/>
          </w:rPr>
          <w:delText>corrosie</w:delText>
        </w:r>
        <w:r w:rsidR="008B6643" w:rsidDel="008F745A">
          <w:rPr>
            <w:rFonts w:ascii="Arial" w:hAnsi="Arial" w:cs="Arial"/>
            <w:sz w:val="24"/>
            <w:szCs w:val="32"/>
          </w:rPr>
          <w:delText xml:space="preserve"> geeft op de sliders</w:delText>
        </w:r>
        <w:r w:rsidDel="008F745A">
          <w:rPr>
            <w:rFonts w:ascii="Arial" w:hAnsi="Arial" w:cs="Arial"/>
            <w:sz w:val="24"/>
            <w:szCs w:val="32"/>
          </w:rPr>
          <w:delText>.</w:delText>
        </w:r>
        <w:commentRangeEnd w:id="178"/>
        <w:r w:rsidR="003C2163" w:rsidDel="008F745A">
          <w:rPr>
            <w:rStyle w:val="CommentReference"/>
          </w:rPr>
          <w:commentReference w:id="178"/>
        </w:r>
      </w:del>
    </w:p>
    <w:p w14:paraId="702C6597" w14:textId="50101922" w:rsidR="00745399" w:rsidDel="008F745A" w:rsidRDefault="00745399" w:rsidP="00EE2F14">
      <w:pPr>
        <w:ind w:left="1416"/>
        <w:rPr>
          <w:del w:id="181" w:author="Stijn Van den bossche" w:date="2021-05-21T20:34:00Z"/>
          <w:rFonts w:ascii="Arial" w:hAnsi="Arial" w:cs="Arial"/>
          <w:sz w:val="24"/>
          <w:szCs w:val="32"/>
        </w:rPr>
      </w:pPr>
      <w:del w:id="182" w:author="Stijn Van den bossche" w:date="2021-05-21T20:34:00Z">
        <w:r w:rsidDel="008F745A">
          <w:rPr>
            <w:rFonts w:ascii="Arial" w:hAnsi="Arial" w:cs="Arial"/>
            <w:b/>
            <w:bCs/>
            <w:sz w:val="24"/>
            <w:szCs w:val="32"/>
          </w:rPr>
          <w:delText>Touchpads:</w:delText>
        </w:r>
        <w:r w:rsidDel="008F745A">
          <w:rPr>
            <w:rFonts w:ascii="Arial" w:hAnsi="Arial" w:cs="Arial"/>
            <w:sz w:val="24"/>
            <w:szCs w:val="32"/>
          </w:rPr>
          <w:delText xml:space="preserve"> dit zijn geleiders die op een print door middel van aanraking een </w:delText>
        </w:r>
        <w:r w:rsidRPr="00745399" w:rsidDel="008F745A">
          <w:rPr>
            <w:rFonts w:ascii="Arial" w:hAnsi="Arial" w:cs="Arial"/>
            <w:sz w:val="24"/>
            <w:szCs w:val="32"/>
          </w:rPr>
          <w:delText>capacitief</w:delText>
        </w:r>
        <w:r w:rsidDel="008F745A">
          <w:rPr>
            <w:rFonts w:ascii="Arial" w:hAnsi="Arial" w:cs="Arial"/>
            <w:sz w:val="24"/>
            <w:szCs w:val="32"/>
          </w:rPr>
          <w:delText xml:space="preserve"> signaal doorsturen. </w:delText>
        </w:r>
      </w:del>
      <w:del w:id="183" w:author="Stijn Van den bossche" w:date="2021-05-10T16:14:00Z">
        <w:r w:rsidDel="009A387C">
          <w:rPr>
            <w:rFonts w:ascii="Arial" w:hAnsi="Arial" w:cs="Arial"/>
            <w:sz w:val="24"/>
            <w:szCs w:val="32"/>
          </w:rPr>
          <w:delText>Deze touchpad’s worden onze sliders van ons paneel</w:delText>
        </w:r>
      </w:del>
      <w:del w:id="184" w:author="Stijn Van den bossche" w:date="2021-05-21T20:34:00Z">
        <w:r w:rsidDel="008F745A">
          <w:rPr>
            <w:rFonts w:ascii="Arial" w:hAnsi="Arial" w:cs="Arial"/>
            <w:sz w:val="24"/>
            <w:szCs w:val="32"/>
          </w:rPr>
          <w:delText xml:space="preserve">. </w:delText>
        </w:r>
      </w:del>
      <w:del w:id="185" w:author="Stijn Van den bossche" w:date="2021-05-10T16:14:00Z">
        <w:r w:rsidDel="009A387C">
          <w:rPr>
            <w:rFonts w:ascii="Arial" w:hAnsi="Arial" w:cs="Arial"/>
            <w:sz w:val="24"/>
            <w:szCs w:val="32"/>
          </w:rPr>
          <w:delText>Deze ga</w:delText>
        </w:r>
      </w:del>
      <w:del w:id="186" w:author="Stijn Van den bossche" w:date="2021-05-10T16:15:00Z">
        <w:r w:rsidDel="009A387C">
          <w:rPr>
            <w:rFonts w:ascii="Arial" w:hAnsi="Arial" w:cs="Arial"/>
            <w:sz w:val="24"/>
            <w:szCs w:val="32"/>
          </w:rPr>
          <w:delText>an wij zelf maken zo besparen we 3 euro per slider uit en kunnen we onze vo</w:delText>
        </w:r>
        <w:r w:rsidR="00600231" w:rsidDel="009A387C">
          <w:rPr>
            <w:rFonts w:ascii="Arial" w:hAnsi="Arial" w:cs="Arial"/>
            <w:sz w:val="24"/>
            <w:szCs w:val="32"/>
          </w:rPr>
          <w:delText>rm</w:delText>
        </w:r>
        <w:r w:rsidDel="009A387C">
          <w:rPr>
            <w:rFonts w:ascii="Arial" w:hAnsi="Arial" w:cs="Arial"/>
            <w:sz w:val="24"/>
            <w:szCs w:val="32"/>
          </w:rPr>
          <w:delText xml:space="preserve"> en grote zelf bepalen.</w:delText>
        </w:r>
      </w:del>
    </w:p>
    <w:p w14:paraId="176C3D40" w14:textId="14A10372" w:rsidR="00065418" w:rsidDel="008F745A" w:rsidRDefault="00065418" w:rsidP="00EE2F14">
      <w:pPr>
        <w:ind w:left="1416"/>
        <w:rPr>
          <w:del w:id="187" w:author="Stijn Van den bossche" w:date="2021-05-21T20:34:00Z"/>
          <w:rFonts w:ascii="Arial" w:hAnsi="Arial" w:cs="Arial"/>
          <w:sz w:val="24"/>
          <w:szCs w:val="32"/>
        </w:rPr>
      </w:pPr>
    </w:p>
    <w:p w14:paraId="3ECB1ED7" w14:textId="000DFAF1" w:rsidR="00D559E8" w:rsidDel="008F745A" w:rsidRDefault="00D559E8" w:rsidP="00EE2F14">
      <w:pPr>
        <w:ind w:left="1416"/>
        <w:rPr>
          <w:del w:id="188" w:author="Stijn Van den bossche" w:date="2021-05-21T20:34:00Z"/>
          <w:rFonts w:ascii="Arial" w:hAnsi="Arial" w:cs="Arial"/>
          <w:sz w:val="24"/>
          <w:szCs w:val="32"/>
        </w:rPr>
      </w:pPr>
    </w:p>
    <w:p w14:paraId="412AFFB7" w14:textId="71A490CD" w:rsidR="00D559E8" w:rsidDel="008F745A" w:rsidRDefault="00F36667" w:rsidP="00EE2F14">
      <w:pPr>
        <w:ind w:left="1416"/>
        <w:rPr>
          <w:del w:id="189" w:author="Stijn Van den bossche" w:date="2021-05-21T20:34:00Z"/>
          <w:rFonts w:ascii="Arial" w:hAnsi="Arial" w:cs="Arial"/>
          <w:sz w:val="24"/>
          <w:szCs w:val="32"/>
        </w:rPr>
      </w:pPr>
      <w:del w:id="190" w:author="Stijn Van den bossche" w:date="2021-05-21T20:34:00Z">
        <w:r w:rsidDel="008F745A">
          <w:rPr>
            <w:noProof/>
          </w:rPr>
          <w:drawing>
            <wp:anchor distT="0" distB="0" distL="114300" distR="114300" simplePos="0" relativeHeight="251707392" behindDoc="1" locked="0" layoutInCell="1" allowOverlap="1" wp14:anchorId="2D0D4A03" wp14:editId="1654E31A">
              <wp:simplePos x="0" y="0"/>
              <wp:positionH relativeFrom="margin">
                <wp:align>center</wp:align>
              </wp:positionH>
              <wp:positionV relativeFrom="paragraph">
                <wp:posOffset>5080</wp:posOffset>
              </wp:positionV>
              <wp:extent cx="2667000" cy="3825038"/>
              <wp:effectExtent l="0" t="0" r="0" b="4445"/>
              <wp:wrapNone/>
              <wp:docPr id="62" name="Afbeelding 62" descr="Figure 1 from An Analysis of Electrode Patterns in Capacitive Touch Screen  Panel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from An Analysis of Electrode Patterns in Capacitive Touch Screen  Panel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382503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DAED11F" w14:textId="5153FABD" w:rsidR="00F36667" w:rsidDel="008F745A" w:rsidRDefault="00F36667" w:rsidP="00EE2F14">
      <w:pPr>
        <w:ind w:left="1416"/>
        <w:rPr>
          <w:del w:id="191" w:author="Stijn Van den bossche" w:date="2021-05-21T20:34:00Z"/>
          <w:rFonts w:ascii="Arial" w:hAnsi="Arial" w:cs="Arial"/>
          <w:b/>
          <w:bCs/>
          <w:sz w:val="24"/>
          <w:szCs w:val="32"/>
        </w:rPr>
      </w:pPr>
    </w:p>
    <w:p w14:paraId="193097F6" w14:textId="1DC6FEA7" w:rsidR="00F36667" w:rsidDel="008F745A" w:rsidRDefault="00F36667" w:rsidP="00EE2F14">
      <w:pPr>
        <w:ind w:left="1416"/>
        <w:rPr>
          <w:del w:id="192" w:author="Stijn Van den bossche" w:date="2021-05-21T20:34:00Z"/>
          <w:rFonts w:ascii="Arial" w:hAnsi="Arial" w:cs="Arial"/>
          <w:b/>
          <w:bCs/>
          <w:sz w:val="24"/>
          <w:szCs w:val="32"/>
        </w:rPr>
      </w:pPr>
    </w:p>
    <w:p w14:paraId="29A872B1" w14:textId="762405E9" w:rsidR="00F36667" w:rsidDel="008F745A" w:rsidRDefault="00F36667" w:rsidP="00EE2F14">
      <w:pPr>
        <w:ind w:left="1416"/>
        <w:rPr>
          <w:del w:id="193" w:author="Stijn Van den bossche" w:date="2021-05-21T20:34:00Z"/>
          <w:rFonts w:ascii="Arial" w:hAnsi="Arial" w:cs="Arial"/>
          <w:b/>
          <w:bCs/>
          <w:sz w:val="24"/>
          <w:szCs w:val="32"/>
        </w:rPr>
      </w:pPr>
    </w:p>
    <w:p w14:paraId="6C5CC32B" w14:textId="5F03B327" w:rsidR="00F36667" w:rsidDel="008F745A" w:rsidRDefault="00F36667" w:rsidP="00EE2F14">
      <w:pPr>
        <w:ind w:left="1416"/>
        <w:rPr>
          <w:del w:id="194" w:author="Stijn Van den bossche" w:date="2021-05-21T20:34:00Z"/>
          <w:rFonts w:ascii="Arial" w:hAnsi="Arial" w:cs="Arial"/>
          <w:b/>
          <w:bCs/>
          <w:sz w:val="24"/>
          <w:szCs w:val="32"/>
        </w:rPr>
      </w:pPr>
    </w:p>
    <w:p w14:paraId="5D568BDF" w14:textId="2BFCD495" w:rsidR="00F36667" w:rsidDel="008F745A" w:rsidRDefault="00F36667" w:rsidP="00EE2F14">
      <w:pPr>
        <w:ind w:left="1416"/>
        <w:rPr>
          <w:del w:id="195" w:author="Stijn Van den bossche" w:date="2021-05-21T20:34:00Z"/>
          <w:rFonts w:ascii="Arial" w:hAnsi="Arial" w:cs="Arial"/>
          <w:b/>
          <w:bCs/>
          <w:sz w:val="24"/>
          <w:szCs w:val="32"/>
        </w:rPr>
      </w:pPr>
    </w:p>
    <w:p w14:paraId="3B3638E9" w14:textId="1D7423CF" w:rsidR="00F36667" w:rsidDel="008F745A" w:rsidRDefault="00F36667" w:rsidP="00EE2F14">
      <w:pPr>
        <w:ind w:left="1416"/>
        <w:rPr>
          <w:del w:id="196" w:author="Stijn Van den bossche" w:date="2021-05-21T20:34:00Z"/>
          <w:rFonts w:ascii="Arial" w:hAnsi="Arial" w:cs="Arial"/>
          <w:b/>
          <w:bCs/>
          <w:sz w:val="24"/>
          <w:szCs w:val="32"/>
        </w:rPr>
      </w:pPr>
    </w:p>
    <w:p w14:paraId="608126F3" w14:textId="0B8E8136" w:rsidR="00F36667" w:rsidDel="008F745A" w:rsidRDefault="00F36667" w:rsidP="00EE2F14">
      <w:pPr>
        <w:ind w:left="1416"/>
        <w:rPr>
          <w:del w:id="197" w:author="Stijn Van den bossche" w:date="2021-05-21T20:34:00Z"/>
          <w:rFonts w:ascii="Arial" w:hAnsi="Arial" w:cs="Arial"/>
          <w:b/>
          <w:bCs/>
          <w:sz w:val="24"/>
          <w:szCs w:val="32"/>
        </w:rPr>
      </w:pPr>
    </w:p>
    <w:p w14:paraId="45BD2C79" w14:textId="74FFB341" w:rsidR="00F36667" w:rsidDel="008F745A" w:rsidRDefault="00F36667" w:rsidP="00EE2F14">
      <w:pPr>
        <w:ind w:left="1416"/>
        <w:rPr>
          <w:del w:id="198" w:author="Stijn Van den bossche" w:date="2021-05-21T20:34:00Z"/>
          <w:rFonts w:ascii="Arial" w:hAnsi="Arial" w:cs="Arial"/>
          <w:b/>
          <w:bCs/>
          <w:sz w:val="24"/>
          <w:szCs w:val="32"/>
        </w:rPr>
      </w:pPr>
    </w:p>
    <w:p w14:paraId="4F4D2C49" w14:textId="108CBF20" w:rsidR="00F36667" w:rsidDel="008F745A" w:rsidRDefault="00F36667" w:rsidP="00EE2F14">
      <w:pPr>
        <w:ind w:left="1416"/>
        <w:rPr>
          <w:del w:id="199" w:author="Stijn Van den bossche" w:date="2021-05-21T20:34:00Z"/>
          <w:rFonts w:ascii="Arial" w:hAnsi="Arial" w:cs="Arial"/>
          <w:b/>
          <w:bCs/>
          <w:sz w:val="24"/>
          <w:szCs w:val="32"/>
        </w:rPr>
      </w:pPr>
    </w:p>
    <w:p w14:paraId="0F693F95" w14:textId="028CE181" w:rsidR="00F36667" w:rsidDel="008F745A" w:rsidRDefault="00F36667" w:rsidP="00EE2F14">
      <w:pPr>
        <w:ind w:left="1416"/>
        <w:rPr>
          <w:del w:id="200" w:author="Stijn Van den bossche" w:date="2021-05-21T20:34:00Z"/>
          <w:rFonts w:ascii="Arial" w:hAnsi="Arial" w:cs="Arial"/>
          <w:b/>
          <w:bCs/>
          <w:sz w:val="24"/>
          <w:szCs w:val="32"/>
        </w:rPr>
      </w:pPr>
    </w:p>
    <w:p w14:paraId="7AF58C7B" w14:textId="71B3D226" w:rsidR="00F36667" w:rsidDel="008F745A" w:rsidRDefault="00F36667" w:rsidP="00EE2F14">
      <w:pPr>
        <w:ind w:left="1416"/>
        <w:rPr>
          <w:del w:id="201" w:author="Stijn Van den bossche" w:date="2021-05-21T20:34:00Z"/>
          <w:rFonts w:ascii="Arial" w:hAnsi="Arial" w:cs="Arial"/>
          <w:b/>
          <w:bCs/>
          <w:sz w:val="24"/>
          <w:szCs w:val="32"/>
        </w:rPr>
      </w:pPr>
    </w:p>
    <w:p w14:paraId="68090D24" w14:textId="1A91F62B" w:rsidR="00F36667" w:rsidDel="008F745A" w:rsidRDefault="00F36667" w:rsidP="00EE2F14">
      <w:pPr>
        <w:ind w:left="1416"/>
        <w:rPr>
          <w:del w:id="202" w:author="Stijn Van den bossche" w:date="2021-05-21T20:34:00Z"/>
          <w:rFonts w:ascii="Arial" w:hAnsi="Arial" w:cs="Arial"/>
          <w:b/>
          <w:bCs/>
          <w:sz w:val="24"/>
          <w:szCs w:val="32"/>
        </w:rPr>
      </w:pPr>
    </w:p>
    <w:p w14:paraId="3BA6AB45" w14:textId="6C9D8B7D" w:rsidR="00F36667" w:rsidDel="008F745A" w:rsidRDefault="00F36667" w:rsidP="00EE2F14">
      <w:pPr>
        <w:ind w:left="1416"/>
        <w:rPr>
          <w:del w:id="203" w:author="Stijn Van den bossche" w:date="2021-05-21T20:34:00Z"/>
          <w:rFonts w:ascii="Arial" w:hAnsi="Arial" w:cs="Arial"/>
          <w:b/>
          <w:bCs/>
          <w:sz w:val="24"/>
          <w:szCs w:val="32"/>
        </w:rPr>
      </w:pPr>
    </w:p>
    <w:p w14:paraId="59DD3434" w14:textId="72FD1944" w:rsidR="00F36667" w:rsidDel="008F745A" w:rsidRDefault="00F36667" w:rsidP="00EE2F14">
      <w:pPr>
        <w:ind w:left="1416"/>
        <w:rPr>
          <w:del w:id="204" w:author="Stijn Van den bossche" w:date="2021-05-21T20:34:00Z"/>
          <w:rFonts w:ascii="Arial" w:hAnsi="Arial" w:cs="Arial"/>
          <w:b/>
          <w:bCs/>
          <w:sz w:val="24"/>
          <w:szCs w:val="32"/>
        </w:rPr>
      </w:pPr>
    </w:p>
    <w:p w14:paraId="2DFDC97E" w14:textId="72BF4467" w:rsidR="00F36667" w:rsidDel="008F745A" w:rsidRDefault="00F36667" w:rsidP="00EE2F14">
      <w:pPr>
        <w:ind w:left="1416"/>
        <w:rPr>
          <w:del w:id="205" w:author="Stijn Van den bossche" w:date="2021-05-21T20:34:00Z"/>
          <w:rFonts w:ascii="Arial" w:hAnsi="Arial" w:cs="Arial"/>
          <w:b/>
          <w:bCs/>
          <w:sz w:val="24"/>
          <w:szCs w:val="32"/>
        </w:rPr>
      </w:pPr>
    </w:p>
    <w:p w14:paraId="19E491EE" w14:textId="2EB0299E" w:rsidR="00F36667" w:rsidDel="008F745A" w:rsidRDefault="00F36667" w:rsidP="00EE2F14">
      <w:pPr>
        <w:ind w:left="1416"/>
        <w:rPr>
          <w:del w:id="206" w:author="Stijn Van den bossche" w:date="2021-05-21T20:34:00Z"/>
          <w:rFonts w:ascii="Arial" w:hAnsi="Arial" w:cs="Arial"/>
          <w:b/>
          <w:bCs/>
          <w:sz w:val="24"/>
          <w:szCs w:val="32"/>
        </w:rPr>
      </w:pPr>
    </w:p>
    <w:p w14:paraId="6BB76EFF" w14:textId="3739522A" w:rsidR="00F36667" w:rsidDel="008F745A" w:rsidRDefault="00F36667" w:rsidP="00EE2F14">
      <w:pPr>
        <w:ind w:left="1416"/>
        <w:rPr>
          <w:del w:id="207" w:author="Stijn Van den bossche" w:date="2021-05-21T20:34:00Z"/>
          <w:rFonts w:ascii="Arial" w:hAnsi="Arial" w:cs="Arial"/>
          <w:b/>
          <w:bCs/>
          <w:sz w:val="24"/>
          <w:szCs w:val="32"/>
        </w:rPr>
      </w:pPr>
    </w:p>
    <w:p w14:paraId="24BFAB9E" w14:textId="2D11DED7" w:rsidR="00F36667" w:rsidDel="008F745A" w:rsidRDefault="00F36667" w:rsidP="00EE2F14">
      <w:pPr>
        <w:ind w:left="1416"/>
        <w:rPr>
          <w:del w:id="208" w:author="Stijn Van den bossche" w:date="2021-05-21T20:34:00Z"/>
          <w:rFonts w:ascii="Arial" w:hAnsi="Arial" w:cs="Arial"/>
          <w:b/>
          <w:bCs/>
          <w:sz w:val="24"/>
          <w:szCs w:val="32"/>
        </w:rPr>
      </w:pPr>
    </w:p>
    <w:p w14:paraId="517AE25A" w14:textId="219E9FD2" w:rsidR="00F36667" w:rsidDel="008F745A" w:rsidRDefault="00F36667" w:rsidP="00EE2F14">
      <w:pPr>
        <w:ind w:left="1416"/>
        <w:rPr>
          <w:del w:id="209" w:author="Stijn Van den bossche" w:date="2021-05-21T20:34:00Z"/>
          <w:rFonts w:ascii="Arial" w:hAnsi="Arial" w:cs="Arial"/>
          <w:b/>
          <w:bCs/>
          <w:sz w:val="24"/>
          <w:szCs w:val="32"/>
        </w:rPr>
      </w:pPr>
    </w:p>
    <w:p w14:paraId="2EC032F1" w14:textId="5D65FA3A" w:rsidR="00F36667" w:rsidDel="008F745A" w:rsidRDefault="00F36667" w:rsidP="00EE2F14">
      <w:pPr>
        <w:ind w:left="1416"/>
        <w:rPr>
          <w:del w:id="210" w:author="Stijn Van den bossche" w:date="2021-05-21T20:34:00Z"/>
          <w:rFonts w:ascii="Arial" w:hAnsi="Arial" w:cs="Arial"/>
          <w:b/>
          <w:bCs/>
          <w:sz w:val="24"/>
          <w:szCs w:val="32"/>
        </w:rPr>
      </w:pPr>
    </w:p>
    <w:p w14:paraId="2455F98F" w14:textId="2C3D7317" w:rsidR="00F36667" w:rsidDel="008F745A" w:rsidRDefault="00F36667" w:rsidP="00EE2F14">
      <w:pPr>
        <w:ind w:left="1416"/>
        <w:rPr>
          <w:del w:id="211" w:author="Stijn Van den bossche" w:date="2021-05-21T20:34:00Z"/>
          <w:rFonts w:ascii="Arial" w:hAnsi="Arial" w:cs="Arial"/>
          <w:b/>
          <w:bCs/>
          <w:sz w:val="24"/>
          <w:szCs w:val="32"/>
        </w:rPr>
      </w:pPr>
    </w:p>
    <w:p w14:paraId="704B73F5" w14:textId="3BE32980" w:rsidR="00220577" w:rsidDel="002D6820" w:rsidRDefault="005A5749">
      <w:pPr>
        <w:ind w:left="1416"/>
        <w:rPr>
          <w:del w:id="212" w:author="Stijn Van den bossche" w:date="2021-05-10T16:17:00Z"/>
          <w:rFonts w:ascii="Arial" w:hAnsi="Arial" w:cs="Arial"/>
          <w:sz w:val="24"/>
          <w:szCs w:val="32"/>
        </w:rPr>
      </w:pPr>
      <w:del w:id="213" w:author="Stijn Van den bossche" w:date="2021-05-10T16:15:00Z">
        <w:r w:rsidDel="002656A3">
          <w:rPr>
            <w:rFonts w:ascii="Arial" w:hAnsi="Arial" w:cs="Arial"/>
            <w:b/>
            <w:bCs/>
            <w:sz w:val="24"/>
            <w:szCs w:val="32"/>
          </w:rPr>
          <w:delText>d</w:delText>
        </w:r>
      </w:del>
      <w:del w:id="214" w:author="Stijn Van den bossche" w:date="2021-05-21T20:34:00Z">
        <w:r w:rsidDel="008F745A">
          <w:rPr>
            <w:rFonts w:ascii="Arial" w:hAnsi="Arial" w:cs="Arial"/>
            <w:b/>
            <w:bCs/>
            <w:sz w:val="24"/>
            <w:szCs w:val="32"/>
          </w:rPr>
          <w:delText>igitale potentiometers</w:delText>
        </w:r>
        <w:r w:rsidR="00220577" w:rsidDel="008F745A">
          <w:rPr>
            <w:rFonts w:ascii="Arial" w:hAnsi="Arial" w:cs="Arial"/>
            <w:b/>
            <w:bCs/>
            <w:sz w:val="24"/>
            <w:szCs w:val="32"/>
          </w:rPr>
          <w:delText>:</w:delText>
        </w:r>
        <w:r w:rsidR="00220577" w:rsidDel="008F745A">
          <w:rPr>
            <w:rFonts w:ascii="Arial" w:hAnsi="Arial" w:cs="Arial"/>
            <w:sz w:val="24"/>
            <w:szCs w:val="32"/>
          </w:rPr>
          <w:delText xml:space="preserve"> </w:delText>
        </w:r>
        <w:r w:rsidR="00F61F63" w:rsidDel="008F745A">
          <w:rPr>
            <w:rFonts w:ascii="Arial" w:hAnsi="Arial" w:cs="Arial"/>
            <w:sz w:val="24"/>
            <w:szCs w:val="32"/>
          </w:rPr>
          <w:delText>onze potentiometer</w:delText>
        </w:r>
        <w:r w:rsidR="004A25CE" w:rsidDel="008F745A">
          <w:rPr>
            <w:rFonts w:ascii="Arial" w:hAnsi="Arial" w:cs="Arial"/>
            <w:sz w:val="24"/>
            <w:szCs w:val="32"/>
          </w:rPr>
          <w:delText>s</w:delText>
        </w:r>
      </w:del>
      <w:del w:id="215" w:author="Stijn Van den bossche" w:date="2021-05-10T16:15:00Z">
        <w:r w:rsidR="004A25CE" w:rsidDel="00DF0D84">
          <w:rPr>
            <w:rFonts w:ascii="Arial" w:hAnsi="Arial" w:cs="Arial"/>
            <w:sz w:val="24"/>
            <w:szCs w:val="32"/>
          </w:rPr>
          <w:delText xml:space="preserve"> noemen </w:delText>
        </w:r>
      </w:del>
      <w:del w:id="216" w:author="Stijn Van den bossche" w:date="2021-05-21T20:34:00Z">
        <w:r w:rsidR="00F61F63" w:rsidRPr="00F61F63" w:rsidDel="008F745A">
          <w:rPr>
            <w:rFonts w:ascii="Arial" w:hAnsi="Arial" w:cs="Arial"/>
            <w:sz w:val="24"/>
            <w:szCs w:val="32"/>
          </w:rPr>
          <w:delText>AD5204BRUZ10-REEL7</w:delText>
        </w:r>
        <w:r w:rsidR="004A25CE" w:rsidDel="008F745A">
          <w:rPr>
            <w:rFonts w:ascii="Arial" w:hAnsi="Arial" w:cs="Arial"/>
            <w:sz w:val="24"/>
            <w:szCs w:val="32"/>
          </w:rPr>
          <w:delText xml:space="preserve">. </w:delText>
        </w:r>
      </w:del>
      <w:del w:id="217" w:author="Stijn Van den bossche" w:date="2021-05-10T16:17:00Z">
        <w:r w:rsidR="004A25CE" w:rsidDel="002D6820">
          <w:rPr>
            <w:rFonts w:ascii="Arial" w:hAnsi="Arial" w:cs="Arial"/>
            <w:sz w:val="24"/>
            <w:szCs w:val="32"/>
          </w:rPr>
          <w:delText>W</w:delText>
        </w:r>
        <w:r w:rsidR="00220577" w:rsidDel="002D6820">
          <w:rPr>
            <w:rFonts w:ascii="Arial" w:hAnsi="Arial" w:cs="Arial"/>
            <w:sz w:val="24"/>
            <w:szCs w:val="32"/>
          </w:rPr>
          <w:delText xml:space="preserve">ij hebben gezocht naar een oplossing om onze potentiometers </w:delText>
        </w:r>
        <w:r w:rsidR="00600231" w:rsidDel="002D6820">
          <w:rPr>
            <w:rFonts w:ascii="Arial" w:hAnsi="Arial" w:cs="Arial"/>
            <w:sz w:val="24"/>
            <w:szCs w:val="32"/>
          </w:rPr>
          <w:delText>t</w:delText>
        </w:r>
        <w:r w:rsidR="00220577" w:rsidDel="002D6820">
          <w:rPr>
            <w:rFonts w:ascii="Arial" w:hAnsi="Arial" w:cs="Arial"/>
            <w:sz w:val="24"/>
            <w:szCs w:val="32"/>
          </w:rPr>
          <w:delText>e kunnen sturen. Zo kwamen</w:delText>
        </w:r>
      </w:del>
    </w:p>
    <w:p w14:paraId="0852AA6B" w14:textId="14BBEDDE" w:rsidR="00220577" w:rsidDel="008F745A" w:rsidRDefault="00220577">
      <w:pPr>
        <w:ind w:left="1416"/>
        <w:rPr>
          <w:del w:id="218" w:author="Stijn Van den bossche" w:date="2021-05-21T20:34:00Z"/>
          <w:rFonts w:ascii="Arial" w:hAnsi="Arial" w:cs="Arial"/>
          <w:sz w:val="24"/>
          <w:szCs w:val="32"/>
        </w:rPr>
      </w:pPr>
      <w:del w:id="219" w:author="Stijn Van den bossche" w:date="2021-05-10T16:17:00Z">
        <w:r w:rsidDel="002D6820">
          <w:rPr>
            <w:rFonts w:ascii="Arial" w:hAnsi="Arial" w:cs="Arial"/>
            <w:sz w:val="24"/>
            <w:szCs w:val="32"/>
          </w:rPr>
          <w:delText xml:space="preserve">we uit op </w:delText>
        </w:r>
        <w:r w:rsidR="00BF523E" w:rsidDel="002D6820">
          <w:rPr>
            <w:rFonts w:ascii="Arial" w:hAnsi="Arial" w:cs="Arial"/>
            <w:sz w:val="24"/>
            <w:szCs w:val="32"/>
          </w:rPr>
          <w:delText>digitale potentiometers</w:delText>
        </w:r>
        <w:r w:rsidDel="002D6820">
          <w:rPr>
            <w:rFonts w:ascii="Arial" w:hAnsi="Arial" w:cs="Arial"/>
            <w:sz w:val="24"/>
            <w:szCs w:val="32"/>
          </w:rPr>
          <w:delText xml:space="preserve"> potentiometers.</w:delText>
        </w:r>
      </w:del>
    </w:p>
    <w:p w14:paraId="6CA048CA" w14:textId="70CC777B" w:rsidR="00220577" w:rsidDel="008F745A" w:rsidRDefault="00220577" w:rsidP="00EE2F14">
      <w:pPr>
        <w:ind w:left="1416"/>
        <w:rPr>
          <w:del w:id="220" w:author="Stijn Van den bossche" w:date="2021-05-21T20:34:00Z"/>
          <w:rFonts w:ascii="Arial" w:hAnsi="Arial" w:cs="Arial"/>
          <w:sz w:val="24"/>
          <w:szCs w:val="32"/>
        </w:rPr>
      </w:pPr>
      <w:del w:id="221" w:author="Stijn Van den bossche" w:date="2021-05-21T20:34:00Z">
        <w:r w:rsidDel="008F745A">
          <w:rPr>
            <w:rFonts w:ascii="Arial" w:hAnsi="Arial" w:cs="Arial"/>
            <w:b/>
            <w:bCs/>
            <w:sz w:val="24"/>
            <w:szCs w:val="32"/>
          </w:rPr>
          <w:delText>Versterk</w:delText>
        </w:r>
      </w:del>
      <w:del w:id="222" w:author="Stijn Van den bossche" w:date="2021-05-10T16:17:00Z">
        <w:r w:rsidDel="00091B65">
          <w:rPr>
            <w:rFonts w:ascii="Arial" w:hAnsi="Arial" w:cs="Arial"/>
            <w:b/>
            <w:bCs/>
            <w:sz w:val="24"/>
            <w:szCs w:val="32"/>
          </w:rPr>
          <w:delText>en</w:delText>
        </w:r>
      </w:del>
      <w:del w:id="223" w:author="Stijn Van den bossche" w:date="2021-05-21T20:34:00Z">
        <w:r w:rsidDel="008F745A">
          <w:rPr>
            <w:rFonts w:ascii="Arial" w:hAnsi="Arial" w:cs="Arial"/>
            <w:b/>
            <w:bCs/>
            <w:sz w:val="24"/>
            <w:szCs w:val="32"/>
          </w:rPr>
          <w:delText xml:space="preserve">: </w:delText>
        </w:r>
      </w:del>
      <w:del w:id="224" w:author="Stijn Van den bossche" w:date="2021-05-10T16:18:00Z">
        <w:r w:rsidR="004A25CE" w:rsidRPr="00C07783" w:rsidDel="00091B65">
          <w:rPr>
            <w:rFonts w:ascii="Arial" w:hAnsi="Arial" w:cs="Arial"/>
            <w:sz w:val="24"/>
            <w:szCs w:val="32"/>
          </w:rPr>
          <w:delText>wij</w:delText>
        </w:r>
      </w:del>
      <w:del w:id="225" w:author="Stijn Van den bossche" w:date="2021-05-21T20:34:00Z">
        <w:r w:rsidR="004A25CE" w:rsidRPr="00C07783" w:rsidDel="008F745A">
          <w:rPr>
            <w:rFonts w:ascii="Arial" w:hAnsi="Arial" w:cs="Arial"/>
            <w:sz w:val="24"/>
            <w:szCs w:val="32"/>
          </w:rPr>
          <w:delText xml:space="preserve"> gebruiken de </w:delText>
        </w:r>
        <w:r w:rsidR="00C07783" w:rsidRPr="00C07783" w:rsidDel="008F745A">
          <w:rPr>
            <w:rFonts w:ascii="Arial" w:hAnsi="Arial" w:cs="Arial"/>
            <w:sz w:val="24"/>
            <w:szCs w:val="32"/>
          </w:rPr>
          <w:delText>opamps LM324A.</w:delText>
        </w:r>
      </w:del>
      <w:del w:id="226" w:author="Stijn Van den bossche" w:date="2021-05-10T16:18:00Z">
        <w:r w:rsidR="00C07783" w:rsidDel="00091B65">
          <w:rPr>
            <w:rFonts w:ascii="Arial" w:hAnsi="Arial" w:cs="Arial"/>
            <w:b/>
            <w:bCs/>
            <w:sz w:val="24"/>
            <w:szCs w:val="32"/>
          </w:rPr>
          <w:delText xml:space="preserve"> </w:delText>
        </w:r>
        <w:r w:rsidR="00C07783" w:rsidDel="00091B65">
          <w:rPr>
            <w:rFonts w:ascii="Arial" w:hAnsi="Arial" w:cs="Arial"/>
            <w:sz w:val="24"/>
            <w:szCs w:val="32"/>
          </w:rPr>
          <w:delText>We</w:delText>
        </w:r>
        <w:r w:rsidRPr="00220577" w:rsidDel="00091B65">
          <w:rPr>
            <w:rFonts w:ascii="Arial" w:hAnsi="Arial" w:cs="Arial"/>
            <w:sz w:val="24"/>
            <w:szCs w:val="32"/>
          </w:rPr>
          <w:delText xml:space="preserve"> gaan on</w:delText>
        </w:r>
        <w:r w:rsidDel="00091B65">
          <w:rPr>
            <w:rFonts w:ascii="Arial" w:hAnsi="Arial" w:cs="Arial"/>
            <w:sz w:val="24"/>
            <w:szCs w:val="32"/>
          </w:rPr>
          <w:delText>ze muziek versterke</w:delText>
        </w:r>
      </w:del>
      <w:del w:id="227" w:author="Stijn Van den bossche" w:date="2021-05-10T16:19:00Z">
        <w:r w:rsidDel="00091B65">
          <w:rPr>
            <w:rFonts w:ascii="Arial" w:hAnsi="Arial" w:cs="Arial"/>
            <w:sz w:val="24"/>
            <w:szCs w:val="32"/>
          </w:rPr>
          <w:delText>n met opamps en ook nog met de nodige andere componenten.</w:delText>
        </w:r>
      </w:del>
    </w:p>
    <w:p w14:paraId="092937CF" w14:textId="15805A22" w:rsidR="00EF7CE8" w:rsidDel="008F745A" w:rsidRDefault="00014DA7" w:rsidP="00975C09">
      <w:pPr>
        <w:ind w:left="1416"/>
        <w:rPr>
          <w:del w:id="228" w:author="Stijn Van den bossche" w:date="2021-05-21T20:34:00Z"/>
          <w:rFonts w:ascii="Arial" w:hAnsi="Arial" w:cs="Arial"/>
          <w:sz w:val="24"/>
          <w:szCs w:val="32"/>
        </w:rPr>
      </w:pPr>
      <w:del w:id="229" w:author="Stijn Van den bossche" w:date="2021-05-10T16:19:00Z">
        <w:r w:rsidDel="00EF3675">
          <w:rPr>
            <w:noProof/>
          </w:rPr>
          <w:drawing>
            <wp:anchor distT="0" distB="0" distL="114300" distR="114300" simplePos="0" relativeHeight="251709440" behindDoc="1" locked="0" layoutInCell="1" allowOverlap="1" wp14:anchorId="46CAB634" wp14:editId="51990FD8">
              <wp:simplePos x="0" y="0"/>
              <wp:positionH relativeFrom="margin">
                <wp:posOffset>-382905</wp:posOffset>
              </wp:positionH>
              <wp:positionV relativeFrom="paragraph">
                <wp:posOffset>541020</wp:posOffset>
              </wp:positionV>
              <wp:extent cx="3208702" cy="2034540"/>
              <wp:effectExtent l="0" t="0" r="0" b="3810"/>
              <wp:wrapNone/>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02" cy="2034540"/>
                      </a:xfrm>
                      <a:prstGeom prst="rect">
                        <a:avLst/>
                      </a:prstGeom>
                    </pic:spPr>
                  </pic:pic>
                </a:graphicData>
              </a:graphic>
              <wp14:sizeRelH relativeFrom="page">
                <wp14:pctWidth>0</wp14:pctWidth>
              </wp14:sizeRelH>
              <wp14:sizeRelV relativeFrom="page">
                <wp14:pctHeight>0</wp14:pctHeight>
              </wp14:sizeRelV>
            </wp:anchor>
          </w:drawing>
        </w:r>
        <w:r w:rsidR="00C07783" w:rsidDel="00EF3675">
          <w:rPr>
            <w:rFonts w:ascii="Arial" w:hAnsi="Arial" w:cs="Arial"/>
            <w:b/>
            <w:bCs/>
            <w:sz w:val="24"/>
            <w:szCs w:val="32"/>
          </w:rPr>
          <w:delText xml:space="preserve">Virtueel </w:delText>
        </w:r>
        <w:r w:rsidR="00F32F43" w:rsidDel="00EF3675">
          <w:rPr>
            <w:rFonts w:ascii="Arial" w:hAnsi="Arial" w:cs="Arial"/>
            <w:b/>
            <w:bCs/>
            <w:sz w:val="24"/>
            <w:szCs w:val="32"/>
          </w:rPr>
          <w:delText>mid</w:delText>
        </w:r>
        <w:r w:rsidR="00FA4C4D" w:rsidDel="00EF3675">
          <w:rPr>
            <w:rFonts w:ascii="Arial" w:hAnsi="Arial" w:cs="Arial"/>
            <w:b/>
            <w:bCs/>
            <w:sz w:val="24"/>
            <w:szCs w:val="32"/>
          </w:rPr>
          <w:delText>d</w:delText>
        </w:r>
        <w:r w:rsidR="00F32F43" w:rsidDel="00EF3675">
          <w:rPr>
            <w:rFonts w:ascii="Arial" w:hAnsi="Arial" w:cs="Arial"/>
            <w:b/>
            <w:bCs/>
            <w:sz w:val="24"/>
            <w:szCs w:val="32"/>
          </w:rPr>
          <w:delText>elpunt</w:delText>
        </w:r>
      </w:del>
      <w:del w:id="230" w:author="Stijn Van den bossche" w:date="2021-05-21T20:34:00Z">
        <w:r w:rsidR="00F32F43" w:rsidDel="008F745A">
          <w:rPr>
            <w:rFonts w:ascii="Arial" w:hAnsi="Arial" w:cs="Arial"/>
            <w:b/>
            <w:bCs/>
            <w:sz w:val="24"/>
            <w:szCs w:val="32"/>
          </w:rPr>
          <w:delText>:</w:delText>
        </w:r>
        <w:r w:rsidR="00F32F43" w:rsidDel="008F745A">
          <w:rPr>
            <w:rFonts w:ascii="Arial" w:hAnsi="Arial" w:cs="Arial"/>
            <w:sz w:val="24"/>
            <w:szCs w:val="32"/>
          </w:rPr>
          <w:delText xml:space="preserve"> </w:delText>
        </w:r>
      </w:del>
      <w:del w:id="231" w:author="Stijn Van den bossche" w:date="2021-05-10T16:19:00Z">
        <w:r w:rsidR="00F32F43" w:rsidDel="002E5AD1">
          <w:rPr>
            <w:rFonts w:ascii="Arial" w:hAnsi="Arial" w:cs="Arial"/>
            <w:sz w:val="24"/>
            <w:szCs w:val="32"/>
          </w:rPr>
          <w:delText>o</w:delText>
        </w:r>
      </w:del>
      <w:del w:id="232" w:author="Stijn Van den bossche" w:date="2021-05-21T20:34:00Z">
        <w:r w:rsidR="00F32F43" w:rsidDel="008F745A">
          <w:rPr>
            <w:rFonts w:ascii="Arial" w:hAnsi="Arial" w:cs="Arial"/>
            <w:sz w:val="24"/>
            <w:szCs w:val="32"/>
          </w:rPr>
          <w:delText xml:space="preserve">mdat we </w:delText>
        </w:r>
        <w:r w:rsidR="00B7450F" w:rsidDel="008F745A">
          <w:rPr>
            <w:rFonts w:ascii="Arial" w:hAnsi="Arial" w:cs="Arial"/>
            <w:sz w:val="24"/>
            <w:szCs w:val="32"/>
          </w:rPr>
          <w:delText>problemen hadden met de potentiometers en zo in de schakeling hebben we een v</w:delText>
        </w:r>
        <w:r w:rsidR="00FA4C4D" w:rsidDel="008F745A">
          <w:rPr>
            <w:rFonts w:ascii="Arial" w:hAnsi="Arial" w:cs="Arial"/>
            <w:sz w:val="24"/>
            <w:szCs w:val="32"/>
          </w:rPr>
          <w:delText>i</w:delText>
        </w:r>
        <w:r w:rsidR="00B7450F" w:rsidDel="008F745A">
          <w:rPr>
            <w:rFonts w:ascii="Arial" w:hAnsi="Arial" w:cs="Arial"/>
            <w:sz w:val="24"/>
            <w:szCs w:val="32"/>
          </w:rPr>
          <w:delText>rtueel middelpunt moeten maken</w:delText>
        </w:r>
        <w:r w:rsidR="0047231C" w:rsidDel="008F745A">
          <w:rPr>
            <w:rFonts w:ascii="Arial" w:hAnsi="Arial" w:cs="Arial"/>
            <w:sz w:val="24"/>
            <w:szCs w:val="32"/>
          </w:rPr>
          <w:delText xml:space="preserve"> dit is aan de hand van een spanningsdeler een opamp.</w:delText>
        </w:r>
      </w:del>
    </w:p>
    <w:p w14:paraId="77A6CB96" w14:textId="07661B82" w:rsidR="00F36667" w:rsidDel="008F745A" w:rsidRDefault="00B10F43" w:rsidP="00F36667">
      <w:pPr>
        <w:ind w:left="1416"/>
        <w:rPr>
          <w:del w:id="233" w:author="Stijn Van den bossche" w:date="2021-05-21T20:34:00Z"/>
          <w:rFonts w:ascii="Arial" w:hAnsi="Arial" w:cs="Arial"/>
          <w:sz w:val="24"/>
          <w:szCs w:val="32"/>
        </w:rPr>
      </w:pPr>
      <w:del w:id="234" w:author="Stijn Van den bossche" w:date="2021-05-21T20:34:00Z">
        <w:r w:rsidRPr="00B10F43" w:rsidDel="008F745A">
          <w:rPr>
            <w:noProof/>
          </w:rPr>
          <w:drawing>
            <wp:anchor distT="0" distB="0" distL="114300" distR="114300" simplePos="0" relativeHeight="251710464" behindDoc="1" locked="0" layoutInCell="1" allowOverlap="1" wp14:anchorId="30889934" wp14:editId="7801C288">
              <wp:simplePos x="0" y="0"/>
              <wp:positionH relativeFrom="margin">
                <wp:posOffset>2894965</wp:posOffset>
              </wp:positionH>
              <wp:positionV relativeFrom="paragraph">
                <wp:posOffset>7620</wp:posOffset>
              </wp:positionV>
              <wp:extent cx="3575050" cy="1943100"/>
              <wp:effectExtent l="0" t="0" r="6350" b="0"/>
              <wp:wrapTight wrapText="bothSides">
                <wp:wrapPolygon edited="0">
                  <wp:start x="0" y="0"/>
                  <wp:lineTo x="0" y="21388"/>
                  <wp:lineTo x="21523" y="21388"/>
                  <wp:lineTo x="21523" y="0"/>
                  <wp:lineTo x="0" y="0"/>
                </wp:wrapPolygon>
              </wp:wrapTight>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75050" cy="1943100"/>
                      </a:xfrm>
                      <a:prstGeom prst="rect">
                        <a:avLst/>
                      </a:prstGeom>
                    </pic:spPr>
                  </pic:pic>
                </a:graphicData>
              </a:graphic>
              <wp14:sizeRelH relativeFrom="page">
                <wp14:pctWidth>0</wp14:pctWidth>
              </wp14:sizeRelH>
              <wp14:sizeRelV relativeFrom="page">
                <wp14:pctHeight>0</wp14:pctHeight>
              </wp14:sizeRelV>
            </wp:anchor>
          </w:drawing>
        </w:r>
      </w:del>
    </w:p>
    <w:p w14:paraId="43C4ECF7" w14:textId="7339F23C" w:rsidR="00F36667" w:rsidDel="008F745A" w:rsidRDefault="00F36667" w:rsidP="00F36667">
      <w:pPr>
        <w:ind w:left="1416"/>
        <w:rPr>
          <w:del w:id="235" w:author="Stijn Van den bossche" w:date="2021-05-21T20:34:00Z"/>
          <w:rFonts w:ascii="Arial" w:hAnsi="Arial" w:cs="Arial"/>
          <w:sz w:val="24"/>
          <w:szCs w:val="32"/>
        </w:rPr>
      </w:pPr>
    </w:p>
    <w:p w14:paraId="0C1B87EB" w14:textId="110EE7DA" w:rsidR="00F36667" w:rsidDel="008F745A" w:rsidRDefault="00F36667" w:rsidP="00F36667">
      <w:pPr>
        <w:ind w:left="1416"/>
        <w:rPr>
          <w:del w:id="236" w:author="Stijn Van den bossche" w:date="2021-05-21T20:34:00Z"/>
          <w:rFonts w:ascii="Arial" w:hAnsi="Arial" w:cs="Arial"/>
          <w:sz w:val="24"/>
          <w:szCs w:val="32"/>
        </w:rPr>
      </w:pPr>
    </w:p>
    <w:p w14:paraId="241828D6" w14:textId="03E15A02" w:rsidR="00F36667" w:rsidDel="008F745A" w:rsidRDefault="00F36667" w:rsidP="00F36667">
      <w:pPr>
        <w:ind w:left="1416"/>
        <w:rPr>
          <w:del w:id="237" w:author="Stijn Van den bossche" w:date="2021-05-21T20:34:00Z"/>
          <w:rFonts w:ascii="Arial" w:hAnsi="Arial" w:cs="Arial"/>
          <w:sz w:val="24"/>
          <w:szCs w:val="32"/>
        </w:rPr>
      </w:pPr>
    </w:p>
    <w:p w14:paraId="264995AB" w14:textId="7746C0F6" w:rsidR="00F36667" w:rsidDel="008F745A" w:rsidRDefault="00F36667" w:rsidP="00F36667">
      <w:pPr>
        <w:ind w:left="1416"/>
        <w:rPr>
          <w:del w:id="238" w:author="Stijn Van den bossche" w:date="2021-05-21T20:34:00Z"/>
          <w:rFonts w:ascii="Arial" w:hAnsi="Arial" w:cs="Arial"/>
          <w:sz w:val="24"/>
          <w:szCs w:val="32"/>
        </w:rPr>
      </w:pPr>
    </w:p>
    <w:p w14:paraId="3B86E570" w14:textId="70658D15" w:rsidR="00F36667" w:rsidDel="008F745A" w:rsidRDefault="00F36667" w:rsidP="00F36667">
      <w:pPr>
        <w:ind w:left="1416"/>
        <w:rPr>
          <w:del w:id="239" w:author="Stijn Van den bossche" w:date="2021-05-21T20:34:00Z"/>
          <w:rFonts w:ascii="Arial" w:hAnsi="Arial" w:cs="Arial"/>
          <w:sz w:val="24"/>
          <w:szCs w:val="32"/>
        </w:rPr>
      </w:pPr>
    </w:p>
    <w:p w14:paraId="07DACB84" w14:textId="02E2583E" w:rsidR="00F36667" w:rsidDel="008F745A" w:rsidRDefault="00F36667" w:rsidP="00F36667">
      <w:pPr>
        <w:ind w:left="1416"/>
        <w:rPr>
          <w:del w:id="240" w:author="Stijn Van den bossche" w:date="2021-05-21T20:34:00Z"/>
          <w:rFonts w:ascii="Arial" w:hAnsi="Arial" w:cs="Arial"/>
          <w:sz w:val="24"/>
          <w:szCs w:val="32"/>
        </w:rPr>
      </w:pPr>
    </w:p>
    <w:p w14:paraId="6E6A2FED" w14:textId="405FEE82" w:rsidR="00F36667" w:rsidDel="008F745A" w:rsidRDefault="00F36667" w:rsidP="00F36667">
      <w:pPr>
        <w:ind w:left="1416"/>
        <w:rPr>
          <w:del w:id="241" w:author="Stijn Van den bossche" w:date="2021-05-21T20:34:00Z"/>
          <w:rFonts w:ascii="Arial" w:hAnsi="Arial" w:cs="Arial"/>
          <w:sz w:val="24"/>
          <w:szCs w:val="32"/>
        </w:rPr>
      </w:pPr>
    </w:p>
    <w:p w14:paraId="53A4D646" w14:textId="3B4DBC9B" w:rsidR="00F36667" w:rsidDel="008F745A" w:rsidRDefault="00F36667" w:rsidP="00F36667">
      <w:pPr>
        <w:ind w:left="1416"/>
        <w:rPr>
          <w:del w:id="242" w:author="Stijn Van den bossche" w:date="2021-05-21T20:34:00Z"/>
          <w:rFonts w:ascii="Arial" w:hAnsi="Arial" w:cs="Arial"/>
          <w:sz w:val="24"/>
          <w:szCs w:val="32"/>
        </w:rPr>
      </w:pPr>
    </w:p>
    <w:p w14:paraId="74193063" w14:textId="30496CD0" w:rsidR="00F36667" w:rsidDel="008F745A" w:rsidRDefault="00F36667" w:rsidP="00F36667">
      <w:pPr>
        <w:ind w:left="1416"/>
        <w:rPr>
          <w:del w:id="243" w:author="Stijn Van den bossche" w:date="2021-05-21T20:34:00Z"/>
          <w:rFonts w:ascii="Arial" w:hAnsi="Arial" w:cs="Arial"/>
          <w:sz w:val="24"/>
          <w:szCs w:val="32"/>
        </w:rPr>
      </w:pPr>
    </w:p>
    <w:p w14:paraId="25CEB582" w14:textId="0BE02DA0" w:rsidR="00F36667" w:rsidDel="008F745A" w:rsidRDefault="00F36667" w:rsidP="00F36667">
      <w:pPr>
        <w:ind w:left="1416"/>
        <w:rPr>
          <w:del w:id="244" w:author="Stijn Van den bossche" w:date="2021-05-21T20:34:00Z"/>
          <w:rFonts w:ascii="Arial" w:hAnsi="Arial" w:cs="Arial"/>
          <w:sz w:val="24"/>
          <w:szCs w:val="32"/>
        </w:rPr>
      </w:pPr>
    </w:p>
    <w:p w14:paraId="161795D8" w14:textId="7227988B" w:rsidR="00F36667" w:rsidDel="008F745A" w:rsidRDefault="00ED3EBA" w:rsidP="00F36667">
      <w:pPr>
        <w:ind w:left="1416"/>
        <w:rPr>
          <w:del w:id="245" w:author="Stijn Van den bossche" w:date="2021-05-21T20:34:00Z"/>
          <w:rFonts w:ascii="Arial" w:hAnsi="Arial" w:cs="Arial"/>
          <w:sz w:val="24"/>
          <w:szCs w:val="32"/>
        </w:rPr>
      </w:pPr>
      <w:del w:id="246" w:author="Stijn Van den bossche" w:date="2021-05-21T20:34:00Z">
        <w:r w:rsidDel="008F745A">
          <w:rPr>
            <w:rFonts w:ascii="Arial" w:hAnsi="Arial" w:cs="Arial"/>
            <w:sz w:val="24"/>
            <w:szCs w:val="32"/>
          </w:rPr>
          <w:delText xml:space="preserve">5V/2 =2,5V </w:delText>
        </w:r>
        <w:r w:rsidR="00765E31" w:rsidDel="008F745A">
          <w:rPr>
            <w:rFonts w:ascii="Arial" w:hAnsi="Arial" w:cs="Arial"/>
            <w:sz w:val="24"/>
            <w:szCs w:val="32"/>
          </w:rPr>
          <w:delText xml:space="preserve">is dus gewoon een spanningsdeller </w:delText>
        </w:r>
        <w:r w:rsidR="008E5F1D" w:rsidDel="008F745A">
          <w:rPr>
            <w:rFonts w:ascii="Arial" w:hAnsi="Arial" w:cs="Arial"/>
            <w:sz w:val="24"/>
            <w:szCs w:val="32"/>
          </w:rPr>
          <w:delText>gedeeld door 2</w:delText>
        </w:r>
        <w:r w:rsidR="00180744" w:rsidDel="008F745A">
          <w:rPr>
            <w:rFonts w:ascii="Arial" w:hAnsi="Arial" w:cs="Arial"/>
            <w:sz w:val="24"/>
            <w:szCs w:val="32"/>
          </w:rPr>
          <w:delText xml:space="preserve"> waardoor</w:delText>
        </w:r>
        <w:r w:rsidR="00AC528C" w:rsidDel="008F745A">
          <w:rPr>
            <w:rFonts w:ascii="Arial" w:hAnsi="Arial" w:cs="Arial"/>
            <w:sz w:val="24"/>
            <w:szCs w:val="32"/>
          </w:rPr>
          <w:delText xml:space="preserve"> we gewoon twee gelijke weerstanden</w:delText>
        </w:r>
        <w:r w:rsidR="009922DC" w:rsidDel="008F745A">
          <w:rPr>
            <w:rFonts w:ascii="Arial" w:hAnsi="Arial" w:cs="Arial"/>
            <w:sz w:val="24"/>
            <w:szCs w:val="32"/>
          </w:rPr>
          <w:delText xml:space="preserve"> moeten nemen. </w:delText>
        </w:r>
        <w:r w:rsidR="009F7A92" w:rsidDel="008F745A">
          <w:rPr>
            <w:rFonts w:ascii="Arial" w:hAnsi="Arial" w:cs="Arial"/>
            <w:sz w:val="24"/>
            <w:szCs w:val="32"/>
          </w:rPr>
          <w:delText xml:space="preserve">De docent stelde ons voor </w:delText>
        </w:r>
        <w:r w:rsidR="002B050F" w:rsidDel="008F745A">
          <w:rPr>
            <w:rFonts w:ascii="Arial" w:hAnsi="Arial" w:cs="Arial"/>
            <w:sz w:val="24"/>
            <w:szCs w:val="32"/>
          </w:rPr>
          <w:delText xml:space="preserve">om </w:delText>
        </w:r>
        <w:r w:rsidR="00AB6C3B" w:rsidDel="008F745A">
          <w:rPr>
            <w:rFonts w:ascii="Arial" w:hAnsi="Arial" w:cs="Arial"/>
            <w:sz w:val="24"/>
            <w:szCs w:val="32"/>
          </w:rPr>
          <w:delText>1kΩ</w:delText>
        </w:r>
        <w:r w:rsidR="002B050F" w:rsidDel="008F745A">
          <w:rPr>
            <w:rFonts w:ascii="Arial" w:hAnsi="Arial" w:cs="Arial"/>
            <w:sz w:val="24"/>
            <w:szCs w:val="32"/>
          </w:rPr>
          <w:delText xml:space="preserve"> weerstanden te gebruiken</w:delText>
        </w:r>
        <w:r w:rsidR="00AB6C3B" w:rsidDel="008F745A">
          <w:rPr>
            <w:rFonts w:ascii="Arial" w:hAnsi="Arial" w:cs="Arial"/>
            <w:sz w:val="24"/>
            <w:szCs w:val="32"/>
          </w:rPr>
          <w:delText>.</w:delText>
        </w:r>
      </w:del>
    </w:p>
    <w:p w14:paraId="1AF0F92E" w14:textId="74140F18" w:rsidR="00F36667" w:rsidDel="008F745A" w:rsidRDefault="00F36667" w:rsidP="00F36667">
      <w:pPr>
        <w:ind w:left="1416"/>
        <w:rPr>
          <w:del w:id="247" w:author="Stijn Van den bossche" w:date="2021-05-21T20:34:00Z"/>
          <w:rFonts w:ascii="Arial" w:hAnsi="Arial" w:cs="Arial"/>
          <w:sz w:val="24"/>
          <w:szCs w:val="32"/>
        </w:rPr>
      </w:pPr>
    </w:p>
    <w:p w14:paraId="3046568D" w14:textId="4093FCA3" w:rsidR="00F36667" w:rsidDel="008F745A" w:rsidRDefault="00F36667" w:rsidP="00F36667">
      <w:pPr>
        <w:ind w:left="1416"/>
        <w:rPr>
          <w:del w:id="248" w:author="Stijn Van den bossche" w:date="2021-05-21T20:34:00Z"/>
          <w:rFonts w:ascii="Arial" w:hAnsi="Arial" w:cs="Arial"/>
          <w:sz w:val="24"/>
          <w:szCs w:val="32"/>
        </w:rPr>
      </w:pPr>
    </w:p>
    <w:p w14:paraId="0F9CEEC9" w14:textId="084FC8DE" w:rsidR="00AB6C3B" w:rsidDel="008F745A" w:rsidRDefault="00AB6C3B" w:rsidP="00F36667">
      <w:pPr>
        <w:ind w:left="1416"/>
        <w:rPr>
          <w:del w:id="249" w:author="Stijn Van den bossche" w:date="2021-05-21T20:34:00Z"/>
          <w:rFonts w:ascii="Arial" w:hAnsi="Arial" w:cs="Arial"/>
          <w:sz w:val="24"/>
          <w:szCs w:val="32"/>
        </w:rPr>
      </w:pPr>
    </w:p>
    <w:p w14:paraId="7CC07641" w14:textId="4E97C2E0" w:rsidR="00F36667" w:rsidDel="008F745A" w:rsidRDefault="000067BB" w:rsidP="00F36667">
      <w:pPr>
        <w:ind w:left="1416"/>
        <w:rPr>
          <w:del w:id="250" w:author="Stijn Van den bossche" w:date="2021-05-21T20:34:00Z"/>
          <w:rFonts w:ascii="Arial" w:hAnsi="Arial" w:cs="Arial"/>
          <w:sz w:val="24"/>
          <w:szCs w:val="32"/>
        </w:rPr>
      </w:pPr>
      <w:del w:id="251" w:author="Stijn Van den bossche" w:date="2021-05-21T20:34:00Z">
        <w:r w:rsidDel="008F745A">
          <w:rPr>
            <w:rFonts w:ascii="Arial" w:hAnsi="Arial" w:cs="Arial"/>
            <w:sz w:val="24"/>
            <w:szCs w:val="32"/>
          </w:rPr>
          <w:delText xml:space="preserve">We willen dat </w:delText>
        </w:r>
        <w:r w:rsidR="00A8779D" w:rsidDel="008F745A">
          <w:rPr>
            <w:rFonts w:ascii="Arial" w:hAnsi="Arial" w:cs="Arial"/>
            <w:sz w:val="24"/>
            <w:szCs w:val="32"/>
          </w:rPr>
          <w:delText xml:space="preserve">het </w:delText>
        </w:r>
        <w:r w:rsidR="00EE5712" w:rsidDel="008F745A">
          <w:rPr>
            <w:rFonts w:ascii="Arial" w:hAnsi="Arial" w:cs="Arial"/>
            <w:sz w:val="24"/>
            <w:szCs w:val="32"/>
          </w:rPr>
          <w:delText>nulpunt op 2</w:delText>
        </w:r>
        <w:r w:rsidR="001803B7" w:rsidDel="008F745A">
          <w:rPr>
            <w:rFonts w:ascii="Arial" w:hAnsi="Arial" w:cs="Arial"/>
            <w:sz w:val="24"/>
            <w:szCs w:val="32"/>
          </w:rPr>
          <w:delText>,5 V ligt.</w:delText>
        </w:r>
        <w:r w:rsidR="00A5402A" w:rsidDel="008F745A">
          <w:rPr>
            <w:rFonts w:ascii="Arial" w:hAnsi="Arial" w:cs="Arial"/>
            <w:sz w:val="24"/>
            <w:szCs w:val="32"/>
          </w:rPr>
          <w:delText xml:space="preserve"> Zodat we de opamps </w:delText>
        </w:r>
        <w:r w:rsidR="00877095" w:rsidDel="008F745A">
          <w:rPr>
            <w:rFonts w:ascii="Arial" w:hAnsi="Arial" w:cs="Arial"/>
            <w:sz w:val="24"/>
            <w:szCs w:val="32"/>
          </w:rPr>
          <w:delText>kunnen fluctueren tussen 0V en 5V</w:delText>
        </w:r>
        <w:r w:rsidR="009D0695" w:rsidDel="008F745A">
          <w:rPr>
            <w:rFonts w:ascii="Arial" w:hAnsi="Arial" w:cs="Arial"/>
            <w:sz w:val="24"/>
            <w:szCs w:val="32"/>
          </w:rPr>
          <w:delText>. Zo hebben we zekerheden met het signaal</w:delText>
        </w:r>
        <w:r w:rsidR="00364BBA" w:rsidDel="008F745A">
          <w:rPr>
            <w:rFonts w:ascii="Arial" w:hAnsi="Arial" w:cs="Arial"/>
            <w:sz w:val="24"/>
            <w:szCs w:val="32"/>
          </w:rPr>
          <w:delText xml:space="preserve"> en de potentiometers</w:delText>
        </w:r>
        <w:r w:rsidR="009D0695" w:rsidDel="008F745A">
          <w:rPr>
            <w:rFonts w:ascii="Arial" w:hAnsi="Arial" w:cs="Arial"/>
            <w:sz w:val="24"/>
            <w:szCs w:val="32"/>
          </w:rPr>
          <w:delText xml:space="preserve"> en dan </w:delText>
        </w:r>
        <w:r w:rsidR="00AA4733" w:rsidDel="008F745A">
          <w:rPr>
            <w:rFonts w:ascii="Arial" w:hAnsi="Arial" w:cs="Arial"/>
            <w:sz w:val="24"/>
            <w:szCs w:val="32"/>
          </w:rPr>
          <w:delText>ku</w:delText>
        </w:r>
        <w:r w:rsidR="00364BBA" w:rsidDel="008F745A">
          <w:rPr>
            <w:rFonts w:ascii="Arial" w:hAnsi="Arial" w:cs="Arial"/>
            <w:sz w:val="24"/>
            <w:szCs w:val="32"/>
          </w:rPr>
          <w:delText xml:space="preserve">nnen we gewoon de </w:delText>
        </w:r>
        <w:r w:rsidR="001F7820" w:rsidDel="008F745A">
          <w:rPr>
            <w:rFonts w:ascii="Arial" w:hAnsi="Arial" w:cs="Arial"/>
            <w:sz w:val="24"/>
            <w:szCs w:val="32"/>
          </w:rPr>
          <w:delText xml:space="preserve">5V van de usb gebruiken wat heel handig. Anders moesten we de spanning verlagen van 5V naar </w:delText>
        </w:r>
        <w:r w:rsidR="00A033C7" w:rsidDel="008F745A">
          <w:rPr>
            <w:rFonts w:ascii="Arial" w:hAnsi="Arial" w:cs="Arial"/>
            <w:sz w:val="24"/>
            <w:szCs w:val="32"/>
          </w:rPr>
          <w:delText xml:space="preserve">2,5V en ook naar </w:delText>
        </w:r>
        <w:r w:rsidR="009B37FA" w:rsidDel="008F745A">
          <w:rPr>
            <w:rFonts w:ascii="Arial" w:hAnsi="Arial" w:cs="Arial"/>
            <w:sz w:val="24"/>
            <w:szCs w:val="32"/>
          </w:rPr>
          <w:delText>-2,5V</w:delText>
        </w:r>
        <w:r w:rsidR="001244C5" w:rsidDel="008F745A">
          <w:rPr>
            <w:rFonts w:ascii="Arial" w:hAnsi="Arial" w:cs="Arial"/>
            <w:sz w:val="24"/>
            <w:szCs w:val="32"/>
          </w:rPr>
          <w:delText xml:space="preserve"> en dat gaat ons veel meer koste</w:delText>
        </w:r>
        <w:r w:rsidR="002B731A" w:rsidDel="008F745A">
          <w:rPr>
            <w:rFonts w:ascii="Arial" w:hAnsi="Arial" w:cs="Arial"/>
            <w:sz w:val="24"/>
            <w:szCs w:val="32"/>
          </w:rPr>
          <w:delText xml:space="preserve">n </w:delText>
        </w:r>
        <w:r w:rsidR="00810D26" w:rsidRPr="00810D26" w:rsidDel="008F745A">
          <w:rPr>
            <w:noProof/>
          </w:rPr>
          <w:drawing>
            <wp:anchor distT="0" distB="0" distL="114300" distR="114300" simplePos="0" relativeHeight="251711488" behindDoc="1" locked="0" layoutInCell="1" allowOverlap="1" wp14:anchorId="2CADAC2A" wp14:editId="7690DF47">
              <wp:simplePos x="0" y="0"/>
              <wp:positionH relativeFrom="column">
                <wp:posOffset>2696845</wp:posOffset>
              </wp:positionH>
              <wp:positionV relativeFrom="paragraph">
                <wp:posOffset>441325</wp:posOffset>
              </wp:positionV>
              <wp:extent cx="3718560" cy="2059308"/>
              <wp:effectExtent l="0" t="0" r="0" b="0"/>
              <wp:wrapTight wrapText="bothSides">
                <wp:wrapPolygon edited="0">
                  <wp:start x="0" y="0"/>
                  <wp:lineTo x="0" y="21380"/>
                  <wp:lineTo x="21467" y="21380"/>
                  <wp:lineTo x="21467" y="0"/>
                  <wp:lineTo x="0" y="0"/>
                </wp:wrapPolygon>
              </wp:wrapTight>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18560" cy="2059308"/>
                      </a:xfrm>
                      <a:prstGeom prst="rect">
                        <a:avLst/>
                      </a:prstGeom>
                    </pic:spPr>
                  </pic:pic>
                </a:graphicData>
              </a:graphic>
              <wp14:sizeRelH relativeFrom="page">
                <wp14:pctWidth>0</wp14:pctWidth>
              </wp14:sizeRelH>
              <wp14:sizeRelV relativeFrom="page">
                <wp14:pctHeight>0</wp14:pctHeight>
              </wp14:sizeRelV>
            </wp:anchor>
          </w:drawing>
        </w:r>
        <w:r w:rsidR="002B731A" w:rsidDel="008F745A">
          <w:rPr>
            <w:rFonts w:ascii="Arial" w:hAnsi="Arial" w:cs="Arial"/>
            <w:sz w:val="24"/>
            <w:szCs w:val="32"/>
          </w:rPr>
          <w:delText xml:space="preserve">dan dat we het middelpunt gaan verleggen. We blijven ook het zelfde </w:delText>
        </w:r>
        <w:r w:rsidR="003245BE" w:rsidDel="008F745A">
          <w:rPr>
            <w:rFonts w:ascii="Arial" w:hAnsi="Arial" w:cs="Arial"/>
            <w:sz w:val="24"/>
            <w:szCs w:val="32"/>
          </w:rPr>
          <w:delText>uitgang</w:delText>
        </w:r>
        <w:r w:rsidR="00EA6786" w:rsidDel="008F745A">
          <w:rPr>
            <w:rFonts w:ascii="Arial" w:hAnsi="Arial" w:cs="Arial"/>
            <w:sz w:val="24"/>
            <w:szCs w:val="32"/>
          </w:rPr>
          <w:delText xml:space="preserve">ssignaal </w:delText>
        </w:r>
        <w:r w:rsidR="00D05B74" w:rsidDel="008F745A">
          <w:rPr>
            <w:rFonts w:ascii="Arial" w:hAnsi="Arial" w:cs="Arial"/>
            <w:sz w:val="24"/>
            <w:szCs w:val="32"/>
          </w:rPr>
          <w:delText>horen.</w:delText>
        </w:r>
      </w:del>
    </w:p>
    <w:p w14:paraId="3358D1B1" w14:textId="21AAD1B3" w:rsidR="00F36667" w:rsidRPr="00F36667" w:rsidDel="008F745A" w:rsidRDefault="002B050F" w:rsidP="00F36667">
      <w:pPr>
        <w:ind w:left="1416"/>
        <w:rPr>
          <w:del w:id="252" w:author="Stijn Van den bossche" w:date="2021-05-21T20:34:00Z"/>
          <w:rFonts w:ascii="Arial" w:hAnsi="Arial" w:cs="Arial"/>
          <w:sz w:val="24"/>
          <w:szCs w:val="32"/>
        </w:rPr>
      </w:pPr>
      <w:del w:id="253" w:author="Stijn Van den bossche" w:date="2021-05-21T20:34:00Z">
        <w:r w:rsidDel="008F745A">
          <w:rPr>
            <w:noProof/>
          </w:rPr>
          <w:drawing>
            <wp:anchor distT="0" distB="0" distL="114300" distR="114300" simplePos="0" relativeHeight="251708416" behindDoc="1" locked="0" layoutInCell="1" allowOverlap="1" wp14:anchorId="1566C5B4" wp14:editId="2ED29B02">
              <wp:simplePos x="0" y="0"/>
              <wp:positionH relativeFrom="column">
                <wp:posOffset>14605</wp:posOffset>
              </wp:positionH>
              <wp:positionV relativeFrom="paragraph">
                <wp:posOffset>29845</wp:posOffset>
              </wp:positionV>
              <wp:extent cx="6073140" cy="5662948"/>
              <wp:effectExtent l="0" t="0" r="381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3140" cy="566294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01EBC36" w14:textId="313B7873" w:rsidR="00EF7CE8" w:rsidDel="008F745A" w:rsidRDefault="00EF7CE8" w:rsidP="00EF7CE8">
      <w:pPr>
        <w:rPr>
          <w:del w:id="254" w:author="Stijn Van den bossche" w:date="2021-05-21T20:34:00Z"/>
        </w:rPr>
      </w:pPr>
    </w:p>
    <w:p w14:paraId="7F19C1D6" w14:textId="5188A500" w:rsidR="00B10F43" w:rsidDel="008F745A" w:rsidRDefault="00B10F43" w:rsidP="00EF7CE8">
      <w:pPr>
        <w:rPr>
          <w:del w:id="255" w:author="Stijn Van den bossche" w:date="2021-05-21T20:34:00Z"/>
        </w:rPr>
      </w:pPr>
    </w:p>
    <w:p w14:paraId="52967103" w14:textId="022EC6F2" w:rsidR="00EF7CE8" w:rsidDel="008F745A" w:rsidRDefault="00EF7CE8" w:rsidP="00EF7CE8">
      <w:pPr>
        <w:rPr>
          <w:del w:id="256" w:author="Stijn Van den bossche" w:date="2021-05-21T20:34:00Z"/>
        </w:rPr>
      </w:pPr>
    </w:p>
    <w:p w14:paraId="2479475D" w14:textId="5792F280" w:rsidR="00EF7CE8" w:rsidDel="008F745A" w:rsidRDefault="00EF7CE8" w:rsidP="00EF7CE8">
      <w:pPr>
        <w:rPr>
          <w:del w:id="257" w:author="Stijn Van den bossche" w:date="2021-05-21T20:34:00Z"/>
        </w:rPr>
      </w:pPr>
    </w:p>
    <w:p w14:paraId="485FAA1F" w14:textId="3B6E085F" w:rsidR="00EF7CE8" w:rsidDel="008F745A" w:rsidRDefault="00EF7CE8" w:rsidP="00EF7CE8">
      <w:pPr>
        <w:rPr>
          <w:del w:id="258" w:author="Stijn Van den bossche" w:date="2021-05-21T20:34:00Z"/>
        </w:rPr>
      </w:pPr>
    </w:p>
    <w:p w14:paraId="533D7E7E" w14:textId="0743F643" w:rsidR="00EF7CE8" w:rsidDel="008F745A" w:rsidRDefault="00EF7CE8" w:rsidP="00EF7CE8">
      <w:pPr>
        <w:rPr>
          <w:del w:id="259" w:author="Stijn Van den bossche" w:date="2021-05-21T20:34:00Z"/>
        </w:rPr>
      </w:pPr>
    </w:p>
    <w:p w14:paraId="79B28398" w14:textId="554B2255" w:rsidR="00EF4DFA" w:rsidDel="008F745A" w:rsidRDefault="00EF4DFA" w:rsidP="00EF7CE8">
      <w:pPr>
        <w:rPr>
          <w:del w:id="260" w:author="Stijn Van den bossche" w:date="2021-05-21T20:34:00Z"/>
        </w:rPr>
      </w:pPr>
    </w:p>
    <w:p w14:paraId="5BC56422" w14:textId="3E710759" w:rsidR="00EF4DFA" w:rsidDel="008F745A" w:rsidRDefault="00EF4DFA" w:rsidP="00EF7CE8">
      <w:pPr>
        <w:rPr>
          <w:del w:id="261" w:author="Stijn Van den bossche" w:date="2021-05-21T20:34:00Z"/>
        </w:rPr>
      </w:pPr>
    </w:p>
    <w:p w14:paraId="76A0464C" w14:textId="1133AD76" w:rsidR="00EF4DFA" w:rsidDel="008F745A" w:rsidRDefault="00EF4DFA" w:rsidP="00EF7CE8">
      <w:pPr>
        <w:rPr>
          <w:del w:id="262" w:author="Stijn Van den bossche" w:date="2021-05-21T20:34:00Z"/>
        </w:rPr>
      </w:pPr>
    </w:p>
    <w:p w14:paraId="2D76E78A" w14:textId="06925054" w:rsidR="00EF4DFA" w:rsidDel="008F745A" w:rsidRDefault="00EF4DFA" w:rsidP="00EF7CE8">
      <w:pPr>
        <w:rPr>
          <w:del w:id="263" w:author="Stijn Van den bossche" w:date="2021-05-21T20:34:00Z"/>
        </w:rPr>
      </w:pPr>
    </w:p>
    <w:p w14:paraId="583E3E5F" w14:textId="36204C6E" w:rsidR="00EF4DFA" w:rsidDel="008F745A" w:rsidRDefault="00EF4DFA" w:rsidP="00EF7CE8">
      <w:pPr>
        <w:rPr>
          <w:del w:id="264" w:author="Stijn Van den bossche" w:date="2021-05-21T20:34:00Z"/>
        </w:rPr>
      </w:pPr>
    </w:p>
    <w:p w14:paraId="52EF3698" w14:textId="1020EE5B" w:rsidR="00EF4DFA" w:rsidDel="008F745A" w:rsidRDefault="00EF4DFA" w:rsidP="00EF7CE8">
      <w:pPr>
        <w:rPr>
          <w:del w:id="265" w:author="Stijn Van den bossche" w:date="2021-05-21T20:34:00Z"/>
        </w:rPr>
      </w:pPr>
    </w:p>
    <w:p w14:paraId="06957971" w14:textId="5A64DD18" w:rsidR="00EF4DFA" w:rsidDel="008F745A" w:rsidRDefault="00EF4DFA" w:rsidP="00EF7CE8">
      <w:pPr>
        <w:rPr>
          <w:del w:id="266" w:author="Stijn Van den bossche" w:date="2021-05-21T20:34:00Z"/>
        </w:rPr>
      </w:pPr>
    </w:p>
    <w:p w14:paraId="04401AA4" w14:textId="6A82B8DC" w:rsidR="00EF4DFA" w:rsidDel="008F745A" w:rsidRDefault="00EF4DFA" w:rsidP="00EF7CE8">
      <w:pPr>
        <w:rPr>
          <w:del w:id="267" w:author="Stijn Van den bossche" w:date="2021-05-21T20:34:00Z"/>
        </w:rPr>
      </w:pPr>
    </w:p>
    <w:p w14:paraId="51B6A204" w14:textId="33FAB347" w:rsidR="00EF4DFA" w:rsidDel="008F745A" w:rsidRDefault="00EF4DFA" w:rsidP="00EF7CE8">
      <w:pPr>
        <w:rPr>
          <w:del w:id="268" w:author="Stijn Van den bossche" w:date="2021-05-21T20:34:00Z"/>
        </w:rPr>
      </w:pPr>
    </w:p>
    <w:p w14:paraId="01C47006" w14:textId="33BC7F17" w:rsidR="00EF4DFA" w:rsidDel="008F745A" w:rsidRDefault="00EF4DFA" w:rsidP="00EF7CE8">
      <w:pPr>
        <w:rPr>
          <w:del w:id="269" w:author="Stijn Van den bossche" w:date="2021-05-21T20:34:00Z"/>
        </w:rPr>
      </w:pPr>
    </w:p>
    <w:p w14:paraId="3AF39803" w14:textId="61645618" w:rsidR="00EF4DFA" w:rsidDel="008F745A" w:rsidRDefault="00EF4DFA" w:rsidP="00EF7CE8">
      <w:pPr>
        <w:rPr>
          <w:del w:id="270" w:author="Stijn Van den bossche" w:date="2021-05-21T20:34:00Z"/>
        </w:rPr>
      </w:pPr>
    </w:p>
    <w:p w14:paraId="44E9C196" w14:textId="6147AE29" w:rsidR="00EF4DFA" w:rsidDel="008F745A" w:rsidRDefault="00EF4DFA" w:rsidP="00EF7CE8">
      <w:pPr>
        <w:rPr>
          <w:del w:id="271" w:author="Stijn Van den bossche" w:date="2021-05-21T20:34:00Z"/>
        </w:rPr>
      </w:pPr>
    </w:p>
    <w:p w14:paraId="2F1C2E8A" w14:textId="15F133C3" w:rsidR="00EF4DFA" w:rsidDel="008F745A" w:rsidRDefault="00EF4DFA" w:rsidP="00EF7CE8">
      <w:pPr>
        <w:rPr>
          <w:del w:id="272" w:author="Stijn Van den bossche" w:date="2021-05-21T20:34:00Z"/>
        </w:rPr>
      </w:pPr>
    </w:p>
    <w:p w14:paraId="3F5640B0" w14:textId="615B83A6" w:rsidR="00EF4DFA" w:rsidDel="008F745A" w:rsidRDefault="00EF4DFA" w:rsidP="00EF7CE8">
      <w:pPr>
        <w:rPr>
          <w:del w:id="273" w:author="Stijn Van den bossche" w:date="2021-05-21T20:34:00Z"/>
        </w:rPr>
      </w:pPr>
    </w:p>
    <w:p w14:paraId="168FB72F" w14:textId="0ED65FE8" w:rsidR="00EF4DFA" w:rsidDel="008F745A" w:rsidRDefault="00EF4DFA" w:rsidP="00EF7CE8">
      <w:pPr>
        <w:rPr>
          <w:del w:id="274" w:author="Stijn Van den bossche" w:date="2021-05-21T20:34:00Z"/>
        </w:rPr>
      </w:pPr>
    </w:p>
    <w:p w14:paraId="52B01FAF" w14:textId="512A10A3" w:rsidR="00EF4DFA" w:rsidDel="008F745A" w:rsidRDefault="00EF4DFA" w:rsidP="00EF7CE8">
      <w:pPr>
        <w:rPr>
          <w:del w:id="275" w:author="Stijn Van den bossche" w:date="2021-05-21T20:34:00Z"/>
        </w:rPr>
      </w:pPr>
    </w:p>
    <w:p w14:paraId="26B5E36F" w14:textId="55CD1062" w:rsidR="00EF4DFA" w:rsidDel="008F745A" w:rsidRDefault="00EF4DFA" w:rsidP="00EF7CE8">
      <w:pPr>
        <w:rPr>
          <w:del w:id="276" w:author="Stijn Van den bossche" w:date="2021-05-21T20:34:00Z"/>
        </w:rPr>
      </w:pPr>
    </w:p>
    <w:p w14:paraId="55E4BBF4" w14:textId="36FA7145" w:rsidR="00EF4DFA" w:rsidDel="008F745A" w:rsidRDefault="00EF4DFA" w:rsidP="00EF7CE8">
      <w:pPr>
        <w:rPr>
          <w:del w:id="277" w:author="Stijn Van den bossche" w:date="2021-05-21T20:34:00Z"/>
        </w:rPr>
      </w:pPr>
    </w:p>
    <w:p w14:paraId="73B9F91F" w14:textId="40D82C99" w:rsidR="00EF4DFA" w:rsidDel="008F745A" w:rsidRDefault="00EF4DFA" w:rsidP="00EF7CE8">
      <w:pPr>
        <w:rPr>
          <w:del w:id="278" w:author="Stijn Van den bossche" w:date="2021-05-21T20:34:00Z"/>
        </w:rPr>
      </w:pPr>
    </w:p>
    <w:p w14:paraId="0D944C17" w14:textId="4033BCD4" w:rsidR="00EF4DFA" w:rsidDel="008F745A" w:rsidRDefault="00EF4DFA" w:rsidP="00EF7CE8">
      <w:pPr>
        <w:rPr>
          <w:del w:id="279" w:author="Stijn Van den bossche" w:date="2021-05-21T20:34:00Z"/>
        </w:rPr>
      </w:pPr>
    </w:p>
    <w:p w14:paraId="164E7753" w14:textId="1BDFE34A" w:rsidR="00EF4DFA" w:rsidDel="008F745A" w:rsidRDefault="00EF4DFA" w:rsidP="00EF7CE8">
      <w:pPr>
        <w:rPr>
          <w:del w:id="280" w:author="Stijn Van den bossche" w:date="2021-05-21T20:34:00Z"/>
        </w:rPr>
      </w:pPr>
    </w:p>
    <w:p w14:paraId="14D94BCF" w14:textId="771F524A" w:rsidR="00EF4DFA" w:rsidDel="008F745A" w:rsidRDefault="00EF4DFA" w:rsidP="00EF7CE8">
      <w:pPr>
        <w:rPr>
          <w:del w:id="281" w:author="Stijn Van den bossche" w:date="2021-05-21T20:34:00Z"/>
        </w:rPr>
      </w:pPr>
    </w:p>
    <w:p w14:paraId="394D9292" w14:textId="07A4DADF" w:rsidR="00EF4DFA" w:rsidDel="008F745A" w:rsidRDefault="00EF4DFA" w:rsidP="00EF7CE8">
      <w:pPr>
        <w:rPr>
          <w:del w:id="282" w:author="Stijn Van den bossche" w:date="2021-05-21T20:34:00Z"/>
        </w:rPr>
      </w:pPr>
    </w:p>
    <w:p w14:paraId="0901EFF1" w14:textId="5A6D4566" w:rsidR="00EF4DFA" w:rsidDel="008F745A" w:rsidRDefault="00EF4DFA" w:rsidP="00EF7CE8">
      <w:pPr>
        <w:rPr>
          <w:del w:id="283" w:author="Stijn Van den bossche" w:date="2021-05-21T20:34:00Z"/>
        </w:rPr>
      </w:pPr>
    </w:p>
    <w:p w14:paraId="3F806149" w14:textId="2D0C3039" w:rsidR="00EF4DFA" w:rsidDel="008F745A" w:rsidRDefault="00EF4DFA" w:rsidP="00EF7CE8">
      <w:pPr>
        <w:rPr>
          <w:del w:id="284" w:author="Stijn Van den bossche" w:date="2021-05-21T20:34:00Z"/>
        </w:rPr>
      </w:pPr>
    </w:p>
    <w:p w14:paraId="1C88E75E" w14:textId="47A2D033" w:rsidR="00EF4DFA" w:rsidDel="008F745A" w:rsidRDefault="00EF4DFA" w:rsidP="00EF7CE8">
      <w:pPr>
        <w:rPr>
          <w:del w:id="285" w:author="Stijn Van den bossche" w:date="2021-05-21T20:34:00Z"/>
        </w:rPr>
      </w:pPr>
    </w:p>
    <w:p w14:paraId="4DA0FAB5" w14:textId="4C1A1808" w:rsidR="00EF4DFA" w:rsidDel="008F745A" w:rsidRDefault="00EF4DFA" w:rsidP="00EF7CE8">
      <w:pPr>
        <w:rPr>
          <w:del w:id="286" w:author="Stijn Van den bossche" w:date="2021-05-21T20:34:00Z"/>
        </w:rPr>
      </w:pPr>
    </w:p>
    <w:p w14:paraId="22192A3C" w14:textId="2018CD24" w:rsidR="00EF4DFA" w:rsidDel="008F745A" w:rsidRDefault="00EF4DFA" w:rsidP="00EF7CE8">
      <w:pPr>
        <w:rPr>
          <w:del w:id="287" w:author="Stijn Van den bossche" w:date="2021-05-21T20:34:00Z"/>
        </w:rPr>
      </w:pPr>
    </w:p>
    <w:p w14:paraId="5BD3521B" w14:textId="72829692" w:rsidR="00EF4DFA" w:rsidDel="008F745A" w:rsidRDefault="00EF4DFA" w:rsidP="00EF7CE8">
      <w:pPr>
        <w:rPr>
          <w:del w:id="288" w:author="Stijn Van den bossche" w:date="2021-05-21T20:34:00Z"/>
        </w:rPr>
      </w:pPr>
    </w:p>
    <w:p w14:paraId="2E09169E" w14:textId="16D75D99" w:rsidR="00EF4DFA" w:rsidDel="008F745A" w:rsidRDefault="00EF4DFA" w:rsidP="00EF7CE8">
      <w:pPr>
        <w:rPr>
          <w:del w:id="289" w:author="Stijn Van den bossche" w:date="2021-05-21T20:34:00Z"/>
        </w:rPr>
      </w:pPr>
    </w:p>
    <w:p w14:paraId="3A235E2E" w14:textId="5F2E621D" w:rsidR="00EF4DFA" w:rsidDel="008F745A" w:rsidRDefault="00EF4DFA" w:rsidP="00EF7CE8">
      <w:pPr>
        <w:rPr>
          <w:del w:id="290" w:author="Stijn Van den bossche" w:date="2021-05-21T20:34:00Z"/>
        </w:rPr>
      </w:pPr>
    </w:p>
    <w:p w14:paraId="72EB45C5" w14:textId="1176E0D5" w:rsidR="00EF4DFA" w:rsidRPr="00EF7CE8" w:rsidDel="008F745A" w:rsidRDefault="00EF4DFA" w:rsidP="00EF7CE8">
      <w:pPr>
        <w:rPr>
          <w:del w:id="291" w:author="Stijn Van den bossche" w:date="2021-05-21T20:34:00Z"/>
        </w:rPr>
      </w:pPr>
    </w:p>
    <w:p w14:paraId="2074B339" w14:textId="3CE9C57F" w:rsidR="00D46A4D" w:rsidDel="008F745A" w:rsidRDefault="00D46A4D" w:rsidP="00D46A4D">
      <w:pPr>
        <w:pStyle w:val="Heading2"/>
        <w:numPr>
          <w:ilvl w:val="1"/>
          <w:numId w:val="25"/>
        </w:numPr>
        <w:rPr>
          <w:del w:id="292" w:author="Stijn Van den bossche" w:date="2021-05-21T20:34:00Z"/>
          <w:rFonts w:ascii="Arial" w:hAnsi="Arial" w:cs="Arial"/>
          <w:b/>
          <w:bCs/>
          <w:color w:val="auto"/>
          <w:sz w:val="32"/>
          <w:szCs w:val="32"/>
        </w:rPr>
      </w:pPr>
      <w:bookmarkStart w:id="293" w:name="_Toc71034740"/>
      <w:del w:id="294" w:author="Stijn Van den bossche" w:date="2021-05-21T20:34:00Z">
        <w:r w:rsidDel="008F745A">
          <w:rPr>
            <w:rFonts w:ascii="Arial" w:hAnsi="Arial" w:cs="Arial"/>
            <w:b/>
            <w:bCs/>
            <w:color w:val="auto"/>
            <w:sz w:val="32"/>
            <w:szCs w:val="32"/>
          </w:rPr>
          <w:delText>Schema</w:delText>
        </w:r>
        <w:bookmarkEnd w:id="293"/>
      </w:del>
    </w:p>
    <w:p w14:paraId="6479BE34" w14:textId="2A900529" w:rsidR="00EF7CE8" w:rsidDel="008F745A" w:rsidRDefault="00290D1E" w:rsidP="00F5671E">
      <w:pPr>
        <w:rPr>
          <w:del w:id="295" w:author="Stijn Van den bossche" w:date="2021-05-21T20:34:00Z"/>
        </w:rPr>
      </w:pPr>
      <w:del w:id="296" w:author="Stijn Van den bossche" w:date="2021-05-21T20:34:00Z">
        <w:r w:rsidDel="008F745A">
          <w:rPr>
            <w:noProof/>
          </w:rPr>
          <mc:AlternateContent>
            <mc:Choice Requires="wps">
              <w:drawing>
                <wp:anchor distT="0" distB="0" distL="114300" distR="114300" simplePos="0" relativeHeight="251671552" behindDoc="0" locked="0" layoutInCell="1" allowOverlap="1" wp14:anchorId="58909909" wp14:editId="60916B13">
                  <wp:simplePos x="0" y="0"/>
                  <wp:positionH relativeFrom="column">
                    <wp:posOffset>116205</wp:posOffset>
                  </wp:positionH>
                  <wp:positionV relativeFrom="paragraph">
                    <wp:posOffset>28575</wp:posOffset>
                  </wp:positionV>
                  <wp:extent cx="781050" cy="1358900"/>
                  <wp:effectExtent l="0" t="0" r="19050" b="12700"/>
                  <wp:wrapNone/>
                  <wp:docPr id="15" name="Rechthoek 15"/>
                  <wp:cNvGraphicFramePr/>
                  <a:graphic xmlns:a="http://schemas.openxmlformats.org/drawingml/2006/main">
                    <a:graphicData uri="http://schemas.microsoft.com/office/word/2010/wordprocessingShape">
                      <wps:wsp>
                        <wps:cNvSpPr/>
                        <wps:spPr>
                          <a:xfrm>
                            <a:off x="0" y="0"/>
                            <a:ext cx="781050" cy="1358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45C7D7" id="Rechthoek 15" o:spid="_x0000_s1026" style="position:absolute;margin-left:9.15pt;margin-top:2.25pt;width:61.5pt;height:10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" filled="f" strokecolor="black [3200]">
                  <v:stroke joinstyle="round"/>
                </v:rect>
              </w:pict>
            </mc:Fallback>
          </mc:AlternateContent>
        </w:r>
        <w:r w:rsidR="00700584" w:rsidDel="008F745A">
          <w:rPr>
            <w:noProof/>
          </w:rPr>
          <w:drawing>
            <wp:anchor distT="0" distB="0" distL="114300" distR="114300" simplePos="0" relativeHeight="251662336" behindDoc="1" locked="0" layoutInCell="1" allowOverlap="1" wp14:anchorId="08C99051" wp14:editId="45C59F74">
              <wp:simplePos x="0" y="0"/>
              <wp:positionH relativeFrom="column">
                <wp:posOffset>116205</wp:posOffset>
              </wp:positionH>
              <wp:positionV relativeFrom="paragraph">
                <wp:posOffset>41275</wp:posOffset>
              </wp:positionV>
              <wp:extent cx="774886" cy="1358900"/>
              <wp:effectExtent l="0" t="0" r="635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4886" cy="1358900"/>
                      </a:xfrm>
                      <a:prstGeom prst="rect">
                        <a:avLst/>
                      </a:prstGeom>
                    </pic:spPr>
                  </pic:pic>
                </a:graphicData>
              </a:graphic>
              <wp14:sizeRelH relativeFrom="page">
                <wp14:pctWidth>0</wp14:pctWidth>
              </wp14:sizeRelH>
              <wp14:sizeRelV relativeFrom="page">
                <wp14:pctHeight>0</wp14:pctHeight>
              </wp14:sizeRelV>
            </wp:anchor>
          </w:drawing>
        </w:r>
      </w:del>
    </w:p>
    <w:p w14:paraId="0C633100" w14:textId="4FE36BA6" w:rsidR="00EF7CE8" w:rsidDel="008F745A" w:rsidRDefault="00FC577E" w:rsidP="00700584">
      <w:pPr>
        <w:ind w:left="1416"/>
        <w:rPr>
          <w:del w:id="297" w:author="Stijn Van den bossche" w:date="2021-05-21T20:34:00Z"/>
          <w:rFonts w:ascii="Arial" w:hAnsi="Arial" w:cs="Arial"/>
        </w:rPr>
      </w:pPr>
      <w:del w:id="298" w:author="Stijn Van den bossche" w:date="2021-05-21T20:34:00Z">
        <w:r w:rsidRPr="00FC577E" w:rsidDel="008F745A">
          <w:rPr>
            <w:rFonts w:ascii="Arial" w:hAnsi="Arial" w:cs="Arial"/>
            <w:b/>
            <w:bCs/>
          </w:rPr>
          <w:delText>Touchpad:</w:delText>
        </w:r>
        <w:r w:rsidDel="008F745A">
          <w:rPr>
            <w:rFonts w:ascii="Arial" w:hAnsi="Arial" w:cs="Arial"/>
          </w:rPr>
          <w:delText xml:space="preserve"> </w:delText>
        </w:r>
        <w:r w:rsidR="00700584" w:rsidRPr="00FC577E" w:rsidDel="008F745A">
          <w:rPr>
            <w:rFonts w:ascii="Arial" w:hAnsi="Arial" w:cs="Arial"/>
          </w:rPr>
          <w:delText>Dit is</w:delText>
        </w:r>
        <w:r w:rsidDel="008F745A">
          <w:rPr>
            <w:rFonts w:ascii="Arial" w:hAnsi="Arial" w:cs="Arial"/>
          </w:rPr>
          <w:delText xml:space="preserve"> het symbool van onze sliders, deze hebbe zelf ontworpen om dat we deze wouden verwerken in onze PCB, hier hebbe we heel veel moeten voor opzoeken want zoe een raster van een slider moet aan een bepaalde afmetingen voldoen zodat het zeker voldoende afstand heeft van el vlakje en ook een deftige connectie kunt maken als je met je vinger op de touchpad komt.</w:delText>
        </w:r>
      </w:del>
    </w:p>
    <w:p w14:paraId="490B3CB3" w14:textId="62A59027" w:rsidR="00FC577E" w:rsidRPr="00FC577E" w:rsidDel="008F745A" w:rsidRDefault="00FC577E" w:rsidP="00700584">
      <w:pPr>
        <w:ind w:left="1416"/>
        <w:rPr>
          <w:del w:id="299" w:author="Stijn Van den bossche" w:date="2021-05-21T20:34:00Z"/>
          <w:rFonts w:ascii="Arial" w:hAnsi="Arial" w:cs="Arial"/>
        </w:rPr>
      </w:pPr>
    </w:p>
    <w:p w14:paraId="56D808EC" w14:textId="049801A3" w:rsidR="00EF7CE8" w:rsidDel="008F745A" w:rsidRDefault="00EF7CE8" w:rsidP="00F5671E">
      <w:pPr>
        <w:rPr>
          <w:del w:id="300" w:author="Stijn Van den bossche" w:date="2021-05-21T20:34:00Z"/>
        </w:rPr>
      </w:pPr>
    </w:p>
    <w:p w14:paraId="483D68BF" w14:textId="5683790B" w:rsidR="00EF7CE8" w:rsidDel="008F745A" w:rsidRDefault="00EF7CE8" w:rsidP="00F5671E">
      <w:pPr>
        <w:rPr>
          <w:del w:id="301" w:author="Stijn Van den bossche" w:date="2021-05-21T20:34:00Z"/>
        </w:rPr>
      </w:pPr>
    </w:p>
    <w:p w14:paraId="4A11FD9A" w14:textId="03D3816E" w:rsidR="00EF7CE8" w:rsidDel="008F745A" w:rsidRDefault="00415041" w:rsidP="00F5671E">
      <w:pPr>
        <w:rPr>
          <w:del w:id="302" w:author="Stijn Van den bossche" w:date="2021-05-21T20:34:00Z"/>
        </w:rPr>
      </w:pPr>
      <w:del w:id="303" w:author="Stijn Van den bossche" w:date="2021-05-21T20:34:00Z">
        <w:r w:rsidDel="008F745A">
          <w:rPr>
            <w:noProof/>
          </w:rPr>
          <mc:AlternateContent>
            <mc:Choice Requires="wps">
              <w:drawing>
                <wp:anchor distT="0" distB="0" distL="114300" distR="114300" simplePos="0" relativeHeight="251673600" behindDoc="0" locked="0" layoutInCell="1" allowOverlap="1" wp14:anchorId="078CF342" wp14:editId="49830007">
                  <wp:simplePos x="0" y="0"/>
                  <wp:positionH relativeFrom="column">
                    <wp:posOffset>274320</wp:posOffset>
                  </wp:positionH>
                  <wp:positionV relativeFrom="paragraph">
                    <wp:posOffset>92075</wp:posOffset>
                  </wp:positionV>
                  <wp:extent cx="45719" cy="3879850"/>
                  <wp:effectExtent l="76200" t="38100" r="50165" b="25400"/>
                  <wp:wrapNone/>
                  <wp:docPr id="17" name="Rechte verbindingslijn met pijl 17"/>
                  <wp:cNvGraphicFramePr/>
                  <a:graphic xmlns:a="http://schemas.openxmlformats.org/drawingml/2006/main">
                    <a:graphicData uri="http://schemas.microsoft.com/office/word/2010/wordprocessingShape">
                      <wps:wsp>
                        <wps:cNvCnPr/>
                        <wps:spPr>
                          <a:xfrm flipH="1" flipV="1">
                            <a:off x="0" y="0"/>
                            <a:ext cx="45719" cy="3879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4B9138" id="_x0000_t32" coordsize="21600,21600" o:spt="32" o:oned="t" path="m,l21600,21600e" filled="f">
                  <v:path arrowok="t" fillok="f" o:connecttype="none"/>
                  <o:lock v:ext="edit" shapetype="t"/>
                </v:shapetype>
                <v:shape id="Rechte verbindingslijn met pijl 17" o:spid="_x0000_s1026" type="#_x0000_t32" style="position:absolute;margin-left:21.6pt;margin-top:7.25pt;width:3.6pt;height:305.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" strokecolor="black [3200]" strokeweight="1pt">
                  <v:stroke endarrow="block" joinstyle="miter"/>
                </v:shape>
              </w:pict>
            </mc:Fallback>
          </mc:AlternateContent>
        </w:r>
      </w:del>
    </w:p>
    <w:p w14:paraId="7D324700" w14:textId="535B5E8D" w:rsidR="00EF7CE8" w:rsidDel="008F745A" w:rsidRDefault="00290D1E" w:rsidP="00F5671E">
      <w:pPr>
        <w:rPr>
          <w:del w:id="304" w:author="Stijn Van den bossche" w:date="2021-05-21T20:34:00Z"/>
        </w:rPr>
      </w:pPr>
      <w:del w:id="305" w:author="Stijn Van den bossche" w:date="2021-05-21T20:34:00Z">
        <w:r w:rsidDel="008F745A">
          <w:rPr>
            <w:noProof/>
          </w:rPr>
          <mc:AlternateContent>
            <mc:Choice Requires="wps">
              <w:drawing>
                <wp:anchor distT="0" distB="0" distL="114300" distR="114300" simplePos="0" relativeHeight="251670528" behindDoc="0" locked="0" layoutInCell="1" allowOverlap="1" wp14:anchorId="718AF867" wp14:editId="41A4F30C">
                  <wp:simplePos x="0" y="0"/>
                  <wp:positionH relativeFrom="column">
                    <wp:posOffset>852805</wp:posOffset>
                  </wp:positionH>
                  <wp:positionV relativeFrom="paragraph">
                    <wp:posOffset>5715</wp:posOffset>
                  </wp:positionV>
                  <wp:extent cx="1835150" cy="2667000"/>
                  <wp:effectExtent l="0" t="0" r="12700" b="19050"/>
                  <wp:wrapNone/>
                  <wp:docPr id="14" name="Rechthoek 14"/>
                  <wp:cNvGraphicFramePr/>
                  <a:graphic xmlns:a="http://schemas.openxmlformats.org/drawingml/2006/main">
                    <a:graphicData uri="http://schemas.microsoft.com/office/word/2010/wordprocessingShape">
                      <wps:wsp>
                        <wps:cNvSpPr/>
                        <wps:spPr>
                          <a:xfrm>
                            <a:off x="0" y="0"/>
                            <a:ext cx="1835150" cy="2667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F17410" id="Rechthoek 14" o:spid="_x0000_s1026" style="position:absolute;margin-left:67.15pt;margin-top:.45pt;width:144.5pt;height:210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" filled="f" strokecolor="black [3200]">
                  <v:stroke joinstyle="round"/>
                </v:rect>
              </w:pict>
            </mc:Fallback>
          </mc:AlternateContent>
        </w:r>
        <w:r w:rsidDel="008F745A">
          <w:rPr>
            <w:noProof/>
          </w:rPr>
          <w:drawing>
            <wp:anchor distT="0" distB="0" distL="114300" distR="114300" simplePos="0" relativeHeight="251663360" behindDoc="1" locked="0" layoutInCell="1" allowOverlap="1" wp14:anchorId="111C2B15" wp14:editId="700CD96A">
              <wp:simplePos x="0" y="0"/>
              <wp:positionH relativeFrom="column">
                <wp:posOffset>541655</wp:posOffset>
              </wp:positionH>
              <wp:positionV relativeFrom="paragraph">
                <wp:posOffset>31115</wp:posOffset>
              </wp:positionV>
              <wp:extent cx="2495550" cy="2370662"/>
              <wp:effectExtent l="0" t="0" r="0" b="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550" cy="2370662"/>
                      </a:xfrm>
                      <a:prstGeom prst="rect">
                        <a:avLst/>
                      </a:prstGeom>
                    </pic:spPr>
                  </pic:pic>
                </a:graphicData>
              </a:graphic>
              <wp14:sizeRelH relativeFrom="page">
                <wp14:pctWidth>0</wp14:pctWidth>
              </wp14:sizeRelH>
              <wp14:sizeRelV relativeFrom="page">
                <wp14:pctHeight>0</wp14:pctHeight>
              </wp14:sizeRelV>
            </wp:anchor>
          </w:drawing>
        </w:r>
      </w:del>
    </w:p>
    <w:p w14:paraId="41C08F7B" w14:textId="22C75CC0" w:rsidR="00EF7CE8" w:rsidDel="008F745A" w:rsidRDefault="0078393A" w:rsidP="00F5671E">
      <w:pPr>
        <w:rPr>
          <w:del w:id="306" w:author="Stijn Van den bossche" w:date="2021-05-21T20:34:00Z"/>
        </w:rPr>
      </w:pPr>
      <w:del w:id="307" w:author="Stijn Van den bossche" w:date="2021-05-21T20:34:00Z">
        <w:r w:rsidDel="008F745A">
          <w:rPr>
            <w:rFonts w:ascii="Arial" w:hAnsi="Arial" w:cs="Arial"/>
            <w:noProof/>
          </w:rPr>
          <mc:AlternateContent>
            <mc:Choice Requires="wps">
              <w:drawing>
                <wp:anchor distT="0" distB="0" distL="114300" distR="114300" simplePos="0" relativeHeight="251665408" behindDoc="0" locked="0" layoutInCell="1" allowOverlap="1" wp14:anchorId="2F9627DE" wp14:editId="37FDB158">
                  <wp:simplePos x="0" y="0"/>
                  <wp:positionH relativeFrom="column">
                    <wp:posOffset>1748155</wp:posOffset>
                  </wp:positionH>
                  <wp:positionV relativeFrom="paragraph">
                    <wp:posOffset>77470</wp:posOffset>
                  </wp:positionV>
                  <wp:extent cx="1346200" cy="1003300"/>
                  <wp:effectExtent l="38100" t="38100" r="25400" b="25400"/>
                  <wp:wrapNone/>
                  <wp:docPr id="9" name="Rechte verbindingslijn met pijl 9"/>
                  <wp:cNvGraphicFramePr/>
                  <a:graphic xmlns:a="http://schemas.openxmlformats.org/drawingml/2006/main">
                    <a:graphicData uri="http://schemas.microsoft.com/office/word/2010/wordprocessingShape">
                      <wps:wsp>
                        <wps:cNvCnPr/>
                        <wps:spPr>
                          <a:xfrm flipH="1" flipV="1">
                            <a:off x="0" y="0"/>
                            <a:ext cx="1346200" cy="1003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C77E8" id="Rechte verbindingslijn met pijl 9" o:spid="_x0000_s1026" type="#_x0000_t32" style="position:absolute;margin-left:137.65pt;margin-top:6.1pt;width:106pt;height:7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" strokecolor="black [3200]" strokeweight=".5pt">
                  <v:stroke endarrow="block" joinstyle="miter"/>
                </v:shape>
              </w:pict>
            </mc:Fallback>
          </mc:AlternateContent>
        </w:r>
      </w:del>
    </w:p>
    <w:p w14:paraId="155BB092" w14:textId="6806B098" w:rsidR="00EF7CE8" w:rsidRPr="0078393A" w:rsidDel="008F745A" w:rsidRDefault="00FC577E" w:rsidP="0078393A">
      <w:pPr>
        <w:ind w:left="4248"/>
        <w:rPr>
          <w:del w:id="308" w:author="Stijn Van den bossche" w:date="2021-05-21T20:34:00Z"/>
        </w:rPr>
      </w:pPr>
      <w:del w:id="309" w:author="Stijn Van den bossche" w:date="2021-05-21T20:34:00Z">
        <w:r w:rsidRPr="00FC577E" w:rsidDel="008F745A">
          <w:rPr>
            <w:rFonts w:ascii="Arial" w:hAnsi="Arial" w:cs="Arial"/>
            <w:b/>
            <w:bCs/>
          </w:rPr>
          <w:delText>MTCH6301-I_ML</w:delText>
        </w:r>
        <w:r w:rsidDel="008F745A">
          <w:rPr>
            <w:rFonts w:ascii="Arial" w:hAnsi="Arial" w:cs="Arial"/>
            <w:b/>
            <w:bCs/>
          </w:rPr>
          <w:delText>:</w:delText>
        </w:r>
        <w:r w:rsidR="0078393A" w:rsidDel="008F745A">
          <w:rPr>
            <w:rFonts w:ascii="Arial" w:hAnsi="Arial" w:cs="Arial"/>
            <w:b/>
            <w:bCs/>
          </w:rPr>
          <w:delText xml:space="preserve"> </w:delText>
        </w:r>
        <w:r w:rsidR="0078393A" w:rsidRPr="0078393A" w:rsidDel="008F745A">
          <w:rPr>
            <w:rFonts w:ascii="Arial" w:hAnsi="Arial" w:cs="Arial"/>
          </w:rPr>
          <w:delText>dit is de IC die de signalen op de touchpad’s uitleest</w:delText>
        </w:r>
        <w:r w:rsidR="0078393A" w:rsidDel="008F745A">
          <w:rPr>
            <w:rFonts w:ascii="Arial" w:hAnsi="Arial" w:cs="Arial"/>
          </w:rPr>
          <w:delText xml:space="preserve"> en om zet in data die over I²C naar de microcontroller gaat.</w:delText>
        </w:r>
        <w:r w:rsidR="0078393A" w:rsidDel="008F745A">
          <w:delText xml:space="preserve"> </w:delText>
        </w:r>
      </w:del>
    </w:p>
    <w:p w14:paraId="5EA9ACB8" w14:textId="63B1B266" w:rsidR="00EF7CE8" w:rsidRPr="0078393A" w:rsidDel="008F745A" w:rsidRDefault="00EF7CE8" w:rsidP="00F5671E">
      <w:pPr>
        <w:rPr>
          <w:del w:id="310" w:author="Stijn Van den bossche" w:date="2021-05-21T20:34:00Z"/>
        </w:rPr>
      </w:pPr>
    </w:p>
    <w:p w14:paraId="65710377" w14:textId="3315E492" w:rsidR="00EF7CE8" w:rsidDel="008F745A" w:rsidRDefault="00EF7CE8" w:rsidP="00F5671E">
      <w:pPr>
        <w:rPr>
          <w:del w:id="311" w:author="Stijn Van den bossche" w:date="2021-05-21T20:34:00Z"/>
        </w:rPr>
      </w:pPr>
    </w:p>
    <w:p w14:paraId="5A34B7C1" w14:textId="000962BE" w:rsidR="00EF7CE8" w:rsidDel="008F745A" w:rsidRDefault="00290D1E" w:rsidP="00F5671E">
      <w:pPr>
        <w:rPr>
          <w:del w:id="312" w:author="Stijn Van den bossche" w:date="2021-05-21T20:34:00Z"/>
        </w:rPr>
      </w:pPr>
      <w:del w:id="313" w:author="Stijn Van den bossche" w:date="2021-05-21T20:34:00Z">
        <w:r w:rsidDel="008F745A">
          <w:rPr>
            <w:rFonts w:ascii="Arial" w:hAnsi="Arial" w:cs="Arial"/>
            <w:noProof/>
          </w:rPr>
          <mc:AlternateContent>
            <mc:Choice Requires="wps">
              <w:drawing>
                <wp:anchor distT="0" distB="0" distL="114300" distR="114300" simplePos="0" relativeHeight="251666432" behindDoc="0" locked="0" layoutInCell="1" allowOverlap="1" wp14:anchorId="1AEE64FD" wp14:editId="1A893DEF">
                  <wp:simplePos x="0" y="0"/>
                  <wp:positionH relativeFrom="column">
                    <wp:posOffset>1221105</wp:posOffset>
                  </wp:positionH>
                  <wp:positionV relativeFrom="paragraph">
                    <wp:posOffset>46355</wp:posOffset>
                  </wp:positionV>
                  <wp:extent cx="1892300" cy="762000"/>
                  <wp:effectExtent l="38100" t="38100" r="31750" b="19050"/>
                  <wp:wrapNone/>
                  <wp:docPr id="10" name="Rechte verbindingslijn met pijl 10"/>
                  <wp:cNvGraphicFramePr/>
                  <a:graphic xmlns:a="http://schemas.openxmlformats.org/drawingml/2006/main">
                    <a:graphicData uri="http://schemas.microsoft.com/office/word/2010/wordprocessingShape">
                      <wps:wsp>
                        <wps:cNvCnPr/>
                        <wps:spPr>
                          <a:xfrm flipH="1" flipV="1">
                            <a:off x="0" y="0"/>
                            <a:ext cx="18923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53689" id="Rechte verbindingslijn met pijl 10" o:spid="_x0000_s1026" type="#_x0000_t32" style="position:absolute;margin-left:96.15pt;margin-top:3.65pt;width:149pt;height:60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" strokecolor="black [3200]" strokeweight=".5pt">
                  <v:stroke endarrow="block" joinstyle="miter"/>
                </v:shape>
              </w:pict>
            </mc:Fallback>
          </mc:AlternateContent>
        </w:r>
      </w:del>
    </w:p>
    <w:p w14:paraId="7698C599" w14:textId="257C3CB8" w:rsidR="00EF7CE8" w:rsidRPr="0078393A" w:rsidDel="008F745A" w:rsidRDefault="0078393A" w:rsidP="0078393A">
      <w:pPr>
        <w:ind w:left="4956"/>
        <w:rPr>
          <w:del w:id="314" w:author="Stijn Van den bossche" w:date="2021-05-21T20:34:00Z"/>
          <w:rFonts w:ascii="Arial" w:hAnsi="Arial" w:cs="Arial"/>
        </w:rPr>
      </w:pPr>
      <w:del w:id="315" w:author="Stijn Van den bossche" w:date="2021-05-21T20:34:00Z">
        <w:r w:rsidDel="008F745A">
          <w:rPr>
            <w:rFonts w:ascii="Arial" w:hAnsi="Arial" w:cs="Arial"/>
            <w:noProof/>
          </w:rPr>
          <mc:AlternateContent>
            <mc:Choice Requires="wps">
              <w:drawing>
                <wp:anchor distT="0" distB="0" distL="114300" distR="114300" simplePos="0" relativeHeight="251664384" behindDoc="0" locked="0" layoutInCell="1" allowOverlap="1" wp14:anchorId="149D8E2C" wp14:editId="1E19BFCF">
                  <wp:simplePos x="0" y="0"/>
                  <wp:positionH relativeFrom="column">
                    <wp:posOffset>2732405</wp:posOffset>
                  </wp:positionH>
                  <wp:positionV relativeFrom="paragraph">
                    <wp:posOffset>22225</wp:posOffset>
                  </wp:positionV>
                  <wp:extent cx="342900" cy="45719"/>
                  <wp:effectExtent l="19050" t="57150" r="19050" b="50165"/>
                  <wp:wrapNone/>
                  <wp:docPr id="8" name="Rechte verbindingslijn met pijl 8"/>
                  <wp:cNvGraphicFramePr/>
                  <a:graphic xmlns:a="http://schemas.openxmlformats.org/drawingml/2006/main">
                    <a:graphicData uri="http://schemas.microsoft.com/office/word/2010/wordprocessingShape">
                      <wps:wsp>
                        <wps:cNvCnPr/>
                        <wps:spPr>
                          <a:xfrm flipH="1" flipV="1">
                            <a:off x="0" y="0"/>
                            <a:ext cx="342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F83B" id="Rechte verbindingslijn met pijl 8" o:spid="_x0000_s1026" type="#_x0000_t32" style="position:absolute;margin-left:215.15pt;margin-top:1.75pt;width:27pt;height: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" strokecolor="black [3200]" strokeweight=".5pt">
                  <v:stroke endarrow="block" joinstyle="miter"/>
                </v:shape>
              </w:pict>
            </mc:Fallback>
          </mc:AlternateContent>
        </w:r>
        <w:r w:rsidRPr="0078393A" w:rsidDel="008F745A">
          <w:rPr>
            <w:rFonts w:ascii="Arial" w:hAnsi="Arial" w:cs="Arial"/>
          </w:rPr>
          <w:delText>Deze condensatoren zorgen er voor dat er geen storing op de 3.3V zit, zo blijf je een ongeveer een mooie rechte 3.3V hebben.</w:delText>
        </w:r>
      </w:del>
    </w:p>
    <w:p w14:paraId="2F98AD75" w14:textId="2A32238E" w:rsidR="00EF7CE8" w:rsidDel="008F745A" w:rsidRDefault="00EF7CE8" w:rsidP="00F5671E">
      <w:pPr>
        <w:rPr>
          <w:del w:id="316" w:author="Stijn Van den bossche" w:date="2021-05-21T20:34:00Z"/>
        </w:rPr>
      </w:pPr>
    </w:p>
    <w:p w14:paraId="1E09B605" w14:textId="09E99C49" w:rsidR="00EF7CE8" w:rsidRPr="00290D1E" w:rsidDel="008F745A" w:rsidRDefault="00290D1E" w:rsidP="00290D1E">
      <w:pPr>
        <w:ind w:left="4956"/>
        <w:rPr>
          <w:del w:id="317" w:author="Stijn Van den bossche" w:date="2021-05-21T20:34:00Z"/>
          <w:rFonts w:ascii="Arial" w:hAnsi="Arial" w:cs="Arial"/>
        </w:rPr>
      </w:pPr>
      <w:del w:id="318" w:author="Stijn Van den bossche" w:date="2021-05-21T20:34:00Z">
        <w:r w:rsidDel="008F745A">
          <w:rPr>
            <w:rFonts w:ascii="Arial" w:hAnsi="Arial" w:cs="Arial"/>
            <w:noProof/>
          </w:rPr>
          <mc:AlternateContent>
            <mc:Choice Requires="wps">
              <w:drawing>
                <wp:anchor distT="0" distB="0" distL="114300" distR="114300" simplePos="0" relativeHeight="251667456" behindDoc="0" locked="0" layoutInCell="1" allowOverlap="1" wp14:anchorId="65C1CA36" wp14:editId="5CE034B3">
                  <wp:simplePos x="0" y="0"/>
                  <wp:positionH relativeFrom="column">
                    <wp:posOffset>1818005</wp:posOffset>
                  </wp:positionH>
                  <wp:positionV relativeFrom="paragraph">
                    <wp:posOffset>323850</wp:posOffset>
                  </wp:positionV>
                  <wp:extent cx="1276350" cy="603250"/>
                  <wp:effectExtent l="38100" t="38100" r="19050" b="25400"/>
                  <wp:wrapNone/>
                  <wp:docPr id="11" name="Rechte verbindingslijn met pijl 11"/>
                  <wp:cNvGraphicFramePr/>
                  <a:graphic xmlns:a="http://schemas.openxmlformats.org/drawingml/2006/main">
                    <a:graphicData uri="http://schemas.microsoft.com/office/word/2010/wordprocessingShape">
                      <wps:wsp>
                        <wps:cNvCnPr/>
                        <wps:spPr>
                          <a:xfrm flipH="1" flipV="1">
                            <a:off x="0" y="0"/>
                            <a:ext cx="1276350" cy="603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94678" id="Rechte verbindingslijn met pijl 11" o:spid="_x0000_s1026" type="#_x0000_t32" style="position:absolute;margin-left:143.15pt;margin-top:25.5pt;width:100.5pt;height:4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" strokecolor="black [3200]" strokeweight=".5pt">
                  <v:stroke endarrow="block" joinstyle="miter"/>
                </v:shape>
              </w:pict>
            </mc:Fallback>
          </mc:AlternateContent>
        </w:r>
        <w:r w:rsidRPr="00290D1E" w:rsidDel="008F745A">
          <w:rPr>
            <w:rFonts w:ascii="Arial" w:hAnsi="Arial" w:cs="Arial"/>
          </w:rPr>
          <w:delText xml:space="preserve">Als de interrupt </w:delText>
        </w:r>
        <w:r w:rsidDel="008F745A">
          <w:rPr>
            <w:rFonts w:ascii="Arial" w:hAnsi="Arial" w:cs="Arial"/>
          </w:rPr>
          <w:delText>van de microcontroller</w:delText>
        </w:r>
        <w:r w:rsidR="00340486" w:rsidDel="008F745A">
          <w:rPr>
            <w:rFonts w:ascii="Arial" w:hAnsi="Arial" w:cs="Arial"/>
          </w:rPr>
          <w:delText xml:space="preserve"> spanning verliest of de spanning is hoger dan 3.3V zorgt de</w:delText>
        </w:r>
        <w:r w:rsidDel="008F745A">
          <w:rPr>
            <w:rFonts w:ascii="Arial" w:hAnsi="Arial" w:cs="Arial"/>
          </w:rPr>
          <w:delText xml:space="preserve"> pull up weerstand</w:delText>
        </w:r>
        <w:r w:rsidR="00340486" w:rsidDel="008F745A">
          <w:rPr>
            <w:rFonts w:ascii="Arial" w:hAnsi="Arial" w:cs="Arial"/>
          </w:rPr>
          <w:delText xml:space="preserve"> dat de nodige 3.3V aan de IC komt</w:delText>
        </w:r>
        <w:r w:rsidRPr="00290D1E" w:rsidDel="008F745A">
          <w:rPr>
            <w:rFonts w:ascii="Arial" w:hAnsi="Arial" w:cs="Arial"/>
          </w:rPr>
          <w:delText>.</w:delText>
        </w:r>
      </w:del>
    </w:p>
    <w:p w14:paraId="793B99B7" w14:textId="621D4295" w:rsidR="00EF7CE8" w:rsidDel="008F745A" w:rsidRDefault="00EF7CE8" w:rsidP="00F5671E">
      <w:pPr>
        <w:rPr>
          <w:del w:id="319" w:author="Stijn Van den bossche" w:date="2021-05-21T20:34:00Z"/>
        </w:rPr>
      </w:pPr>
    </w:p>
    <w:p w14:paraId="097E295C" w14:textId="4D18EB54" w:rsidR="00EF7CE8" w:rsidDel="008F745A" w:rsidRDefault="00290D1E" w:rsidP="00340486">
      <w:pPr>
        <w:ind w:left="4956"/>
        <w:rPr>
          <w:del w:id="320" w:author="Stijn Van den bossche" w:date="2021-05-21T20:34:00Z"/>
          <w:rFonts w:ascii="Arial" w:hAnsi="Arial" w:cs="Arial"/>
        </w:rPr>
      </w:pPr>
      <w:del w:id="321" w:author="Stijn Van den bossche" w:date="2021-05-21T20:34:00Z">
        <w:r w:rsidDel="008F745A">
          <w:rPr>
            <w:rFonts w:ascii="Arial" w:hAnsi="Arial" w:cs="Arial"/>
            <w:noProof/>
          </w:rPr>
          <mc:AlternateContent>
            <mc:Choice Requires="wps">
              <w:drawing>
                <wp:anchor distT="0" distB="0" distL="114300" distR="114300" simplePos="0" relativeHeight="251669504" behindDoc="0" locked="0" layoutInCell="1" allowOverlap="1" wp14:anchorId="67B0AEE8" wp14:editId="2052A254">
                  <wp:simplePos x="0" y="0"/>
                  <wp:positionH relativeFrom="column">
                    <wp:posOffset>1809115</wp:posOffset>
                  </wp:positionH>
                  <wp:positionV relativeFrom="paragraph">
                    <wp:posOffset>67945</wp:posOffset>
                  </wp:positionV>
                  <wp:extent cx="308610" cy="1089660"/>
                  <wp:effectExtent l="57150" t="38100" r="34290" b="1524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308610" cy="10896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C12D3" id="Rechte verbindingslijn met pijl 13" o:spid="_x0000_s1026" type="#_x0000_t32" style="position:absolute;margin-left:142.45pt;margin-top:5.35pt;width:24.3pt;height:85.8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" strokecolor="black [3200]" strokeweight="1pt">
                  <v:stroke endarrow="block" joinstyle="miter"/>
                </v:shape>
              </w:pict>
            </mc:Fallback>
          </mc:AlternateContent>
        </w:r>
        <w:r w:rsidRPr="00290D1E" w:rsidDel="008F745A">
          <w:rPr>
            <w:rFonts w:ascii="Arial" w:hAnsi="Arial" w:cs="Arial"/>
          </w:rPr>
          <w:delText>De RESET moet laag zijn om een zichzelf te resetten maar wij willen niet dat dat we deze chip resetten dus daarom zetten we ze aan de 3.3V zodat de chip zijn data niet verliest door de reset.</w:delText>
        </w:r>
      </w:del>
    </w:p>
    <w:p w14:paraId="3A897D1A" w14:textId="5008C46A" w:rsidR="00340486" w:rsidDel="008F745A" w:rsidRDefault="00340486" w:rsidP="00340486">
      <w:pPr>
        <w:ind w:left="4956"/>
        <w:rPr>
          <w:del w:id="322" w:author="Stijn Van den bossche" w:date="2021-05-21T20:34:00Z"/>
          <w:rFonts w:ascii="Arial" w:hAnsi="Arial" w:cs="Arial"/>
        </w:rPr>
      </w:pPr>
    </w:p>
    <w:p w14:paraId="25591A7D" w14:textId="7B63FA9C" w:rsidR="00340486" w:rsidRPr="00340486" w:rsidDel="008F745A" w:rsidRDefault="00340486" w:rsidP="00340486">
      <w:pPr>
        <w:ind w:left="4956"/>
        <w:rPr>
          <w:del w:id="323" w:author="Stijn Van den bossche" w:date="2021-05-21T20:34:00Z"/>
          <w:rFonts w:ascii="Arial" w:hAnsi="Arial" w:cs="Arial"/>
        </w:rPr>
      </w:pPr>
    </w:p>
    <w:p w14:paraId="6E3E3AD7" w14:textId="2E920646" w:rsidR="00EF7CE8" w:rsidDel="008F745A" w:rsidRDefault="00E855C3" w:rsidP="00F5671E">
      <w:pPr>
        <w:rPr>
          <w:del w:id="324" w:author="Stijn Van den bossche" w:date="2021-05-21T20:34:00Z"/>
        </w:rPr>
      </w:pPr>
      <w:del w:id="325" w:author="Stijn Van den bossche" w:date="2021-05-21T20:34:00Z">
        <w:r w:rsidDel="008F745A">
          <w:rPr>
            <w:noProof/>
          </w:rPr>
          <mc:AlternateContent>
            <mc:Choice Requires="wps">
              <w:drawing>
                <wp:anchor distT="0" distB="0" distL="114300" distR="114300" simplePos="0" relativeHeight="251675648" behindDoc="0" locked="0" layoutInCell="1" allowOverlap="1" wp14:anchorId="5CB0590F" wp14:editId="5C17A296">
                  <wp:simplePos x="0" y="0"/>
                  <wp:positionH relativeFrom="margin">
                    <wp:align>left</wp:align>
                  </wp:positionH>
                  <wp:positionV relativeFrom="paragraph">
                    <wp:posOffset>99060</wp:posOffset>
                  </wp:positionV>
                  <wp:extent cx="1784350" cy="1905000"/>
                  <wp:effectExtent l="0" t="0" r="25400" b="19050"/>
                  <wp:wrapNone/>
                  <wp:docPr id="19" name="Rechthoek 19"/>
                  <wp:cNvGraphicFramePr/>
                  <a:graphic xmlns:a="http://schemas.openxmlformats.org/drawingml/2006/main">
                    <a:graphicData uri="http://schemas.microsoft.com/office/word/2010/wordprocessingShape">
                      <wps:wsp>
                        <wps:cNvSpPr/>
                        <wps:spPr>
                          <a:xfrm>
                            <a:off x="0" y="0"/>
                            <a:ext cx="1784350" cy="1905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3E3BE" id="Rechthoek 19" o:spid="_x0000_s1026" style="position:absolute;margin-left:0;margin-top:7.8pt;width:140.5pt;height:150pt;z-index:2516756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" filled="f" strokecolor="black [3200]">
                  <v:stroke joinstyle="round"/>
                  <w10:wrap anchorx="margin"/>
                </v:rect>
              </w:pict>
            </mc:Fallback>
          </mc:AlternateContent>
        </w:r>
        <w:r w:rsidR="00F95916" w:rsidDel="008F745A">
          <w:rPr>
            <w:rFonts w:ascii="Arial" w:hAnsi="Arial" w:cs="Arial"/>
            <w:noProof/>
          </w:rPr>
          <mc:AlternateContent>
            <mc:Choice Requires="wps">
              <w:drawing>
                <wp:anchor distT="0" distB="0" distL="114300" distR="114300" simplePos="0" relativeHeight="251668480" behindDoc="0" locked="0" layoutInCell="1" allowOverlap="1" wp14:anchorId="29B54076" wp14:editId="1D2A2831">
                  <wp:simplePos x="0" y="0"/>
                  <wp:positionH relativeFrom="column">
                    <wp:posOffset>1797685</wp:posOffset>
                  </wp:positionH>
                  <wp:positionV relativeFrom="paragraph">
                    <wp:posOffset>89535</wp:posOffset>
                  </wp:positionV>
                  <wp:extent cx="914400" cy="1104900"/>
                  <wp:effectExtent l="0" t="0" r="19050" b="19050"/>
                  <wp:wrapNone/>
                  <wp:docPr id="12" name="Ovaal 12"/>
                  <wp:cNvGraphicFramePr/>
                  <a:graphic xmlns:a="http://schemas.openxmlformats.org/drawingml/2006/main">
                    <a:graphicData uri="http://schemas.microsoft.com/office/word/2010/wordprocessingShape">
                      <wps:wsp>
                        <wps:cNvSpPr/>
                        <wps:spPr>
                          <a:xfrm>
                            <a:off x="0" y="0"/>
                            <a:ext cx="914400" cy="11049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01346" id="Ovaal 12" o:spid="_x0000_s1026" style="position:absolute;margin-left:141.55pt;margin-top:7.05pt;width:1in;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" filled="f" strokecolor="black [3200]"/>
              </w:pict>
            </mc:Fallback>
          </mc:AlternateContent>
        </w:r>
        <w:r w:rsidR="00F95916" w:rsidDel="008F745A">
          <w:rPr>
            <w:noProof/>
          </w:rPr>
          <w:drawing>
            <wp:anchor distT="0" distB="0" distL="114300" distR="114300" simplePos="0" relativeHeight="251644931" behindDoc="1" locked="0" layoutInCell="1" allowOverlap="1" wp14:anchorId="346D9F66" wp14:editId="755491B3">
              <wp:simplePos x="0" y="0"/>
              <wp:positionH relativeFrom="column">
                <wp:posOffset>-114935</wp:posOffset>
              </wp:positionH>
              <wp:positionV relativeFrom="paragraph">
                <wp:posOffset>150495</wp:posOffset>
              </wp:positionV>
              <wp:extent cx="5768340" cy="3734448"/>
              <wp:effectExtent l="0" t="0" r="3810" b="0"/>
              <wp:wrapNone/>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8340" cy="3734448"/>
                      </a:xfrm>
                      <a:prstGeom prst="rect">
                        <a:avLst/>
                      </a:prstGeom>
                    </pic:spPr>
                  </pic:pic>
                </a:graphicData>
              </a:graphic>
              <wp14:sizeRelH relativeFrom="page">
                <wp14:pctWidth>0</wp14:pctWidth>
              </wp14:sizeRelH>
              <wp14:sizeRelV relativeFrom="page">
                <wp14:pctHeight>0</wp14:pctHeight>
              </wp14:sizeRelV>
            </wp:anchor>
          </w:drawing>
        </w:r>
      </w:del>
    </w:p>
    <w:p w14:paraId="7510BB33" w14:textId="33076B0C" w:rsidR="00EF7CE8" w:rsidDel="008F745A" w:rsidRDefault="00EF7CE8" w:rsidP="00F5671E">
      <w:pPr>
        <w:rPr>
          <w:del w:id="326" w:author="Stijn Van den bossche" w:date="2021-05-21T20:34:00Z"/>
        </w:rPr>
      </w:pPr>
    </w:p>
    <w:p w14:paraId="4C65D0EB" w14:textId="4FE6C69D" w:rsidR="00EF7CE8" w:rsidDel="008F745A" w:rsidRDefault="00415041" w:rsidP="00F5671E">
      <w:pPr>
        <w:rPr>
          <w:del w:id="327" w:author="Stijn Van den bossche" w:date="2021-05-21T20:34:00Z"/>
        </w:rPr>
      </w:pPr>
      <w:del w:id="328" w:author="Stijn Van den bossche" w:date="2021-05-21T20:34:00Z">
        <w:r w:rsidDel="008F745A">
          <w:rPr>
            <w:noProof/>
          </w:rPr>
          <mc:AlternateContent>
            <mc:Choice Requires="wps">
              <w:drawing>
                <wp:anchor distT="0" distB="0" distL="114300" distR="114300" simplePos="0" relativeHeight="251672576" behindDoc="0" locked="0" layoutInCell="1" allowOverlap="1" wp14:anchorId="7D02DFBD" wp14:editId="1F29EAFE">
                  <wp:simplePos x="0" y="0"/>
                  <wp:positionH relativeFrom="column">
                    <wp:posOffset>135255</wp:posOffset>
                  </wp:positionH>
                  <wp:positionV relativeFrom="paragraph">
                    <wp:posOffset>53340</wp:posOffset>
                  </wp:positionV>
                  <wp:extent cx="361950" cy="438150"/>
                  <wp:effectExtent l="0" t="0" r="19050" b="19050"/>
                  <wp:wrapNone/>
                  <wp:docPr id="16" name="Ovaal 16"/>
                  <wp:cNvGraphicFramePr/>
                  <a:graphic xmlns:a="http://schemas.openxmlformats.org/drawingml/2006/main">
                    <a:graphicData uri="http://schemas.microsoft.com/office/word/2010/wordprocessingShape">
                      <wps:wsp>
                        <wps:cNvSpPr/>
                        <wps:spPr>
                          <a:xfrm>
                            <a:off x="0" y="0"/>
                            <a:ext cx="361950" cy="4381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C6F805" id="Ovaal 16" o:spid="_x0000_s1026" style="position:absolute;margin-left:10.65pt;margin-top:4.2pt;width:28.5pt;height:3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" filled="f" strokecolor="black [3200]"/>
              </w:pict>
            </mc:Fallback>
          </mc:AlternateContent>
        </w:r>
      </w:del>
    </w:p>
    <w:p w14:paraId="73BF8FBA" w14:textId="635E535E" w:rsidR="00EF7CE8" w:rsidDel="008F745A" w:rsidRDefault="00EF7CE8" w:rsidP="00F5671E">
      <w:pPr>
        <w:rPr>
          <w:del w:id="329" w:author="Stijn Van den bossche" w:date="2021-05-21T20:34:00Z"/>
        </w:rPr>
      </w:pPr>
    </w:p>
    <w:p w14:paraId="082092CD" w14:textId="34B1314A" w:rsidR="00EF7CE8" w:rsidDel="008F745A" w:rsidRDefault="00EF7CE8" w:rsidP="00F5671E">
      <w:pPr>
        <w:rPr>
          <w:del w:id="330" w:author="Stijn Van den bossche" w:date="2021-05-21T20:34:00Z"/>
        </w:rPr>
      </w:pPr>
    </w:p>
    <w:p w14:paraId="67AF6D21" w14:textId="0CBCAC31" w:rsidR="00EF7CE8" w:rsidDel="008F745A" w:rsidRDefault="00EF7CE8" w:rsidP="00F5671E">
      <w:pPr>
        <w:rPr>
          <w:del w:id="331" w:author="Stijn Van den bossche" w:date="2021-05-21T20:34:00Z"/>
        </w:rPr>
      </w:pPr>
    </w:p>
    <w:p w14:paraId="5750A447" w14:textId="3D269224" w:rsidR="00EF7CE8" w:rsidDel="008F745A" w:rsidRDefault="00EF7CE8" w:rsidP="00F5671E">
      <w:pPr>
        <w:rPr>
          <w:del w:id="332" w:author="Stijn Van den bossche" w:date="2021-05-21T20:34:00Z"/>
        </w:rPr>
      </w:pPr>
    </w:p>
    <w:p w14:paraId="21C77CF6" w14:textId="0BC14DB7" w:rsidR="00EF7CE8" w:rsidDel="008F745A" w:rsidRDefault="00EF7CE8" w:rsidP="00F5671E">
      <w:pPr>
        <w:rPr>
          <w:del w:id="333" w:author="Stijn Van den bossche" w:date="2021-05-21T20:34:00Z"/>
        </w:rPr>
      </w:pPr>
    </w:p>
    <w:p w14:paraId="23DCA8B3" w14:textId="11CF28C5" w:rsidR="00B86387" w:rsidDel="008F745A" w:rsidRDefault="00B86387" w:rsidP="00F5671E">
      <w:pPr>
        <w:rPr>
          <w:del w:id="334" w:author="Stijn Van den bossche" w:date="2021-05-21T20:34:00Z"/>
        </w:rPr>
      </w:pPr>
    </w:p>
    <w:p w14:paraId="00FAD825" w14:textId="535BC563" w:rsidR="00EF7CE8" w:rsidDel="008F745A" w:rsidRDefault="00EF7CE8" w:rsidP="00F5671E">
      <w:pPr>
        <w:rPr>
          <w:del w:id="335" w:author="Stijn Van den bossche" w:date="2021-05-21T20:34:00Z"/>
        </w:rPr>
      </w:pPr>
    </w:p>
    <w:p w14:paraId="42FBE7CB" w14:textId="02B04D2C" w:rsidR="00EF7CE8" w:rsidDel="008F745A" w:rsidRDefault="00EF7CE8" w:rsidP="00F5671E">
      <w:pPr>
        <w:rPr>
          <w:del w:id="336" w:author="Stijn Van den bossche" w:date="2021-05-21T20:34:00Z"/>
        </w:rPr>
      </w:pPr>
    </w:p>
    <w:p w14:paraId="4EB21014" w14:textId="408D3B2B" w:rsidR="00EF7CE8" w:rsidDel="008F745A" w:rsidRDefault="00EF7CE8" w:rsidP="00F5671E">
      <w:pPr>
        <w:rPr>
          <w:del w:id="337" w:author="Stijn Van den bossche" w:date="2021-05-21T20:34:00Z"/>
        </w:rPr>
      </w:pPr>
    </w:p>
    <w:p w14:paraId="7CB51F4D" w14:textId="0523C495" w:rsidR="00EF7CE8" w:rsidDel="008F745A" w:rsidRDefault="00EF7CE8" w:rsidP="00F5671E">
      <w:pPr>
        <w:rPr>
          <w:del w:id="338" w:author="Stijn Van den bossche" w:date="2021-05-21T20:34:00Z"/>
        </w:rPr>
      </w:pPr>
    </w:p>
    <w:p w14:paraId="5BBC2C6F" w14:textId="2928D869" w:rsidR="00EF7CE8" w:rsidRPr="0055739B" w:rsidDel="008F745A" w:rsidRDefault="006541F6" w:rsidP="00B35CF6">
      <w:pPr>
        <w:ind w:left="2124" w:firstLine="708"/>
        <w:rPr>
          <w:del w:id="339" w:author="Stijn Van den bossche" w:date="2021-05-21T20:34:00Z"/>
          <w:rFonts w:ascii="Arial" w:hAnsi="Arial" w:cs="Arial"/>
        </w:rPr>
      </w:pPr>
      <w:del w:id="340" w:author="Stijn Van den bossche" w:date="2021-05-21T20:34:00Z">
        <w:r w:rsidDel="008F745A">
          <w:rPr>
            <w:noProof/>
          </w:rPr>
          <mc:AlternateContent>
            <mc:Choice Requires="wps">
              <w:drawing>
                <wp:anchor distT="0" distB="0" distL="114300" distR="114300" simplePos="0" relativeHeight="251674624" behindDoc="0" locked="0" layoutInCell="1" allowOverlap="1" wp14:anchorId="36182C61" wp14:editId="42F58806">
                  <wp:simplePos x="0" y="0"/>
                  <wp:positionH relativeFrom="column">
                    <wp:posOffset>1950085</wp:posOffset>
                  </wp:positionH>
                  <wp:positionV relativeFrom="paragraph">
                    <wp:posOffset>147320</wp:posOffset>
                  </wp:positionV>
                  <wp:extent cx="105410" cy="68580"/>
                  <wp:effectExtent l="38100" t="0" r="27940" b="64770"/>
                  <wp:wrapNone/>
                  <wp:docPr id="18" name="Rechte verbindingslijn met pijl 18"/>
                  <wp:cNvGraphicFramePr/>
                  <a:graphic xmlns:a="http://schemas.openxmlformats.org/drawingml/2006/main">
                    <a:graphicData uri="http://schemas.microsoft.com/office/word/2010/wordprocessingShape">
                      <wps:wsp>
                        <wps:cNvCnPr/>
                        <wps:spPr>
                          <a:xfrm flipH="1">
                            <a:off x="0" y="0"/>
                            <a:ext cx="105410" cy="68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E20EB" id="Rechte verbindingslijn met pijl 18" o:spid="_x0000_s1026" type="#_x0000_t32" style="position:absolute;margin-left:153.55pt;margin-top:11.6pt;width:8.3pt;height:5.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" strokecolor="black [3200]" strokeweight="1pt">
                  <v:stroke endarrow="block" joinstyle="miter"/>
                </v:shape>
              </w:pict>
            </mc:Fallback>
          </mc:AlternateContent>
        </w:r>
        <w:r w:rsidRPr="006541F6" w:rsidDel="008F745A">
          <w:rPr>
            <w:rFonts w:ascii="Arial" w:hAnsi="Arial" w:cs="Arial"/>
          </w:rPr>
          <w:delText>Micro usb</w:delText>
        </w:r>
      </w:del>
    </w:p>
    <w:p w14:paraId="20B5C388" w14:textId="1F02ED04" w:rsidR="00EF7CE8" w:rsidDel="008F745A" w:rsidRDefault="00EF7CE8" w:rsidP="00F5671E">
      <w:pPr>
        <w:rPr>
          <w:del w:id="341" w:author="Stijn Van den bossche" w:date="2021-05-21T20:34:00Z"/>
        </w:rPr>
      </w:pPr>
    </w:p>
    <w:p w14:paraId="3B9311E1" w14:textId="4E4B871F" w:rsidR="00EF7CE8" w:rsidDel="008F745A" w:rsidRDefault="00EF7CE8" w:rsidP="00F5671E">
      <w:pPr>
        <w:rPr>
          <w:del w:id="342" w:author="Stijn Van den bossche" w:date="2021-05-21T20:34:00Z"/>
        </w:rPr>
      </w:pPr>
    </w:p>
    <w:p w14:paraId="6B20A1E3" w14:textId="428B93D7" w:rsidR="00EF7CE8" w:rsidDel="008F745A" w:rsidRDefault="00EF7CE8" w:rsidP="00F5671E">
      <w:pPr>
        <w:rPr>
          <w:del w:id="343" w:author="Stijn Van den bossche" w:date="2021-05-21T20:34:00Z"/>
        </w:rPr>
      </w:pPr>
    </w:p>
    <w:p w14:paraId="4620A7F5" w14:textId="7FB3884D" w:rsidR="00EF7CE8" w:rsidDel="008F745A" w:rsidRDefault="00EF7CE8" w:rsidP="00F5671E">
      <w:pPr>
        <w:rPr>
          <w:del w:id="344" w:author="Stijn Van den bossche" w:date="2021-05-21T20:34:00Z"/>
        </w:rPr>
      </w:pPr>
    </w:p>
    <w:p w14:paraId="1B8AFE7F" w14:textId="2580F313" w:rsidR="00EF7CE8" w:rsidDel="008F745A" w:rsidRDefault="00EF7CE8" w:rsidP="00F5671E">
      <w:pPr>
        <w:rPr>
          <w:del w:id="345" w:author="Stijn Van den bossche" w:date="2021-05-21T20:34:00Z"/>
        </w:rPr>
      </w:pPr>
    </w:p>
    <w:p w14:paraId="6DAF97B3" w14:textId="5EF9F88A" w:rsidR="00EF7CE8" w:rsidDel="008F745A" w:rsidRDefault="00EF7CE8" w:rsidP="00F5671E">
      <w:pPr>
        <w:rPr>
          <w:del w:id="346" w:author="Stijn Van den bossche" w:date="2021-05-21T20:34:00Z"/>
        </w:rPr>
      </w:pPr>
    </w:p>
    <w:p w14:paraId="15B3B036" w14:textId="36C0C1C4" w:rsidR="00EF7CE8" w:rsidDel="008F745A" w:rsidRDefault="00EF7CE8" w:rsidP="00F5671E">
      <w:pPr>
        <w:rPr>
          <w:del w:id="347" w:author="Stijn Van den bossche" w:date="2021-05-21T20:34:00Z"/>
        </w:rPr>
      </w:pPr>
    </w:p>
    <w:p w14:paraId="579C6265" w14:textId="1BD64ACE" w:rsidR="00EF7CE8" w:rsidDel="008F745A" w:rsidRDefault="00EF7CE8" w:rsidP="00F5671E">
      <w:pPr>
        <w:rPr>
          <w:del w:id="348" w:author="Stijn Van den bossche" w:date="2021-05-21T20:34:00Z"/>
        </w:rPr>
      </w:pPr>
    </w:p>
    <w:p w14:paraId="79971CE6" w14:textId="07008912" w:rsidR="00EF7CE8" w:rsidDel="008F745A" w:rsidRDefault="00EF7CE8" w:rsidP="00F5671E">
      <w:pPr>
        <w:rPr>
          <w:del w:id="349" w:author="Stijn Van den bossche" w:date="2021-05-21T20:34:00Z"/>
        </w:rPr>
      </w:pPr>
    </w:p>
    <w:p w14:paraId="73B64BF6" w14:textId="3A972EE9" w:rsidR="00EF7CE8" w:rsidDel="008F745A" w:rsidRDefault="00EF7CE8" w:rsidP="00F5671E">
      <w:pPr>
        <w:rPr>
          <w:del w:id="350" w:author="Stijn Van den bossche" w:date="2021-05-21T20:34:00Z"/>
        </w:rPr>
      </w:pPr>
    </w:p>
    <w:p w14:paraId="44A56035" w14:textId="54EF8366" w:rsidR="00EF7CE8" w:rsidDel="008F745A" w:rsidRDefault="00EF7CE8" w:rsidP="00F5671E">
      <w:pPr>
        <w:rPr>
          <w:del w:id="351" w:author="Stijn Van den bossche" w:date="2021-05-21T20:34:00Z"/>
        </w:rPr>
      </w:pPr>
    </w:p>
    <w:p w14:paraId="2461B5F0" w14:textId="544A3E59" w:rsidR="00EF7CE8" w:rsidDel="008F745A" w:rsidRDefault="00B35CF6" w:rsidP="00F5671E">
      <w:pPr>
        <w:rPr>
          <w:del w:id="352" w:author="Stijn Van den bossche" w:date="2021-05-21T20:34:00Z"/>
        </w:rPr>
      </w:pPr>
      <w:del w:id="353" w:author="Stijn Van den bossche" w:date="2021-05-21T20:34:00Z">
        <w:r w:rsidDel="008F745A">
          <w:rPr>
            <w:noProof/>
          </w:rPr>
          <w:drawing>
            <wp:anchor distT="0" distB="0" distL="114300" distR="114300" simplePos="0" relativeHeight="251712512" behindDoc="1" locked="0" layoutInCell="1" allowOverlap="1" wp14:anchorId="44972B2F" wp14:editId="5D419321">
              <wp:simplePos x="0" y="0"/>
              <wp:positionH relativeFrom="column">
                <wp:posOffset>-427355</wp:posOffset>
              </wp:positionH>
              <wp:positionV relativeFrom="paragraph">
                <wp:posOffset>-674370</wp:posOffset>
              </wp:positionV>
              <wp:extent cx="5760720" cy="2964815"/>
              <wp:effectExtent l="0" t="0" r="0" b="6985"/>
              <wp:wrapNone/>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14:sizeRelH relativeFrom="page">
                <wp14:pctWidth>0</wp14:pctWidth>
              </wp14:sizeRelH>
              <wp14:sizeRelV relativeFrom="page">
                <wp14:pctHeight>0</wp14:pctHeight>
              </wp14:sizeRelV>
            </wp:anchor>
          </w:drawing>
        </w:r>
      </w:del>
    </w:p>
    <w:p w14:paraId="75C0EF66" w14:textId="342C209C" w:rsidR="00EF7CE8" w:rsidDel="008F745A" w:rsidRDefault="003702A6" w:rsidP="00F5671E">
      <w:pPr>
        <w:rPr>
          <w:del w:id="354" w:author="Stijn Van den bossche" w:date="2021-05-21T20:34:00Z"/>
        </w:rPr>
      </w:pPr>
      <w:del w:id="355" w:author="Stijn Van den bossche" w:date="2021-05-21T20:34:00Z">
        <w:r w:rsidDel="008F745A">
          <w:rPr>
            <w:noProof/>
          </w:rPr>
          <mc:AlternateContent>
            <mc:Choice Requires="wps">
              <w:drawing>
                <wp:anchor distT="0" distB="0" distL="114300" distR="114300" simplePos="0" relativeHeight="251683840" behindDoc="0" locked="0" layoutInCell="1" allowOverlap="1" wp14:anchorId="0FA88A87" wp14:editId="4CFB44E7">
                  <wp:simplePos x="0" y="0"/>
                  <wp:positionH relativeFrom="column">
                    <wp:posOffset>4076065</wp:posOffset>
                  </wp:positionH>
                  <wp:positionV relativeFrom="paragraph">
                    <wp:posOffset>8890</wp:posOffset>
                  </wp:positionV>
                  <wp:extent cx="1303020" cy="1837055"/>
                  <wp:effectExtent l="0" t="0" r="11430" b="10795"/>
                  <wp:wrapNone/>
                  <wp:docPr id="30" name="Rechthoek 30"/>
                  <wp:cNvGraphicFramePr/>
                  <a:graphic xmlns:a="http://schemas.openxmlformats.org/drawingml/2006/main">
                    <a:graphicData uri="http://schemas.microsoft.com/office/word/2010/wordprocessingShape">
                      <wps:wsp>
                        <wps:cNvSpPr/>
                        <wps:spPr>
                          <a:xfrm>
                            <a:off x="0" y="0"/>
                            <a:ext cx="1303020" cy="18370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91B3" id="Rechthoek 30" o:spid="_x0000_s1026" style="position:absolute;margin-left:320.95pt;margin-top:.7pt;width:102.6pt;height:14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" filled="f" strokecolor="black [3200]">
                  <v:stroke joinstyle="round"/>
                </v:rect>
              </w:pict>
            </mc:Fallback>
          </mc:AlternateContent>
        </w:r>
      </w:del>
    </w:p>
    <w:p w14:paraId="5A78A072" w14:textId="63D3B0FD" w:rsidR="00EF7CE8" w:rsidDel="008F745A" w:rsidRDefault="00375E65" w:rsidP="00F5671E">
      <w:pPr>
        <w:rPr>
          <w:del w:id="356" w:author="Stijn Van den bossche" w:date="2021-05-21T20:34:00Z"/>
        </w:rPr>
      </w:pPr>
      <w:del w:id="357" w:author="Stijn Van den bossche" w:date="2021-05-21T20:34:00Z">
        <w:r w:rsidDel="008F745A">
          <w:rPr>
            <w:noProof/>
          </w:rPr>
          <mc:AlternateContent>
            <mc:Choice Requires="wps">
              <w:drawing>
                <wp:anchor distT="0" distB="0" distL="114300" distR="114300" simplePos="0" relativeHeight="251681792" behindDoc="0" locked="0" layoutInCell="1" allowOverlap="1" wp14:anchorId="65D24CB0" wp14:editId="5E8F2E4E">
                  <wp:simplePos x="0" y="0"/>
                  <wp:positionH relativeFrom="column">
                    <wp:posOffset>471805</wp:posOffset>
                  </wp:positionH>
                  <wp:positionV relativeFrom="paragraph">
                    <wp:posOffset>6350</wp:posOffset>
                  </wp:positionV>
                  <wp:extent cx="609600" cy="534670"/>
                  <wp:effectExtent l="0" t="0" r="19050" b="17780"/>
                  <wp:wrapNone/>
                  <wp:docPr id="28" name="Rechthoek 28"/>
                  <wp:cNvGraphicFramePr/>
                  <a:graphic xmlns:a="http://schemas.openxmlformats.org/drawingml/2006/main">
                    <a:graphicData uri="http://schemas.microsoft.com/office/word/2010/wordprocessingShape">
                      <wps:wsp>
                        <wps:cNvSpPr/>
                        <wps:spPr>
                          <a:xfrm>
                            <a:off x="0" y="0"/>
                            <a:ext cx="609600" cy="5346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B81AF" id="Rechthoek 28" o:spid="_x0000_s1026" style="position:absolute;margin-left:37.15pt;margin-top:.5pt;width:48pt;height:4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" filled="f" strokecolor="black [3200]">
                  <v:stroke joinstyle="round"/>
                </v:rect>
              </w:pict>
            </mc:Fallback>
          </mc:AlternateContent>
        </w:r>
      </w:del>
    </w:p>
    <w:p w14:paraId="61EEEC9D" w14:textId="37B98A10" w:rsidR="00EF7CE8" w:rsidDel="008F745A" w:rsidRDefault="006813C0" w:rsidP="00F5671E">
      <w:pPr>
        <w:rPr>
          <w:del w:id="358" w:author="Stijn Van den bossche" w:date="2021-05-21T20:34:00Z"/>
        </w:rPr>
      </w:pPr>
      <w:del w:id="359" w:author="Stijn Van den bossche" w:date="2021-05-21T20:34:00Z">
        <w:r w:rsidDel="008F745A">
          <w:rPr>
            <w:rFonts w:ascii="Arial" w:hAnsi="Arial" w:cs="Arial"/>
            <w:noProof/>
          </w:rPr>
          <mc:AlternateContent>
            <mc:Choice Requires="wps">
              <w:drawing>
                <wp:anchor distT="0" distB="0" distL="114300" distR="114300" simplePos="0" relativeHeight="251687936" behindDoc="0" locked="0" layoutInCell="1" allowOverlap="1" wp14:anchorId="4E0C4364" wp14:editId="35F03EC1">
                  <wp:simplePos x="0" y="0"/>
                  <wp:positionH relativeFrom="column">
                    <wp:posOffset>-15875</wp:posOffset>
                  </wp:positionH>
                  <wp:positionV relativeFrom="paragraph">
                    <wp:posOffset>91440</wp:posOffset>
                  </wp:positionV>
                  <wp:extent cx="350520" cy="4890770"/>
                  <wp:effectExtent l="400050" t="76200" r="0" b="24130"/>
                  <wp:wrapNone/>
                  <wp:docPr id="34" name="Verbindingslijn: gebogen 34"/>
                  <wp:cNvGraphicFramePr/>
                  <a:graphic xmlns:a="http://schemas.openxmlformats.org/drawingml/2006/main">
                    <a:graphicData uri="http://schemas.microsoft.com/office/word/2010/wordprocessingShape">
                      <wps:wsp>
                        <wps:cNvCnPr/>
                        <wps:spPr>
                          <a:xfrm flipV="1">
                            <a:off x="0" y="0"/>
                            <a:ext cx="350520" cy="4890770"/>
                          </a:xfrm>
                          <a:prstGeom prst="bentConnector3">
                            <a:avLst>
                              <a:gd name="adj1" fmla="val -10956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1ACEF"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34" o:spid="_x0000_s1026" type="#_x0000_t34" style="position:absolute;margin-left:-1.25pt;margin-top:7.2pt;width:27.6pt;height:385.1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" adj="-23666" strokecolor="black [3200]" strokeweight="1pt">
                  <v:stroke endarrow="block"/>
                </v:shape>
              </w:pict>
            </mc:Fallback>
          </mc:AlternateContent>
        </w:r>
        <w:r w:rsidR="00375E65" w:rsidDel="008F745A">
          <w:rPr>
            <w:noProof/>
          </w:rPr>
          <mc:AlternateContent>
            <mc:Choice Requires="wps">
              <w:drawing>
                <wp:anchor distT="0" distB="0" distL="114300" distR="114300" simplePos="0" relativeHeight="251679744" behindDoc="0" locked="0" layoutInCell="1" allowOverlap="1" wp14:anchorId="647451AD" wp14:editId="5CA4327A">
                  <wp:simplePos x="0" y="0"/>
                  <wp:positionH relativeFrom="margin">
                    <wp:posOffset>1411605</wp:posOffset>
                  </wp:positionH>
                  <wp:positionV relativeFrom="paragraph">
                    <wp:posOffset>110490</wp:posOffset>
                  </wp:positionV>
                  <wp:extent cx="469900" cy="127000"/>
                  <wp:effectExtent l="0" t="0" r="25400" b="25400"/>
                  <wp:wrapNone/>
                  <wp:docPr id="25" name="Rechthoek 25"/>
                  <wp:cNvGraphicFramePr/>
                  <a:graphic xmlns:a="http://schemas.openxmlformats.org/drawingml/2006/main">
                    <a:graphicData uri="http://schemas.microsoft.com/office/word/2010/wordprocessingShape">
                      <wps:wsp>
                        <wps:cNvSpPr/>
                        <wps:spPr>
                          <a:xfrm>
                            <a:off x="0" y="0"/>
                            <a:ext cx="469900" cy="12700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466B7" id="Rechthoek 25" o:spid="_x0000_s1026" style="position:absolute;margin-left:111.15pt;margin-top:8.7pt;width:37pt;height:1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" filled="f" strokecolor="windowText">
                  <v:stroke joinstyle="round"/>
                  <w10:wrap anchorx="margin"/>
                </v:rect>
              </w:pict>
            </mc:Fallback>
          </mc:AlternateContent>
        </w:r>
      </w:del>
    </w:p>
    <w:p w14:paraId="3CD15405" w14:textId="7C8A54EA" w:rsidR="00EF7CE8" w:rsidDel="008F745A" w:rsidRDefault="001D4270" w:rsidP="001D4270">
      <w:pPr>
        <w:tabs>
          <w:tab w:val="left" w:pos="1920"/>
        </w:tabs>
        <w:rPr>
          <w:del w:id="360" w:author="Stijn Van den bossche" w:date="2021-05-21T20:34:00Z"/>
        </w:rPr>
      </w:pPr>
      <w:del w:id="361" w:author="Stijn Van den bossche" w:date="2021-05-21T20:34:00Z">
        <w:r w:rsidDel="008F745A">
          <w:rPr>
            <w:noProof/>
          </w:rPr>
          <mc:AlternateContent>
            <mc:Choice Requires="wps">
              <w:drawing>
                <wp:anchor distT="0" distB="0" distL="114300" distR="114300" simplePos="0" relativeHeight="251680768" behindDoc="0" locked="0" layoutInCell="1" allowOverlap="1" wp14:anchorId="717A8897" wp14:editId="22314D49">
                  <wp:simplePos x="0" y="0"/>
                  <wp:positionH relativeFrom="margin">
                    <wp:posOffset>-147955</wp:posOffset>
                  </wp:positionH>
                  <wp:positionV relativeFrom="paragraph">
                    <wp:posOffset>120015</wp:posOffset>
                  </wp:positionV>
                  <wp:extent cx="599440" cy="433070"/>
                  <wp:effectExtent l="0" t="0" r="10160" b="24130"/>
                  <wp:wrapNone/>
                  <wp:docPr id="27" name="Rechthoek 27"/>
                  <wp:cNvGraphicFramePr/>
                  <a:graphic xmlns:a="http://schemas.openxmlformats.org/drawingml/2006/main">
                    <a:graphicData uri="http://schemas.microsoft.com/office/word/2010/wordprocessingShape">
                      <wps:wsp>
                        <wps:cNvSpPr/>
                        <wps:spPr>
                          <a:xfrm>
                            <a:off x="0" y="0"/>
                            <a:ext cx="599440" cy="4330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32B91" id="Rechthoek 27" o:spid="_x0000_s1026" style="position:absolute;margin-left:-11.65pt;margin-top:9.45pt;width:47.2pt;height:34.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" filled="f" strokecolor="black [3200]">
                  <v:stroke joinstyle="round"/>
                  <w10:wrap anchorx="margin"/>
                </v:rect>
              </w:pict>
            </mc:Fallback>
          </mc:AlternateContent>
        </w:r>
        <w:r w:rsidR="00375E65" w:rsidDel="008F745A">
          <w:rPr>
            <w:noProof/>
          </w:rPr>
          <mc:AlternateContent>
            <mc:Choice Requires="wps">
              <w:drawing>
                <wp:anchor distT="0" distB="0" distL="114300" distR="114300" simplePos="0" relativeHeight="251677696" behindDoc="0" locked="0" layoutInCell="1" allowOverlap="1" wp14:anchorId="1700BF48" wp14:editId="586EB0A0">
                  <wp:simplePos x="0" y="0"/>
                  <wp:positionH relativeFrom="column">
                    <wp:posOffset>1411605</wp:posOffset>
                  </wp:positionH>
                  <wp:positionV relativeFrom="paragraph">
                    <wp:posOffset>93345</wp:posOffset>
                  </wp:positionV>
                  <wp:extent cx="412750" cy="133350"/>
                  <wp:effectExtent l="0" t="0" r="25400" b="19050"/>
                  <wp:wrapNone/>
                  <wp:docPr id="22" name="Rechthoek 22"/>
                  <wp:cNvGraphicFramePr/>
                  <a:graphic xmlns:a="http://schemas.openxmlformats.org/drawingml/2006/main">
                    <a:graphicData uri="http://schemas.microsoft.com/office/word/2010/wordprocessingShape">
                      <wps:wsp>
                        <wps:cNvSpPr/>
                        <wps:spPr>
                          <a:xfrm>
                            <a:off x="0" y="0"/>
                            <a:ext cx="412750" cy="133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E4546" id="Rechthoek 22" o:spid="_x0000_s1026" style="position:absolute;margin-left:111.15pt;margin-top:7.35pt;width:32.5pt;height:1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" filled="f" strokecolor="black [3200]">
                  <v:stroke joinstyle="round"/>
                </v:rect>
              </w:pict>
            </mc:Fallback>
          </mc:AlternateContent>
        </w:r>
        <w:r w:rsidDel="008F745A">
          <w:tab/>
        </w:r>
      </w:del>
    </w:p>
    <w:p w14:paraId="6882465A" w14:textId="7FCBF582" w:rsidR="00EF7CE8" w:rsidDel="008F745A" w:rsidRDefault="001D4270" w:rsidP="001D4270">
      <w:pPr>
        <w:tabs>
          <w:tab w:val="left" w:pos="1920"/>
        </w:tabs>
        <w:rPr>
          <w:del w:id="362" w:author="Stijn Van den bossche" w:date="2021-05-21T20:34:00Z"/>
        </w:rPr>
      </w:pPr>
      <w:del w:id="363" w:author="Stijn Van den bossche" w:date="2021-05-21T20:34:00Z">
        <w:r w:rsidDel="008F745A">
          <w:rPr>
            <w:noProof/>
          </w:rPr>
          <mc:AlternateContent>
            <mc:Choice Requires="wps">
              <w:drawing>
                <wp:anchor distT="0" distB="0" distL="114300" distR="114300" simplePos="0" relativeHeight="251682816" behindDoc="0" locked="0" layoutInCell="1" allowOverlap="1" wp14:anchorId="7B907E87" wp14:editId="297AD26D">
                  <wp:simplePos x="0" y="0"/>
                  <wp:positionH relativeFrom="column">
                    <wp:posOffset>1066165</wp:posOffset>
                  </wp:positionH>
                  <wp:positionV relativeFrom="paragraph">
                    <wp:posOffset>31750</wp:posOffset>
                  </wp:positionV>
                  <wp:extent cx="355600" cy="0"/>
                  <wp:effectExtent l="0" t="0" r="0" b="0"/>
                  <wp:wrapNone/>
                  <wp:docPr id="29" name="Rechte verbindingslijn 29"/>
                  <wp:cNvGraphicFramePr/>
                  <a:graphic xmlns:a="http://schemas.openxmlformats.org/drawingml/2006/main">
                    <a:graphicData uri="http://schemas.microsoft.com/office/word/2010/wordprocessingShape">
                      <wps:wsp>
                        <wps:cNvCnPr/>
                        <wps:spPr>
                          <a:xfrm flipH="1">
                            <a:off x="0" y="0"/>
                            <a:ext cx="355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84F0F" id="Rechte verbindingslijn 29"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5pt" to="111.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" strokecolor="black [3200]" strokeweight="1pt">
                  <v:stroke joinstyle="miter"/>
                </v:line>
              </w:pict>
            </mc:Fallback>
          </mc:AlternateContent>
        </w:r>
        <w:r w:rsidR="00273356" w:rsidDel="008F745A">
          <w:rPr>
            <w:noProof/>
          </w:rPr>
          <mc:AlternateContent>
            <mc:Choice Requires="wps">
              <w:drawing>
                <wp:anchor distT="0" distB="0" distL="114300" distR="114300" simplePos="0" relativeHeight="251686912" behindDoc="0" locked="0" layoutInCell="1" allowOverlap="1" wp14:anchorId="3212B532" wp14:editId="67E77371">
                  <wp:simplePos x="0" y="0"/>
                  <wp:positionH relativeFrom="column">
                    <wp:posOffset>-168275</wp:posOffset>
                  </wp:positionH>
                  <wp:positionV relativeFrom="paragraph">
                    <wp:posOffset>133350</wp:posOffset>
                  </wp:positionV>
                  <wp:extent cx="134620" cy="2526030"/>
                  <wp:effectExtent l="95250" t="76200" r="17780" b="26670"/>
                  <wp:wrapNone/>
                  <wp:docPr id="33" name="Verbindingslijn: gebogen 33"/>
                  <wp:cNvGraphicFramePr/>
                  <a:graphic xmlns:a="http://schemas.openxmlformats.org/drawingml/2006/main">
                    <a:graphicData uri="http://schemas.microsoft.com/office/word/2010/wordprocessingShape">
                      <wps:wsp>
                        <wps:cNvCnPr/>
                        <wps:spPr>
                          <a:xfrm flipH="1" flipV="1">
                            <a:off x="0" y="0"/>
                            <a:ext cx="134620" cy="2526030"/>
                          </a:xfrm>
                          <a:prstGeom prst="bentConnector3">
                            <a:avLst>
                              <a:gd name="adj1" fmla="val 16977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9BA5D" id="Verbindingslijn: gebogen 33" o:spid="_x0000_s1026" type="#_x0000_t34" style="position:absolute;margin-left:-13.25pt;margin-top:10.5pt;width:10.6pt;height:198.9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" adj="36671" strokecolor="black [3200]" strokeweight="1pt">
                  <v:stroke endarrow="block"/>
                </v:shape>
              </w:pict>
            </mc:Fallback>
          </mc:AlternateContent>
        </w:r>
        <w:r w:rsidDel="008F745A">
          <w:tab/>
        </w:r>
      </w:del>
    </w:p>
    <w:p w14:paraId="54FFCFD3" w14:textId="4E967B28" w:rsidR="00EF7CE8" w:rsidDel="008F745A" w:rsidRDefault="00EF7CE8" w:rsidP="00F5671E">
      <w:pPr>
        <w:rPr>
          <w:del w:id="364" w:author="Stijn Van den bossche" w:date="2021-05-21T20:34:00Z"/>
        </w:rPr>
      </w:pPr>
    </w:p>
    <w:p w14:paraId="1FFFD8B6" w14:textId="7DFF7BFA" w:rsidR="00EF7CE8" w:rsidDel="008F745A" w:rsidRDefault="00EF7CE8" w:rsidP="00F5671E">
      <w:pPr>
        <w:rPr>
          <w:del w:id="365" w:author="Stijn Van den bossche" w:date="2021-05-21T20:34:00Z"/>
        </w:rPr>
      </w:pPr>
    </w:p>
    <w:p w14:paraId="157E3D49" w14:textId="4D442CD7" w:rsidR="00EF7CE8" w:rsidDel="008F745A" w:rsidRDefault="00EF7CE8" w:rsidP="00F5671E">
      <w:pPr>
        <w:rPr>
          <w:del w:id="366" w:author="Stijn Van den bossche" w:date="2021-05-21T20:34:00Z"/>
        </w:rPr>
      </w:pPr>
    </w:p>
    <w:p w14:paraId="0C9D933E" w14:textId="3DD79F04" w:rsidR="00EF7CE8" w:rsidDel="008F745A" w:rsidRDefault="00857CC5" w:rsidP="00F5671E">
      <w:pPr>
        <w:rPr>
          <w:del w:id="367" w:author="Stijn Van den bossche" w:date="2021-05-21T20:34:00Z"/>
        </w:rPr>
      </w:pPr>
      <w:del w:id="368" w:author="Stijn Van den bossche" w:date="2021-05-21T20:34:00Z">
        <w:r w:rsidDel="008F745A">
          <w:rPr>
            <w:noProof/>
          </w:rPr>
          <mc:AlternateContent>
            <mc:Choice Requires="wps">
              <w:drawing>
                <wp:anchor distT="0" distB="0" distL="114300" distR="114300" simplePos="0" relativeHeight="251684864" behindDoc="0" locked="0" layoutInCell="1" allowOverlap="1" wp14:anchorId="653CA0F3" wp14:editId="354499B5">
                  <wp:simplePos x="0" y="0"/>
                  <wp:positionH relativeFrom="rightMargin">
                    <wp:posOffset>-374015</wp:posOffset>
                  </wp:positionH>
                  <wp:positionV relativeFrom="paragraph">
                    <wp:posOffset>107315</wp:posOffset>
                  </wp:positionV>
                  <wp:extent cx="322580" cy="1563370"/>
                  <wp:effectExtent l="38100" t="76200" r="191770" b="36830"/>
                  <wp:wrapNone/>
                  <wp:docPr id="31" name="Verbindingslijn: gebogen 31"/>
                  <wp:cNvGraphicFramePr/>
                  <a:graphic xmlns:a="http://schemas.openxmlformats.org/drawingml/2006/main">
                    <a:graphicData uri="http://schemas.microsoft.com/office/word/2010/wordprocessingShape">
                      <wps:wsp>
                        <wps:cNvCnPr/>
                        <wps:spPr>
                          <a:xfrm flipH="1" flipV="1">
                            <a:off x="0" y="0"/>
                            <a:ext cx="322580" cy="1563370"/>
                          </a:xfrm>
                          <a:prstGeom prst="bentConnector3">
                            <a:avLst>
                              <a:gd name="adj1" fmla="val -48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A2ECA" id="Verbindingslijn: gebogen 31" o:spid="_x0000_s1026" type="#_x0000_t34" style="position:absolute;margin-left:-29.45pt;margin-top:8.45pt;width:25.4pt;height:123.1pt;flip:x y;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" adj="-10550" strokecolor="black [3200]" strokeweight="1pt">
                  <v:stroke endarrow="block"/>
                  <w10:wrap anchorx="margin"/>
                </v:shape>
              </w:pict>
            </mc:Fallback>
          </mc:AlternateContent>
        </w:r>
      </w:del>
    </w:p>
    <w:p w14:paraId="1EE3CF59" w14:textId="13FC335F" w:rsidR="00EF7CE8" w:rsidDel="008F745A" w:rsidRDefault="00EF7CE8" w:rsidP="00F5671E">
      <w:pPr>
        <w:rPr>
          <w:del w:id="369" w:author="Stijn Van den bossche" w:date="2021-05-21T20:34:00Z"/>
        </w:rPr>
      </w:pPr>
    </w:p>
    <w:p w14:paraId="359E80BB" w14:textId="4D4B91F6" w:rsidR="00EF7CE8" w:rsidDel="008F745A" w:rsidRDefault="00EF7CE8" w:rsidP="00F5671E">
      <w:pPr>
        <w:rPr>
          <w:del w:id="370" w:author="Stijn Van den bossche" w:date="2021-05-21T20:34:00Z"/>
        </w:rPr>
      </w:pPr>
    </w:p>
    <w:p w14:paraId="7D3B0819" w14:textId="672B6B06" w:rsidR="00B86387" w:rsidDel="008F745A" w:rsidRDefault="00B86387" w:rsidP="00F5671E">
      <w:pPr>
        <w:rPr>
          <w:del w:id="371" w:author="Stijn Van den bossche" w:date="2021-05-21T20:34:00Z"/>
        </w:rPr>
      </w:pPr>
    </w:p>
    <w:p w14:paraId="786EC7D9" w14:textId="07B5AB29" w:rsidR="00EF7CE8" w:rsidDel="008F745A" w:rsidRDefault="00EF7CE8" w:rsidP="00F5671E">
      <w:pPr>
        <w:rPr>
          <w:del w:id="372" w:author="Stijn Van den bossche" w:date="2021-05-21T20:34:00Z"/>
        </w:rPr>
      </w:pPr>
    </w:p>
    <w:p w14:paraId="47010839" w14:textId="5F73FF89" w:rsidR="00EF7CE8" w:rsidDel="008F745A" w:rsidRDefault="00EF7CE8" w:rsidP="00F5671E">
      <w:pPr>
        <w:rPr>
          <w:del w:id="373" w:author="Stijn Van den bossche" w:date="2021-05-21T20:34:00Z"/>
        </w:rPr>
      </w:pPr>
    </w:p>
    <w:p w14:paraId="2BE716CC" w14:textId="27ED9DB9" w:rsidR="00EF7CE8" w:rsidDel="008F745A" w:rsidRDefault="00F93DC3" w:rsidP="00F5671E">
      <w:pPr>
        <w:rPr>
          <w:del w:id="374" w:author="Stijn Van den bossche" w:date="2021-05-21T20:34:00Z"/>
          <w:rFonts w:ascii="Arial" w:hAnsi="Arial" w:cs="Arial"/>
        </w:rPr>
      </w:pPr>
      <w:del w:id="375" w:author="Stijn Van den bossche" w:date="2021-05-21T20:34:00Z">
        <w:r w:rsidRPr="00F93DC3" w:rsidDel="008F745A">
          <w:rPr>
            <w:rFonts w:ascii="Arial" w:hAnsi="Arial" w:cs="Arial"/>
            <w:b/>
            <w:bCs/>
          </w:rPr>
          <w:delText>STM32F411CEU7</w:delText>
        </w:r>
        <w:r w:rsidDel="008F745A">
          <w:rPr>
            <w:rFonts w:ascii="Arial" w:hAnsi="Arial" w:cs="Arial"/>
            <w:b/>
            <w:bCs/>
          </w:rPr>
          <w:delText xml:space="preserve">: </w:delText>
        </w:r>
        <w:r w:rsidDel="008F745A">
          <w:rPr>
            <w:rFonts w:ascii="Arial" w:hAnsi="Arial" w:cs="Arial"/>
          </w:rPr>
          <w:delText xml:space="preserve">Deze microcontroller is voorzien van 512KB Flash en 128 KB RAM en is een ARM cortex </w:delText>
        </w:r>
        <w:r w:rsidR="00375E65" w:rsidDel="008F745A">
          <w:rPr>
            <w:rFonts w:ascii="Arial" w:hAnsi="Arial" w:cs="Arial"/>
          </w:rPr>
          <w:delText>die op 32 bit werkt.</w:delText>
        </w:r>
        <w:r w:rsidR="00736A38" w:rsidDel="008F745A">
          <w:rPr>
            <w:rFonts w:ascii="Arial" w:hAnsi="Arial" w:cs="Arial"/>
          </w:rPr>
          <w:delText xml:space="preserve"> Deze microcontroller is voorzien van 49 pinnen wat ruim genoeg is voor onze uitwerking</w:delText>
        </w:r>
        <w:r w:rsidR="00857CC5" w:rsidDel="008F745A">
          <w:rPr>
            <w:rFonts w:ascii="Arial" w:hAnsi="Arial" w:cs="Arial"/>
          </w:rPr>
          <w:delText>. Deze microcontroller moet gevoed worden op een spanning tussen 1.7 en 3.6 dus hebben we gekozen voor het midden ongeveer 3.3V.</w:delText>
        </w:r>
      </w:del>
    </w:p>
    <w:p w14:paraId="1611E823" w14:textId="61C897B3" w:rsidR="00F93DC3" w:rsidRPr="00F93DC3" w:rsidDel="008F745A" w:rsidRDefault="00F93DC3" w:rsidP="00F5671E">
      <w:pPr>
        <w:rPr>
          <w:del w:id="376" w:author="Stijn Van den bossche" w:date="2021-05-21T20:34:00Z"/>
          <w:rFonts w:ascii="Arial" w:hAnsi="Arial" w:cs="Arial"/>
        </w:rPr>
      </w:pPr>
    </w:p>
    <w:p w14:paraId="655A110E" w14:textId="679B7C12" w:rsidR="00EF7CE8" w:rsidRPr="00857CC5" w:rsidDel="008F745A" w:rsidRDefault="00857CC5" w:rsidP="00F5671E">
      <w:pPr>
        <w:rPr>
          <w:del w:id="377" w:author="Stijn Van den bossche" w:date="2021-05-21T20:34:00Z"/>
          <w:rFonts w:ascii="Arial" w:hAnsi="Arial" w:cs="Arial"/>
        </w:rPr>
      </w:pPr>
      <w:del w:id="378" w:author="Stijn Van den bossche" w:date="2021-05-21T20:34:00Z">
        <w:r w:rsidRPr="00857CC5" w:rsidDel="008F745A">
          <w:rPr>
            <w:rFonts w:ascii="Arial" w:hAnsi="Arial" w:cs="Arial"/>
          </w:rPr>
          <w:delText xml:space="preserve">We hebben ons bord voorzien van externe pinnen stel dat er iet met onze microcontroller gebeurd of we willen de signalen mooi en gemakkelijk willen lezen kunnen we deze uitlezen op de ze pinnen. </w:delText>
        </w:r>
      </w:del>
    </w:p>
    <w:p w14:paraId="639F7763" w14:textId="52F3BD18" w:rsidR="00EF7CE8" w:rsidDel="008F745A" w:rsidRDefault="00EF7CE8" w:rsidP="00F5671E">
      <w:pPr>
        <w:rPr>
          <w:del w:id="379" w:author="Stijn Van den bossche" w:date="2021-05-21T20:34:00Z"/>
        </w:rPr>
      </w:pPr>
    </w:p>
    <w:p w14:paraId="31A35521" w14:textId="146FB48E" w:rsidR="00EF7CE8" w:rsidRPr="00273356" w:rsidDel="008F745A" w:rsidRDefault="00273356" w:rsidP="00F5671E">
      <w:pPr>
        <w:rPr>
          <w:del w:id="380" w:author="Stijn Van den bossche" w:date="2021-05-21T20:34:00Z"/>
          <w:rFonts w:ascii="Arial" w:hAnsi="Arial" w:cs="Arial"/>
        </w:rPr>
      </w:pPr>
      <w:del w:id="381" w:author="Stijn Van den bossche" w:date="2021-05-21T20:34:00Z">
        <w:r w:rsidRPr="00273356" w:rsidDel="008F745A">
          <w:rPr>
            <w:noProof/>
          </w:rPr>
          <w:drawing>
            <wp:anchor distT="0" distB="0" distL="114300" distR="114300" simplePos="0" relativeHeight="251685888" behindDoc="1" locked="0" layoutInCell="1" allowOverlap="1" wp14:anchorId="1D92D3C9" wp14:editId="23C97E8F">
              <wp:simplePos x="0" y="0"/>
              <wp:positionH relativeFrom="margin">
                <wp:posOffset>3564255</wp:posOffset>
              </wp:positionH>
              <wp:positionV relativeFrom="paragraph">
                <wp:posOffset>138430</wp:posOffset>
              </wp:positionV>
              <wp:extent cx="2202110" cy="1714500"/>
              <wp:effectExtent l="0" t="0" r="8255" b="0"/>
              <wp:wrapTight wrapText="bothSides">
                <wp:wrapPolygon edited="0">
                  <wp:start x="0" y="0"/>
                  <wp:lineTo x="0" y="21360"/>
                  <wp:lineTo x="21494" y="21360"/>
                  <wp:lineTo x="21494"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6994"/>
                      <a:stretch/>
                    </pic:blipFill>
                    <pic:spPr bwMode="auto">
                      <a:xfrm>
                        <a:off x="0" y="0"/>
                        <a:ext cx="220211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384" w:rsidRPr="00273356" w:rsidDel="008F745A">
          <w:rPr>
            <w:rFonts w:ascii="Arial" w:hAnsi="Arial" w:cs="Arial"/>
          </w:rPr>
          <w:delText xml:space="preserve">Wij hebben een reset knop voorzien op de microcontroller zodat we altijd op nieuw het programma kunnen laten afspelen, stel dat er een is kunnen we dit direct uitlezen door de pinnen die hierboven vermeld worden. De reset moet voor zien worden van condensator zodat we </w:delText>
        </w:r>
        <w:r w:rsidRPr="00273356" w:rsidDel="008F745A">
          <w:rPr>
            <w:rFonts w:ascii="Arial" w:hAnsi="Arial" w:cs="Arial"/>
          </w:rPr>
          <w:delText>geen bounce krijgen zie oscillatie.</w:delText>
        </w:r>
      </w:del>
    </w:p>
    <w:p w14:paraId="0FB594C7" w14:textId="1C6E7159" w:rsidR="00EF7CE8" w:rsidDel="008F745A" w:rsidRDefault="00EF7CE8" w:rsidP="00F5671E">
      <w:pPr>
        <w:rPr>
          <w:del w:id="382" w:author="Stijn Van den bossche" w:date="2021-05-21T20:34:00Z"/>
        </w:rPr>
      </w:pPr>
    </w:p>
    <w:p w14:paraId="634E5BB5" w14:textId="53FF1AEE" w:rsidR="00EF7CE8" w:rsidDel="008F745A" w:rsidRDefault="00EF7CE8" w:rsidP="00F5671E">
      <w:pPr>
        <w:rPr>
          <w:del w:id="383" w:author="Stijn Van den bossche" w:date="2021-05-21T20:34:00Z"/>
        </w:rPr>
      </w:pPr>
    </w:p>
    <w:p w14:paraId="67CE9CF2" w14:textId="7CB8EDC1" w:rsidR="00EF7CE8" w:rsidDel="008F745A" w:rsidRDefault="00EF7CE8" w:rsidP="00F5671E">
      <w:pPr>
        <w:rPr>
          <w:del w:id="384" w:author="Stijn Van den bossche" w:date="2021-05-21T20:34:00Z"/>
        </w:rPr>
      </w:pPr>
    </w:p>
    <w:p w14:paraId="2A628B1E" w14:textId="5D860863" w:rsidR="00EF7CE8" w:rsidDel="008F745A" w:rsidRDefault="00EF7CE8" w:rsidP="00F5671E">
      <w:pPr>
        <w:rPr>
          <w:del w:id="385" w:author="Stijn Van den bossche" w:date="2021-05-21T20:34:00Z"/>
        </w:rPr>
      </w:pPr>
    </w:p>
    <w:p w14:paraId="09BEAA7B" w14:textId="79FCA0CB" w:rsidR="00EF7CE8" w:rsidDel="008F745A" w:rsidRDefault="00EF7CE8" w:rsidP="00F5671E">
      <w:pPr>
        <w:rPr>
          <w:del w:id="386" w:author="Stijn Van den bossche" w:date="2021-05-21T20:34:00Z"/>
        </w:rPr>
      </w:pPr>
    </w:p>
    <w:p w14:paraId="51B982E8" w14:textId="6BB17BFD" w:rsidR="00EF7CE8" w:rsidDel="008F745A" w:rsidRDefault="00EF7CE8" w:rsidP="00F5671E">
      <w:pPr>
        <w:rPr>
          <w:del w:id="387" w:author="Stijn Van den bossche" w:date="2021-05-21T20:34:00Z"/>
        </w:rPr>
      </w:pPr>
    </w:p>
    <w:p w14:paraId="42793B31" w14:textId="12EE76A6" w:rsidR="00EF7CE8" w:rsidDel="008F745A" w:rsidRDefault="00EF7CE8" w:rsidP="00F5671E">
      <w:pPr>
        <w:rPr>
          <w:del w:id="388" w:author="Stijn Van den bossche" w:date="2021-05-21T20:34:00Z"/>
        </w:rPr>
      </w:pPr>
    </w:p>
    <w:p w14:paraId="0348F448" w14:textId="614A7AC5" w:rsidR="00EF7CE8" w:rsidDel="008F745A" w:rsidRDefault="00EF7CE8" w:rsidP="00F5671E">
      <w:pPr>
        <w:rPr>
          <w:del w:id="389" w:author="Stijn Van den bossche" w:date="2021-05-21T20:34:00Z"/>
        </w:rPr>
      </w:pPr>
    </w:p>
    <w:p w14:paraId="52163475" w14:textId="01CCFDC9" w:rsidR="00273356" w:rsidDel="008F745A" w:rsidRDefault="00273356" w:rsidP="00F5671E">
      <w:pPr>
        <w:rPr>
          <w:del w:id="390" w:author="Stijn Van den bossche" w:date="2021-05-21T20:34:00Z"/>
          <w:rFonts w:ascii="Arial" w:hAnsi="Arial" w:cs="Arial"/>
        </w:rPr>
      </w:pPr>
      <w:del w:id="391" w:author="Stijn Van den bossche" w:date="2021-05-21T20:34:00Z">
        <w:r w:rsidRPr="00273356" w:rsidDel="008F745A">
          <w:rPr>
            <w:rFonts w:ascii="Arial" w:hAnsi="Arial" w:cs="Arial"/>
          </w:rPr>
          <w:delText>De microcontroller moet een</w:delText>
        </w:r>
        <w:r w:rsidDel="008F745A">
          <w:rPr>
            <w:rFonts w:ascii="Arial" w:hAnsi="Arial" w:cs="Arial"/>
          </w:rPr>
          <w:delText xml:space="preserve"> kristal</w:delText>
        </w:r>
        <w:r w:rsidRPr="00273356" w:rsidDel="008F745A">
          <w:rPr>
            <w:rFonts w:ascii="Arial" w:hAnsi="Arial" w:cs="Arial"/>
          </w:rPr>
          <w:delText xml:space="preserve"> oscillat</w:delText>
        </w:r>
        <w:r w:rsidDel="008F745A">
          <w:rPr>
            <w:rFonts w:ascii="Arial" w:hAnsi="Arial" w:cs="Arial"/>
          </w:rPr>
          <w:delText xml:space="preserve">ie hebben  tussen </w:delText>
        </w:r>
        <w:r w:rsidRPr="00273356" w:rsidDel="008F745A">
          <w:rPr>
            <w:rFonts w:ascii="Arial" w:hAnsi="Arial" w:cs="Arial"/>
          </w:rPr>
          <w:delText>4</w:delText>
        </w:r>
        <w:r w:rsidDel="008F745A">
          <w:rPr>
            <w:rFonts w:ascii="Arial" w:hAnsi="Arial" w:cs="Arial"/>
          </w:rPr>
          <w:delText xml:space="preserve"> a </w:delText>
        </w:r>
        <w:r w:rsidRPr="00273356" w:rsidDel="008F745A">
          <w:rPr>
            <w:rFonts w:ascii="Arial" w:hAnsi="Arial" w:cs="Arial"/>
          </w:rPr>
          <w:delText>26 MHz</w:delText>
        </w:r>
        <w:r w:rsidDel="008F745A">
          <w:rPr>
            <w:rFonts w:ascii="Arial" w:hAnsi="Arial" w:cs="Arial"/>
          </w:rPr>
          <w:delText>. Wij hebben de onze voorzien met een kristal van 8 MHz, waardoor deze perfect tussen 4 a 26 MHz oscillatie past die onze microcontroller nodig heeft.</w:delText>
        </w:r>
      </w:del>
    </w:p>
    <w:p w14:paraId="518A6ADD" w14:textId="4D51E860" w:rsidR="00EF11CC" w:rsidDel="008F745A" w:rsidRDefault="00EF11CC" w:rsidP="00F5671E">
      <w:pPr>
        <w:rPr>
          <w:del w:id="392" w:author="Stijn Van den bossche" w:date="2021-05-21T20:34:00Z"/>
          <w:rFonts w:ascii="Arial" w:hAnsi="Arial" w:cs="Arial"/>
        </w:rPr>
      </w:pPr>
      <w:del w:id="393" w:author="Stijn Van den bossche" w:date="2021-05-21T20:34:00Z">
        <w:r w:rsidDel="008F745A">
          <w:rPr>
            <w:rFonts w:ascii="Arial" w:hAnsi="Arial" w:cs="Arial"/>
          </w:rPr>
          <w:delText xml:space="preserve">Op de microcontroller zijn er twee poorten voorzien voor een oscillatie en wij hebben gekozen voor PH0 en PH1 omdat de andere een oscillatie maar van </w:delText>
        </w:r>
        <w:r w:rsidRPr="00EF11CC" w:rsidDel="008F745A">
          <w:rPr>
            <w:rFonts w:ascii="Arial" w:hAnsi="Arial" w:cs="Arial"/>
          </w:rPr>
          <w:delText xml:space="preserve">32 kHz </w:delText>
        </w:r>
        <w:r w:rsidDel="008F745A">
          <w:rPr>
            <w:rFonts w:ascii="Arial" w:hAnsi="Arial" w:cs="Arial"/>
          </w:rPr>
          <w:delText>max mag voorzien en dat met het gebruik van een</w:delText>
        </w:r>
        <w:r w:rsidRPr="00EF11CC" w:rsidDel="008F745A">
          <w:rPr>
            <w:rFonts w:ascii="Arial" w:hAnsi="Arial" w:cs="Arial"/>
          </w:rPr>
          <w:delText xml:space="preserve"> RTC</w:delText>
        </w:r>
        <w:r w:rsidDel="008F745A">
          <w:rPr>
            <w:rFonts w:ascii="Arial" w:hAnsi="Arial" w:cs="Arial"/>
          </w:rPr>
          <w:delText xml:space="preserve">, deze bevind zich op pinnen PC14 en PC15. Door dat we een de </w:delText>
        </w:r>
        <w:r w:rsidR="006813C0" w:rsidDel="008F745A">
          <w:rPr>
            <w:rFonts w:ascii="Arial" w:hAnsi="Arial" w:cs="Arial"/>
          </w:rPr>
          <w:delText>kristal</w:delText>
        </w:r>
        <w:r w:rsidDel="008F745A">
          <w:rPr>
            <w:rFonts w:ascii="Arial" w:hAnsi="Arial" w:cs="Arial"/>
          </w:rPr>
          <w:delText xml:space="preserve"> gebruiken krijgen we een interne klok van 16 MHZ en als we de RTC gingen gebruiken was het een interne klok van 32 </w:delText>
        </w:r>
        <w:r w:rsidR="00533703" w:rsidDel="008F745A">
          <w:rPr>
            <w:rFonts w:ascii="Arial" w:hAnsi="Arial" w:cs="Arial"/>
          </w:rPr>
          <w:delText>kHz.</w:delText>
        </w:r>
      </w:del>
    </w:p>
    <w:p w14:paraId="6D42DA1A" w14:textId="5A4C86D0" w:rsidR="006E3E28" w:rsidDel="008F745A" w:rsidRDefault="006E3E28" w:rsidP="00F5671E">
      <w:pPr>
        <w:rPr>
          <w:del w:id="394" w:author="Stijn Van den bossche" w:date="2021-05-21T20:34:00Z"/>
          <w:rFonts w:ascii="Arial" w:hAnsi="Arial" w:cs="Arial"/>
        </w:rPr>
      </w:pPr>
    </w:p>
    <w:p w14:paraId="043802C0" w14:textId="44DCAE88" w:rsidR="00D55F35" w:rsidDel="008F745A" w:rsidRDefault="00D55F35" w:rsidP="00F5671E">
      <w:pPr>
        <w:rPr>
          <w:del w:id="395" w:author="Stijn Van den bossche" w:date="2021-05-21T20:34:00Z"/>
          <w:rFonts w:ascii="Arial" w:hAnsi="Arial" w:cs="Arial"/>
        </w:rPr>
      </w:pPr>
    </w:p>
    <w:p w14:paraId="4448DD51" w14:textId="6120707F" w:rsidR="00D55F35" w:rsidDel="008F745A" w:rsidRDefault="00D55F35" w:rsidP="00F5671E">
      <w:pPr>
        <w:rPr>
          <w:del w:id="396" w:author="Stijn Van den bossche" w:date="2021-05-21T20:34:00Z"/>
          <w:rFonts w:ascii="Arial" w:hAnsi="Arial" w:cs="Arial"/>
        </w:rPr>
      </w:pPr>
    </w:p>
    <w:p w14:paraId="760B99DF" w14:textId="348890DA" w:rsidR="00D55F35" w:rsidDel="008F745A" w:rsidRDefault="00D55F35" w:rsidP="00F5671E">
      <w:pPr>
        <w:rPr>
          <w:del w:id="397" w:author="Stijn Van den bossche" w:date="2021-05-21T20:34:00Z"/>
          <w:rFonts w:ascii="Arial" w:hAnsi="Arial" w:cs="Arial"/>
        </w:rPr>
      </w:pPr>
    </w:p>
    <w:p w14:paraId="40D93E49" w14:textId="7629D76E" w:rsidR="00D55F35" w:rsidDel="008F745A" w:rsidRDefault="00D55F35" w:rsidP="00F5671E">
      <w:pPr>
        <w:rPr>
          <w:del w:id="398" w:author="Stijn Van den bossche" w:date="2021-05-21T20:34:00Z"/>
          <w:rFonts w:ascii="Arial" w:hAnsi="Arial" w:cs="Arial"/>
        </w:rPr>
      </w:pPr>
    </w:p>
    <w:p w14:paraId="0929D593" w14:textId="3E3A87CE" w:rsidR="00D55F35" w:rsidDel="008F745A" w:rsidRDefault="00D55F35" w:rsidP="00F5671E">
      <w:pPr>
        <w:rPr>
          <w:del w:id="399" w:author="Stijn Van den bossche" w:date="2021-05-21T20:34:00Z"/>
          <w:rFonts w:ascii="Arial" w:hAnsi="Arial" w:cs="Arial"/>
        </w:rPr>
      </w:pPr>
    </w:p>
    <w:p w14:paraId="1BB84CFA" w14:textId="6678B297" w:rsidR="00D55F35" w:rsidDel="008F745A" w:rsidRDefault="00D55F35" w:rsidP="00F5671E">
      <w:pPr>
        <w:rPr>
          <w:del w:id="400" w:author="Stijn Van den bossche" w:date="2021-05-21T20:34:00Z"/>
          <w:rFonts w:ascii="Arial" w:hAnsi="Arial" w:cs="Arial"/>
        </w:rPr>
      </w:pPr>
    </w:p>
    <w:p w14:paraId="76C1BEC0" w14:textId="3F683302" w:rsidR="00D55F35" w:rsidDel="008F745A" w:rsidRDefault="00D55F35" w:rsidP="00F5671E">
      <w:pPr>
        <w:rPr>
          <w:del w:id="401" w:author="Stijn Van den bossche" w:date="2021-05-21T20:34:00Z"/>
          <w:rFonts w:ascii="Arial" w:hAnsi="Arial" w:cs="Arial"/>
        </w:rPr>
      </w:pPr>
    </w:p>
    <w:p w14:paraId="3750722F" w14:textId="1B7999A3" w:rsidR="00D55F35" w:rsidDel="008F745A" w:rsidRDefault="00D55F35" w:rsidP="00F5671E">
      <w:pPr>
        <w:rPr>
          <w:del w:id="402" w:author="Stijn Van den bossche" w:date="2021-05-21T20:34:00Z"/>
          <w:rFonts w:ascii="Arial" w:hAnsi="Arial" w:cs="Arial"/>
        </w:rPr>
      </w:pPr>
    </w:p>
    <w:p w14:paraId="423F9618" w14:textId="2307C7C0" w:rsidR="00D55F35" w:rsidDel="008F745A" w:rsidRDefault="00D55F35" w:rsidP="00F5671E">
      <w:pPr>
        <w:rPr>
          <w:del w:id="403" w:author="Stijn Van den bossche" w:date="2021-05-21T20:34:00Z"/>
          <w:rFonts w:ascii="Arial" w:hAnsi="Arial" w:cs="Arial"/>
        </w:rPr>
      </w:pPr>
    </w:p>
    <w:p w14:paraId="3EB88662" w14:textId="7C86D9CD" w:rsidR="00D55F35" w:rsidDel="008F745A" w:rsidRDefault="00D55F35" w:rsidP="00F5671E">
      <w:pPr>
        <w:rPr>
          <w:del w:id="404" w:author="Stijn Van den bossche" w:date="2021-05-21T20:34:00Z"/>
          <w:rFonts w:ascii="Arial" w:hAnsi="Arial" w:cs="Arial"/>
        </w:rPr>
      </w:pPr>
    </w:p>
    <w:p w14:paraId="7DA882B4" w14:textId="5C5E917F" w:rsidR="00D55F35" w:rsidDel="008F745A" w:rsidRDefault="00D55F35" w:rsidP="00F5671E">
      <w:pPr>
        <w:rPr>
          <w:del w:id="405" w:author="Stijn Van den bossche" w:date="2021-05-21T20:34:00Z"/>
          <w:rFonts w:ascii="Arial" w:hAnsi="Arial" w:cs="Arial"/>
        </w:rPr>
      </w:pPr>
    </w:p>
    <w:p w14:paraId="75B0ADEE" w14:textId="33009113" w:rsidR="00D55F35" w:rsidDel="008F745A" w:rsidRDefault="00D55F35" w:rsidP="00F5671E">
      <w:pPr>
        <w:rPr>
          <w:del w:id="406" w:author="Stijn Van den bossche" w:date="2021-05-21T20:34:00Z"/>
          <w:rFonts w:ascii="Arial" w:hAnsi="Arial" w:cs="Arial"/>
        </w:rPr>
      </w:pPr>
    </w:p>
    <w:p w14:paraId="56EC3028" w14:textId="37CA5ADF" w:rsidR="001173D6" w:rsidDel="008F745A" w:rsidRDefault="001173D6" w:rsidP="00F5671E">
      <w:pPr>
        <w:rPr>
          <w:del w:id="407" w:author="Stijn Van den bossche" w:date="2021-05-21T20:34:00Z"/>
          <w:rFonts w:ascii="Arial" w:hAnsi="Arial" w:cs="Arial"/>
        </w:rPr>
      </w:pPr>
    </w:p>
    <w:p w14:paraId="38FA0475" w14:textId="690CF619" w:rsidR="007C2C2B" w:rsidRPr="007C2C2B" w:rsidDel="008F745A" w:rsidRDefault="007C2C2B" w:rsidP="007C2C2B">
      <w:pPr>
        <w:pStyle w:val="ListParagraph"/>
        <w:keepNext/>
        <w:keepLines/>
        <w:numPr>
          <w:ilvl w:val="0"/>
          <w:numId w:val="38"/>
        </w:numPr>
        <w:spacing w:before="40"/>
        <w:contextualSpacing w:val="0"/>
        <w:outlineLvl w:val="1"/>
        <w:rPr>
          <w:del w:id="408" w:author="Stijn Van den bossche" w:date="2021-05-21T20:34:00Z"/>
          <w:rFonts w:ascii="Arial" w:eastAsiaTheme="majorEastAsia" w:hAnsi="Arial" w:cs="Arial"/>
          <w:vanish/>
          <w:sz w:val="26"/>
          <w:szCs w:val="26"/>
        </w:rPr>
      </w:pPr>
      <w:bookmarkStart w:id="409" w:name="_Toc69742040"/>
      <w:bookmarkStart w:id="410" w:name="_Toc69742067"/>
      <w:bookmarkStart w:id="411" w:name="_Toc70179418"/>
      <w:bookmarkStart w:id="412" w:name="_Toc70589569"/>
      <w:bookmarkStart w:id="413" w:name="_Toc71034741"/>
      <w:bookmarkEnd w:id="409"/>
      <w:bookmarkEnd w:id="410"/>
      <w:bookmarkEnd w:id="411"/>
      <w:bookmarkEnd w:id="412"/>
      <w:bookmarkEnd w:id="413"/>
    </w:p>
    <w:p w14:paraId="4597839B" w14:textId="314A1C29" w:rsidR="007C2C2B" w:rsidRPr="007C2C2B" w:rsidDel="008F745A" w:rsidRDefault="007C2C2B" w:rsidP="007C2C2B">
      <w:pPr>
        <w:pStyle w:val="ListParagraph"/>
        <w:keepNext/>
        <w:keepLines/>
        <w:numPr>
          <w:ilvl w:val="1"/>
          <w:numId w:val="38"/>
        </w:numPr>
        <w:spacing w:before="40"/>
        <w:contextualSpacing w:val="0"/>
        <w:outlineLvl w:val="1"/>
        <w:rPr>
          <w:del w:id="414" w:author="Stijn Van den bossche" w:date="2021-05-21T20:34:00Z"/>
          <w:rFonts w:ascii="Arial" w:eastAsiaTheme="majorEastAsia" w:hAnsi="Arial" w:cs="Arial"/>
          <w:vanish/>
          <w:sz w:val="26"/>
          <w:szCs w:val="26"/>
        </w:rPr>
      </w:pPr>
      <w:bookmarkStart w:id="415" w:name="_Toc69742041"/>
      <w:bookmarkStart w:id="416" w:name="_Toc69742068"/>
      <w:bookmarkStart w:id="417" w:name="_Toc70179419"/>
      <w:bookmarkStart w:id="418" w:name="_Toc70589570"/>
      <w:bookmarkStart w:id="419" w:name="_Toc71034742"/>
      <w:bookmarkEnd w:id="415"/>
      <w:bookmarkEnd w:id="416"/>
      <w:bookmarkEnd w:id="417"/>
      <w:bookmarkEnd w:id="418"/>
      <w:bookmarkEnd w:id="419"/>
    </w:p>
    <w:p w14:paraId="0C3AA05B" w14:textId="03272D23" w:rsidR="007C2C2B" w:rsidRPr="007C2C2B" w:rsidDel="008F745A" w:rsidRDefault="007C2C2B" w:rsidP="007C2C2B">
      <w:pPr>
        <w:pStyle w:val="ListParagraph"/>
        <w:keepNext/>
        <w:keepLines/>
        <w:numPr>
          <w:ilvl w:val="1"/>
          <w:numId w:val="38"/>
        </w:numPr>
        <w:spacing w:before="40"/>
        <w:contextualSpacing w:val="0"/>
        <w:outlineLvl w:val="1"/>
        <w:rPr>
          <w:del w:id="420" w:author="Stijn Van den bossche" w:date="2021-05-21T20:34:00Z"/>
          <w:rFonts w:ascii="Arial" w:eastAsiaTheme="majorEastAsia" w:hAnsi="Arial" w:cs="Arial"/>
          <w:vanish/>
          <w:sz w:val="26"/>
          <w:szCs w:val="26"/>
        </w:rPr>
      </w:pPr>
      <w:bookmarkStart w:id="421" w:name="_Toc69742042"/>
      <w:bookmarkStart w:id="422" w:name="_Toc69742069"/>
      <w:bookmarkStart w:id="423" w:name="_Toc70179420"/>
      <w:bookmarkStart w:id="424" w:name="_Toc70589571"/>
      <w:bookmarkStart w:id="425" w:name="_Toc71034743"/>
      <w:bookmarkEnd w:id="421"/>
      <w:bookmarkEnd w:id="422"/>
      <w:bookmarkEnd w:id="423"/>
      <w:bookmarkEnd w:id="424"/>
      <w:bookmarkEnd w:id="425"/>
    </w:p>
    <w:p w14:paraId="35DC1A1D" w14:textId="5B4F7FD7" w:rsidR="007C2C2B" w:rsidRPr="007C2C2B" w:rsidDel="008F745A" w:rsidRDefault="007C2C2B" w:rsidP="007C2C2B">
      <w:pPr>
        <w:pStyle w:val="Heading2"/>
        <w:numPr>
          <w:ilvl w:val="2"/>
          <w:numId w:val="38"/>
        </w:numPr>
        <w:rPr>
          <w:del w:id="426" w:author="Stijn Van den bossche" w:date="2021-05-21T20:34:00Z"/>
          <w:rFonts w:ascii="Arial" w:hAnsi="Arial" w:cs="Arial"/>
        </w:rPr>
      </w:pPr>
      <w:bookmarkStart w:id="427" w:name="_Toc71034744"/>
      <w:del w:id="428" w:author="Stijn Van den bossche" w:date="2021-05-21T20:34:00Z">
        <w:r w:rsidRPr="007C2C2B" w:rsidDel="008F745A">
          <w:rPr>
            <w:rFonts w:ascii="Arial" w:hAnsi="Arial" w:cs="Arial"/>
            <w:color w:val="auto"/>
          </w:rPr>
          <w:delText>Communicaties</w:delText>
        </w:r>
        <w:bookmarkEnd w:id="427"/>
        <w:r w:rsidRPr="007C2C2B" w:rsidDel="008F745A">
          <w:rPr>
            <w:rFonts w:ascii="Arial" w:hAnsi="Arial" w:cs="Arial"/>
          </w:rPr>
          <w:delText xml:space="preserve"> </w:delText>
        </w:r>
      </w:del>
    </w:p>
    <w:p w14:paraId="6428C438" w14:textId="51A252CA" w:rsidR="007C2C2B" w:rsidRPr="007C2C2B" w:rsidDel="008F745A" w:rsidRDefault="007C2C2B" w:rsidP="00F5671E">
      <w:pPr>
        <w:rPr>
          <w:del w:id="429" w:author="Stijn Van den bossche" w:date="2021-05-21T20:34:00Z"/>
          <w:rFonts w:ascii="Arial" w:hAnsi="Arial" w:cs="Arial"/>
          <w:b/>
          <w:bCs/>
        </w:rPr>
      </w:pPr>
      <w:del w:id="430" w:author="Stijn Van den bossche" w:date="2021-05-21T20:34:00Z">
        <w:r w:rsidRPr="007C2C2B" w:rsidDel="008F745A">
          <w:rPr>
            <w:rFonts w:ascii="Arial" w:hAnsi="Arial" w:cs="Arial"/>
            <w:b/>
            <w:bCs/>
          </w:rPr>
          <w:delText>UART</w:delText>
        </w:r>
      </w:del>
    </w:p>
    <w:p w14:paraId="295A114D" w14:textId="5505D8AE" w:rsidR="006E3E28" w:rsidDel="008F745A" w:rsidRDefault="006E3E28" w:rsidP="00F5671E">
      <w:pPr>
        <w:rPr>
          <w:del w:id="431" w:author="Stijn Van den bossche" w:date="2021-05-21T20:34:00Z"/>
        </w:rPr>
      </w:pPr>
      <w:del w:id="432" w:author="Stijn Van den bossche" w:date="2021-05-21T20:34:00Z">
        <w:r w:rsidDel="008F745A">
          <w:rPr>
            <w:rFonts w:ascii="Arial" w:hAnsi="Arial" w:cs="Arial"/>
          </w:rPr>
          <w:delText>U</w:delText>
        </w:r>
        <w:r w:rsidR="00C525A9" w:rsidDel="008F745A">
          <w:rPr>
            <w:rFonts w:ascii="Arial" w:hAnsi="Arial" w:cs="Arial"/>
          </w:rPr>
          <w:delText>ART</w:delText>
        </w:r>
        <w:r w:rsidDel="008F745A">
          <w:rPr>
            <w:rFonts w:ascii="Arial" w:hAnsi="Arial" w:cs="Arial"/>
          </w:rPr>
          <w:delText xml:space="preserve"> hebben we voorzien omdat we ons programma moeten inlezen in de microcontroller. Aan de pinnen van de </w:delText>
        </w:r>
        <w:r w:rsidR="00C525A9" w:rsidDel="008F745A">
          <w:rPr>
            <w:rFonts w:ascii="Arial" w:hAnsi="Arial" w:cs="Arial"/>
          </w:rPr>
          <w:delText xml:space="preserve">UART </w:delText>
        </w:r>
        <w:r w:rsidDel="008F745A">
          <w:rPr>
            <w:rFonts w:ascii="Arial" w:hAnsi="Arial" w:cs="Arial"/>
          </w:rPr>
          <w:delText xml:space="preserve">voorzien we een </w:delText>
        </w:r>
        <w:r w:rsidR="00D05821" w:rsidDel="008F745A">
          <w:rPr>
            <w:rFonts w:ascii="Arial" w:hAnsi="Arial" w:cs="Arial"/>
          </w:rPr>
          <w:delText>“</w:delText>
        </w:r>
        <w:r w:rsidR="00D05821" w:rsidRPr="00D05821" w:rsidDel="008F745A">
          <w:rPr>
            <w:rFonts w:ascii="Arial" w:hAnsi="Arial" w:cs="Arial"/>
            <w:color w:val="000000"/>
            <w:szCs w:val="20"/>
          </w:rPr>
          <w:delText>USB to ttl</w:delText>
        </w:r>
        <w:r w:rsidR="00D05821" w:rsidDel="008F745A">
          <w:rPr>
            <w:rFonts w:ascii="Arial" w:hAnsi="Arial" w:cs="Arial"/>
            <w:color w:val="000000"/>
            <w:szCs w:val="20"/>
          </w:rPr>
          <w:delText>”</w:delText>
        </w:r>
        <w:r w:rsidR="00C525A9" w:rsidDel="008F745A">
          <w:rPr>
            <w:rFonts w:ascii="Arial" w:hAnsi="Arial" w:cs="Arial"/>
          </w:rPr>
          <w:delText xml:space="preserve"> zodat we seriële communicatie van de usb op die PCB naar UART kunnen omzetten. Dit kan de microcontroller perfect uitlezen.</w:delText>
        </w:r>
        <w:r w:rsidR="00D55F35" w:rsidRPr="00D55F35" w:rsidDel="008F745A">
          <w:rPr>
            <w:noProof/>
          </w:rPr>
          <w:delText xml:space="preserve"> </w:delText>
        </w:r>
      </w:del>
    </w:p>
    <w:p w14:paraId="680A320C" w14:textId="3807364B" w:rsidR="00EF7CE8" w:rsidDel="008F745A" w:rsidRDefault="00D55F35" w:rsidP="00F5671E">
      <w:pPr>
        <w:rPr>
          <w:del w:id="433" w:author="Stijn Van den bossche" w:date="2021-05-21T20:34:00Z"/>
        </w:rPr>
      </w:pPr>
      <w:del w:id="434" w:author="Stijn Van den bossche" w:date="2021-05-21T20:34:00Z">
        <w:r w:rsidRPr="00D55F35" w:rsidDel="008F745A">
          <w:rPr>
            <w:noProof/>
          </w:rPr>
          <w:drawing>
            <wp:anchor distT="0" distB="0" distL="114300" distR="114300" simplePos="0" relativeHeight="251688960" behindDoc="1" locked="0" layoutInCell="1" allowOverlap="1" wp14:anchorId="4B322DFF" wp14:editId="04090A92">
              <wp:simplePos x="0" y="0"/>
              <wp:positionH relativeFrom="margin">
                <wp:posOffset>1483360</wp:posOffset>
              </wp:positionH>
              <wp:positionV relativeFrom="paragraph">
                <wp:posOffset>8255</wp:posOffset>
              </wp:positionV>
              <wp:extent cx="4603750" cy="2680970"/>
              <wp:effectExtent l="0" t="0" r="6350" b="5080"/>
              <wp:wrapNone/>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02" t="3122" r="1234" b="2112"/>
                      <a:stretch/>
                    </pic:blipFill>
                    <pic:spPr bwMode="auto">
                      <a:xfrm>
                        <a:off x="0" y="0"/>
                        <a:ext cx="4603750" cy="2680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7615A17" w14:textId="07BAA85A" w:rsidR="00EF7CE8" w:rsidDel="008F745A" w:rsidRDefault="00EF7CE8" w:rsidP="00F5671E">
      <w:pPr>
        <w:rPr>
          <w:del w:id="435" w:author="Stijn Van den bossche" w:date="2021-05-21T20:34:00Z"/>
        </w:rPr>
      </w:pPr>
    </w:p>
    <w:p w14:paraId="5B049883" w14:textId="1ED934A7" w:rsidR="00EF7CE8" w:rsidDel="008F745A" w:rsidRDefault="00EF7CE8" w:rsidP="00F5671E">
      <w:pPr>
        <w:rPr>
          <w:del w:id="436" w:author="Stijn Van den bossche" w:date="2021-05-21T20:34:00Z"/>
        </w:rPr>
      </w:pPr>
    </w:p>
    <w:p w14:paraId="748486B8" w14:textId="0DC5A7BD" w:rsidR="00EF7CE8" w:rsidDel="008F745A" w:rsidRDefault="00EF7CE8" w:rsidP="00F5671E">
      <w:pPr>
        <w:rPr>
          <w:del w:id="437" w:author="Stijn Van den bossche" w:date="2021-05-21T20:34:00Z"/>
        </w:rPr>
      </w:pPr>
    </w:p>
    <w:p w14:paraId="730E7E4A" w14:textId="72C0B28F" w:rsidR="00EF7CE8" w:rsidDel="008F745A" w:rsidRDefault="00EF7CE8" w:rsidP="00F5671E">
      <w:pPr>
        <w:rPr>
          <w:del w:id="438" w:author="Stijn Van den bossche" w:date="2021-05-21T20:34:00Z"/>
        </w:rPr>
      </w:pPr>
    </w:p>
    <w:p w14:paraId="45A40D3C" w14:textId="393D545A" w:rsidR="00EF7CE8" w:rsidRPr="00D55F35" w:rsidDel="008F745A" w:rsidRDefault="00D55F35" w:rsidP="00F5671E">
      <w:pPr>
        <w:rPr>
          <w:del w:id="439" w:author="Stijn Van den bossche" w:date="2021-05-21T20:34:00Z"/>
          <w:rFonts w:ascii="Arial" w:hAnsi="Arial" w:cs="Arial"/>
        </w:rPr>
      </w:pPr>
      <w:del w:id="440" w:author="Stijn Van den bossche" w:date="2021-05-21T20:34:00Z">
        <w:r w:rsidRPr="00D55F35" w:rsidDel="008F745A">
          <w:rPr>
            <w:rFonts w:ascii="Arial" w:hAnsi="Arial" w:cs="Arial"/>
          </w:rPr>
          <w:delText>Binnen komende data</w:delText>
        </w:r>
      </w:del>
    </w:p>
    <w:p w14:paraId="4286C722" w14:textId="00D9DD03" w:rsidR="00EF7CE8" w:rsidDel="008F745A" w:rsidRDefault="00EF7CE8" w:rsidP="00F5671E">
      <w:pPr>
        <w:rPr>
          <w:del w:id="441" w:author="Stijn Van den bossche" w:date="2021-05-21T20:34:00Z"/>
        </w:rPr>
      </w:pPr>
    </w:p>
    <w:p w14:paraId="11869ADA" w14:textId="4100672D" w:rsidR="00EF7CE8" w:rsidDel="008F745A" w:rsidRDefault="00EF7CE8" w:rsidP="00F5671E">
      <w:pPr>
        <w:rPr>
          <w:del w:id="442" w:author="Stijn Van den bossche" w:date="2021-05-21T20:34:00Z"/>
        </w:rPr>
      </w:pPr>
    </w:p>
    <w:p w14:paraId="14C21E3A" w14:textId="4782EDD5" w:rsidR="00EF7CE8" w:rsidDel="008F745A" w:rsidRDefault="00EF7CE8" w:rsidP="00F5671E">
      <w:pPr>
        <w:rPr>
          <w:del w:id="443" w:author="Stijn Van den bossche" w:date="2021-05-21T20:34:00Z"/>
        </w:rPr>
      </w:pPr>
    </w:p>
    <w:p w14:paraId="7FAE1BA6" w14:textId="433066F0" w:rsidR="00EF7CE8" w:rsidRPr="00D55F35" w:rsidDel="008F745A" w:rsidRDefault="00D55F35" w:rsidP="00F5671E">
      <w:pPr>
        <w:rPr>
          <w:del w:id="444" w:author="Stijn Van den bossche" w:date="2021-05-21T20:34:00Z"/>
          <w:rFonts w:ascii="Arial" w:hAnsi="Arial" w:cs="Arial"/>
        </w:rPr>
      </w:pPr>
      <w:del w:id="445" w:author="Stijn Van den bossche" w:date="2021-05-21T20:34:00Z">
        <w:r w:rsidRPr="00D55F35" w:rsidDel="008F745A">
          <w:rPr>
            <w:rFonts w:ascii="Arial" w:hAnsi="Arial" w:cs="Arial"/>
          </w:rPr>
          <w:delText>CLK die hoog word</w:delText>
        </w:r>
      </w:del>
    </w:p>
    <w:p w14:paraId="4D3212AD" w14:textId="2737EA70" w:rsidR="00D55F35" w:rsidRPr="00D55F35" w:rsidDel="008F745A" w:rsidRDefault="00D55F35" w:rsidP="00F5671E">
      <w:pPr>
        <w:rPr>
          <w:del w:id="446" w:author="Stijn Van den bossche" w:date="2021-05-21T20:34:00Z"/>
          <w:rFonts w:ascii="Arial" w:hAnsi="Arial" w:cs="Arial"/>
        </w:rPr>
      </w:pPr>
      <w:del w:id="447" w:author="Stijn Van den bossche" w:date="2021-05-21T20:34:00Z">
        <w:r w:rsidDel="008F745A">
          <w:rPr>
            <w:rFonts w:ascii="Arial" w:hAnsi="Arial" w:cs="Arial"/>
            <w:noProof/>
          </w:rPr>
          <mc:AlternateContent>
            <mc:Choice Requires="wps">
              <w:drawing>
                <wp:anchor distT="0" distB="0" distL="114300" distR="114300" simplePos="0" relativeHeight="251692032" behindDoc="0" locked="0" layoutInCell="1" allowOverlap="1" wp14:anchorId="6B86EC61" wp14:editId="69E7359D">
                  <wp:simplePos x="0" y="0"/>
                  <wp:positionH relativeFrom="column">
                    <wp:posOffset>2440304</wp:posOffset>
                  </wp:positionH>
                  <wp:positionV relativeFrom="paragraph">
                    <wp:posOffset>95885</wp:posOffset>
                  </wp:positionV>
                  <wp:extent cx="114301" cy="355600"/>
                  <wp:effectExtent l="0" t="6350" r="12700" b="88900"/>
                  <wp:wrapNone/>
                  <wp:docPr id="37" name="Linkeraccolade 37"/>
                  <wp:cNvGraphicFramePr/>
                  <a:graphic xmlns:a="http://schemas.openxmlformats.org/drawingml/2006/main">
                    <a:graphicData uri="http://schemas.microsoft.com/office/word/2010/wordprocessingShape">
                      <wps:wsp>
                        <wps:cNvSpPr/>
                        <wps:spPr>
                          <a:xfrm rot="16200000">
                            <a:off x="0" y="0"/>
                            <a:ext cx="114301" cy="355600"/>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DB19C" id="Linkeraccolade 37" o:spid="_x0000_s1026" type="#_x0000_t87" style="position:absolute;margin-left:192.15pt;margin-top:7.55pt;width:9pt;height:2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" adj="579" strokecolor="windowText" strokeweight=".5pt">
                  <v:stroke joinstyle="miter"/>
                </v:shape>
              </w:pict>
            </mc:Fallback>
          </mc:AlternateContent>
        </w:r>
        <w:r w:rsidDel="008F745A">
          <w:rPr>
            <w:rFonts w:ascii="Arial" w:hAnsi="Arial" w:cs="Arial"/>
            <w:noProof/>
          </w:rPr>
          <mc:AlternateContent>
            <mc:Choice Requires="wps">
              <w:drawing>
                <wp:anchor distT="0" distB="0" distL="114300" distR="114300" simplePos="0" relativeHeight="251689984" behindDoc="0" locked="0" layoutInCell="1" allowOverlap="1" wp14:anchorId="3D4E6913" wp14:editId="6600B92D">
                  <wp:simplePos x="0" y="0"/>
                  <wp:positionH relativeFrom="column">
                    <wp:posOffset>2002155</wp:posOffset>
                  </wp:positionH>
                  <wp:positionV relativeFrom="paragraph">
                    <wp:posOffset>13334</wp:posOffset>
                  </wp:positionV>
                  <wp:extent cx="114617" cy="495618"/>
                  <wp:effectExtent l="0" t="0" r="19050" b="95250"/>
                  <wp:wrapNone/>
                  <wp:docPr id="36" name="Linkeraccolade 36"/>
                  <wp:cNvGraphicFramePr/>
                  <a:graphic xmlns:a="http://schemas.openxmlformats.org/drawingml/2006/main">
                    <a:graphicData uri="http://schemas.microsoft.com/office/word/2010/wordprocessingShape">
                      <wps:wsp>
                        <wps:cNvSpPr/>
                        <wps:spPr>
                          <a:xfrm rot="16200000">
                            <a:off x="0" y="0"/>
                            <a:ext cx="114617" cy="4956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C0EFE" id="Linkeraccolade 36" o:spid="_x0000_s1026" type="#_x0000_t87" style="position:absolute;margin-left:157.65pt;margin-top:1.05pt;width:9pt;height:39.0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" adj="416" strokecolor="black [3200]" strokeweight=".5pt">
                  <v:stroke joinstyle="miter"/>
                </v:shape>
              </w:pict>
            </mc:Fallback>
          </mc:AlternateContent>
        </w:r>
        <w:r w:rsidRPr="00D55F35" w:rsidDel="008F745A">
          <w:rPr>
            <w:rFonts w:ascii="Arial" w:hAnsi="Arial" w:cs="Arial"/>
          </w:rPr>
          <w:delText xml:space="preserve">als je data moet </w:delText>
        </w:r>
      </w:del>
    </w:p>
    <w:p w14:paraId="3164ACCA" w14:textId="7FFA9A6B" w:rsidR="00D55F35" w:rsidRPr="00D55F35" w:rsidDel="008F745A" w:rsidRDefault="00D55F35" w:rsidP="00F5671E">
      <w:pPr>
        <w:rPr>
          <w:del w:id="448" w:author="Stijn Van den bossche" w:date="2021-05-21T20:34:00Z"/>
          <w:rFonts w:ascii="Arial" w:hAnsi="Arial" w:cs="Arial"/>
        </w:rPr>
      </w:pPr>
      <w:del w:id="449" w:author="Stijn Van den bossche" w:date="2021-05-21T20:34:00Z">
        <w:r w:rsidRPr="00D55F35" w:rsidDel="008F745A">
          <w:rPr>
            <w:rFonts w:ascii="Arial" w:hAnsi="Arial" w:cs="Arial"/>
          </w:rPr>
          <w:delText>uitlezen</w:delText>
        </w:r>
      </w:del>
    </w:p>
    <w:p w14:paraId="30BDA308" w14:textId="79FF1843" w:rsidR="00EF7CE8" w:rsidDel="008F745A" w:rsidRDefault="00D55F35" w:rsidP="00F5671E">
      <w:pPr>
        <w:rPr>
          <w:del w:id="450" w:author="Stijn Van den bossche" w:date="2021-05-21T20:34:00Z"/>
        </w:rPr>
      </w:pPr>
      <w:del w:id="451" w:author="Stijn Van den bossche" w:date="2021-05-21T20:34:00Z">
        <w:r w:rsidDel="008F745A">
          <w:rPr>
            <w:noProof/>
          </w:rPr>
          <mc:AlternateContent>
            <mc:Choice Requires="wps">
              <w:drawing>
                <wp:anchor distT="0" distB="0" distL="114300" distR="114300" simplePos="0" relativeHeight="251695104" behindDoc="0" locked="0" layoutInCell="1" allowOverlap="1" wp14:anchorId="6A404CC4" wp14:editId="44CCD7D4">
                  <wp:simplePos x="0" y="0"/>
                  <wp:positionH relativeFrom="column">
                    <wp:posOffset>2497455</wp:posOffset>
                  </wp:positionH>
                  <wp:positionV relativeFrom="paragraph">
                    <wp:posOffset>38735</wp:posOffset>
                  </wp:positionV>
                  <wp:extent cx="57150" cy="1200150"/>
                  <wp:effectExtent l="19050" t="0" r="57150" b="57150"/>
                  <wp:wrapNone/>
                  <wp:docPr id="39" name="Rechte verbindingslijn met pijl 39"/>
                  <wp:cNvGraphicFramePr/>
                  <a:graphic xmlns:a="http://schemas.openxmlformats.org/drawingml/2006/main">
                    <a:graphicData uri="http://schemas.microsoft.com/office/word/2010/wordprocessingShape">
                      <wps:wsp>
                        <wps:cNvCnPr/>
                        <wps:spPr>
                          <a:xfrm>
                            <a:off x="0" y="0"/>
                            <a:ext cx="57150" cy="1200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9B4317" id="Rechte verbindingslijn met pijl 39" o:spid="_x0000_s1026" type="#_x0000_t32" style="position:absolute;margin-left:196.65pt;margin-top:3.05pt;width:4.5pt;height: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" strokecolor="windowText" strokeweight=".5pt">
                  <v:stroke endarrow="block" joinstyle="miter"/>
                </v:shape>
              </w:pict>
            </mc:Fallback>
          </mc:AlternateContent>
        </w:r>
        <w:r w:rsidDel="008F745A">
          <w:rPr>
            <w:noProof/>
          </w:rPr>
          <mc:AlternateContent>
            <mc:Choice Requires="wps">
              <w:drawing>
                <wp:anchor distT="0" distB="0" distL="114300" distR="114300" simplePos="0" relativeHeight="251693056" behindDoc="0" locked="0" layoutInCell="1" allowOverlap="1" wp14:anchorId="585568EC" wp14:editId="0180A9C0">
                  <wp:simplePos x="0" y="0"/>
                  <wp:positionH relativeFrom="column">
                    <wp:posOffset>2065655</wp:posOffset>
                  </wp:positionH>
                  <wp:positionV relativeFrom="paragraph">
                    <wp:posOffset>51435</wp:posOffset>
                  </wp:positionV>
                  <wp:extent cx="6350" cy="1200150"/>
                  <wp:effectExtent l="38100" t="0" r="69850" b="57150"/>
                  <wp:wrapNone/>
                  <wp:docPr id="38" name="Rechte verbindingslijn met pijl 38"/>
                  <wp:cNvGraphicFramePr/>
                  <a:graphic xmlns:a="http://schemas.openxmlformats.org/drawingml/2006/main">
                    <a:graphicData uri="http://schemas.microsoft.com/office/word/2010/wordprocessingShape">
                      <wps:wsp>
                        <wps:cNvCnPr/>
                        <wps:spPr>
                          <a:xfrm>
                            <a:off x="0" y="0"/>
                            <a:ext cx="6350" cy="120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264C84" id="Rechte verbindingslijn met pijl 38" o:spid="_x0000_s1026" type="#_x0000_t32" style="position:absolute;margin-left:162.65pt;margin-top:4.05pt;width:.5pt;height:9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" strokecolor="black [3200]" strokeweight=".5pt">
                  <v:stroke endarrow="block" joinstyle="miter"/>
                </v:shape>
              </w:pict>
            </mc:Fallback>
          </mc:AlternateContent>
        </w:r>
      </w:del>
    </w:p>
    <w:p w14:paraId="6BFBC16D" w14:textId="4A52B85A" w:rsidR="00EF7CE8" w:rsidDel="008F745A" w:rsidRDefault="00EF7CE8" w:rsidP="00F5671E">
      <w:pPr>
        <w:rPr>
          <w:del w:id="452" w:author="Stijn Van den bossche" w:date="2021-05-21T20:34:00Z"/>
        </w:rPr>
      </w:pPr>
    </w:p>
    <w:p w14:paraId="437326F6" w14:textId="627731D4" w:rsidR="00EF7CE8" w:rsidDel="008F745A" w:rsidRDefault="00EF7CE8" w:rsidP="00F5671E">
      <w:pPr>
        <w:rPr>
          <w:del w:id="453" w:author="Stijn Van den bossche" w:date="2021-05-21T20:34:00Z"/>
        </w:rPr>
      </w:pPr>
    </w:p>
    <w:p w14:paraId="29E14B5F" w14:textId="11BF89C1" w:rsidR="00EF7CE8" w:rsidDel="008F745A" w:rsidRDefault="00EF7CE8" w:rsidP="00F5671E">
      <w:pPr>
        <w:rPr>
          <w:del w:id="454" w:author="Stijn Van den bossche" w:date="2021-05-21T20:34:00Z"/>
        </w:rPr>
      </w:pPr>
    </w:p>
    <w:p w14:paraId="402F4DC0" w14:textId="7C146EA0" w:rsidR="00EF7CE8" w:rsidDel="008F745A" w:rsidRDefault="00EF7CE8" w:rsidP="00F5671E">
      <w:pPr>
        <w:rPr>
          <w:del w:id="455" w:author="Stijn Van den bossche" w:date="2021-05-21T20:34:00Z"/>
        </w:rPr>
      </w:pPr>
    </w:p>
    <w:p w14:paraId="6896D456" w14:textId="36E4F533" w:rsidR="00EF7CE8" w:rsidDel="008F745A" w:rsidRDefault="00EF7CE8" w:rsidP="00F5671E">
      <w:pPr>
        <w:rPr>
          <w:del w:id="456" w:author="Stijn Van den bossche" w:date="2021-05-21T20:34:00Z"/>
        </w:rPr>
      </w:pPr>
    </w:p>
    <w:p w14:paraId="0265BAAD" w14:textId="089F6FC9" w:rsidR="00EF7CE8" w:rsidDel="008F745A" w:rsidRDefault="00EF7CE8" w:rsidP="00F5671E">
      <w:pPr>
        <w:rPr>
          <w:del w:id="457" w:author="Stijn Van den bossche" w:date="2021-05-21T20:34:00Z"/>
        </w:rPr>
      </w:pPr>
    </w:p>
    <w:p w14:paraId="7DC1B796" w14:textId="679025B8" w:rsidR="00D55F35" w:rsidDel="008F745A" w:rsidRDefault="00D55F35" w:rsidP="00F5671E">
      <w:pPr>
        <w:rPr>
          <w:del w:id="458" w:author="Stijn Van den bossche" w:date="2021-05-21T20:34:00Z"/>
        </w:rPr>
      </w:pPr>
    </w:p>
    <w:p w14:paraId="31B473C1" w14:textId="2003EA6C" w:rsidR="00D55F35" w:rsidDel="008F745A" w:rsidRDefault="00D55F35" w:rsidP="00F5671E">
      <w:pPr>
        <w:rPr>
          <w:del w:id="459" w:author="Stijn Van den bossche" w:date="2021-05-21T20:34:00Z"/>
        </w:rPr>
      </w:pPr>
    </w:p>
    <w:p w14:paraId="3A9EFEB0" w14:textId="629332B0" w:rsidR="00D55F35" w:rsidDel="008F745A" w:rsidRDefault="00D55F35" w:rsidP="00F5671E">
      <w:pPr>
        <w:rPr>
          <w:del w:id="460" w:author="Stijn Van den bossche" w:date="2021-05-21T20:34:00Z"/>
          <w:rFonts w:ascii="Arial" w:hAnsi="Arial" w:cs="Arial"/>
        </w:rPr>
      </w:pPr>
      <w:del w:id="461" w:author="Stijn Van den bossche" w:date="2021-05-21T20:34:00Z">
        <w:r w:rsidRPr="004149AF" w:rsidDel="008F745A">
          <w:rPr>
            <w:rFonts w:ascii="Arial" w:hAnsi="Arial" w:cs="Arial"/>
          </w:rPr>
          <w:delText>Tijd voor uitlezing:</w:delText>
        </w:r>
        <w:r w:rsidRPr="004149AF" w:rsidDel="008F745A">
          <w:rPr>
            <w:rFonts w:ascii="Arial" w:hAnsi="Arial" w:cs="Arial"/>
          </w:rPr>
          <w:tab/>
        </w:r>
        <w:r w:rsidR="004149AF" w:rsidDel="008F745A">
          <w:rPr>
            <w:rFonts w:ascii="Arial" w:hAnsi="Arial" w:cs="Arial"/>
          </w:rPr>
          <w:tab/>
        </w:r>
        <w:r w:rsidRPr="004149AF" w:rsidDel="008F745A">
          <w:rPr>
            <w:rFonts w:ascii="Arial" w:hAnsi="Arial" w:cs="Arial"/>
          </w:rPr>
          <w:delText xml:space="preserve">1.5 bit, </w:delText>
        </w:r>
        <w:r w:rsidR="004149AF" w:rsidDel="008F745A">
          <w:rPr>
            <w:rFonts w:ascii="Arial" w:hAnsi="Arial" w:cs="Arial"/>
          </w:rPr>
          <w:delText xml:space="preserve">      </w:delText>
        </w:r>
        <w:r w:rsidRPr="004149AF" w:rsidDel="008F745A">
          <w:rPr>
            <w:rFonts w:ascii="Arial" w:hAnsi="Arial" w:cs="Arial"/>
          </w:rPr>
          <w:delText>1 bit</w:delText>
        </w:r>
        <w:r w:rsidR="004149AF" w:rsidDel="008F745A">
          <w:rPr>
            <w:rFonts w:ascii="Arial" w:hAnsi="Arial" w:cs="Arial"/>
          </w:rPr>
          <w:delText>,  …..(de rest is ook 1 bit)</w:delText>
        </w:r>
      </w:del>
    </w:p>
    <w:p w14:paraId="2C47AE1B" w14:textId="440C711D" w:rsidR="004149AF" w:rsidDel="008F745A" w:rsidRDefault="004149AF" w:rsidP="00F5671E">
      <w:pPr>
        <w:rPr>
          <w:del w:id="462" w:author="Stijn Van den bossche" w:date="2021-05-21T20:34:00Z"/>
          <w:rFonts w:ascii="Arial" w:hAnsi="Arial" w:cs="Arial"/>
        </w:rPr>
      </w:pPr>
    </w:p>
    <w:p w14:paraId="6F83D4D5" w14:textId="6F19BC94" w:rsidR="004149AF" w:rsidDel="008F745A" w:rsidRDefault="004149AF" w:rsidP="00F5671E">
      <w:pPr>
        <w:rPr>
          <w:del w:id="463" w:author="Stijn Van den bossche" w:date="2021-05-21T20:34:00Z"/>
          <w:rFonts w:ascii="Arial" w:hAnsi="Arial" w:cs="Arial"/>
        </w:rPr>
      </w:pPr>
      <w:del w:id="464" w:author="Stijn Van den bossche" w:date="2021-05-21T20:34:00Z">
        <w:r w:rsidDel="008F745A">
          <w:rPr>
            <w:noProof/>
          </w:rPr>
          <w:drawing>
            <wp:anchor distT="0" distB="0" distL="114300" distR="114300" simplePos="0" relativeHeight="251696128" behindDoc="1" locked="0" layoutInCell="1" allowOverlap="1" wp14:anchorId="73618B2C" wp14:editId="3FFCD409">
              <wp:simplePos x="0" y="0"/>
              <wp:positionH relativeFrom="column">
                <wp:posOffset>4059555</wp:posOffset>
              </wp:positionH>
              <wp:positionV relativeFrom="paragraph">
                <wp:posOffset>356870</wp:posOffset>
              </wp:positionV>
              <wp:extent cx="1986553" cy="862330"/>
              <wp:effectExtent l="0" t="0" r="0" b="0"/>
              <wp:wrapTight wrapText="bothSides">
                <wp:wrapPolygon edited="0">
                  <wp:start x="0" y="0"/>
                  <wp:lineTo x="0" y="20996"/>
                  <wp:lineTo x="21338" y="20996"/>
                  <wp:lineTo x="21338" y="0"/>
                  <wp:lineTo x="0" y="0"/>
                </wp:wrapPolygon>
              </wp:wrapTight>
              <wp:docPr id="40" name="Afbeelding 40" descr="Parity Checkers and Generators Selection Guide | Engineering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ity Checkers and Generators Selection Guide | Engineering3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6553" cy="8623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8F745A">
          <w:rPr>
            <w:rFonts w:ascii="Arial" w:hAnsi="Arial" w:cs="Arial"/>
          </w:rPr>
          <w:delText>De data van UART word altijd maar uitgelezen als de binnenkomende data eerst laag wordt dit is de start bit en dan heb je de 8 bit of 1byte die zowel hoog of laag kunnen zij maar natuurlijk niet tegelijk natuurlijk. Na de 8 bit komt de parity bit deze is er niet altijd maar het detecteert altijd 1 fout en zegt of het oneven is of even aan de hand van een 1(even) of 0(oneven) te zetten in deze bit. Zoals deze teken hiernaast.</w:delText>
        </w:r>
        <w:r w:rsidR="004E58F9" w:rsidDel="008F745A">
          <w:rPr>
            <w:rFonts w:ascii="Arial" w:hAnsi="Arial" w:cs="Arial"/>
          </w:rPr>
          <w:delText xml:space="preserve"> De laatste bit moet terug hoog worden bij de UART dit wordt de stop bit genoemd en dan stopt de TX met uitlezen.</w:delText>
        </w:r>
      </w:del>
    </w:p>
    <w:p w14:paraId="00866E41" w14:textId="49645CAC" w:rsidR="004149AF" w:rsidRPr="004149AF" w:rsidDel="008F745A" w:rsidRDefault="004149AF" w:rsidP="00F5671E">
      <w:pPr>
        <w:rPr>
          <w:del w:id="465" w:author="Stijn Van den bossche" w:date="2021-05-21T20:34:00Z"/>
          <w:rFonts w:ascii="Arial" w:hAnsi="Arial" w:cs="Arial"/>
        </w:rPr>
      </w:pPr>
    </w:p>
    <w:p w14:paraId="33058071" w14:textId="2A440355" w:rsidR="00D55F35" w:rsidDel="008F745A" w:rsidRDefault="00D55F35" w:rsidP="00F5671E">
      <w:pPr>
        <w:rPr>
          <w:del w:id="466" w:author="Stijn Van den bossche" w:date="2021-05-21T20:34:00Z"/>
        </w:rPr>
      </w:pPr>
    </w:p>
    <w:p w14:paraId="0B643C14" w14:textId="32840E40" w:rsidR="00960B07" w:rsidDel="008F745A" w:rsidRDefault="00E0397F" w:rsidP="00960B07">
      <w:pPr>
        <w:rPr>
          <w:del w:id="467" w:author="Stijn Van den bossche" w:date="2021-05-21T20:34:00Z"/>
          <w:rFonts w:ascii="Arial" w:hAnsi="Arial" w:cs="Arial"/>
          <w:b/>
          <w:bCs/>
        </w:rPr>
      </w:pPr>
      <w:del w:id="468" w:author="Stijn Van den bossche" w:date="2021-05-21T20:34:00Z">
        <w:r w:rsidDel="008F745A">
          <w:rPr>
            <w:rFonts w:ascii="Arial" w:hAnsi="Arial" w:cs="Arial"/>
            <w:noProof/>
            <w:lang w:eastAsia="nl-BE"/>
          </w:rPr>
          <mc:AlternateContent>
            <mc:Choice Requires="wpg">
              <w:drawing>
                <wp:anchor distT="0" distB="0" distL="114300" distR="114300" simplePos="0" relativeHeight="251717632" behindDoc="1" locked="0" layoutInCell="1" allowOverlap="1" wp14:anchorId="78E463F7" wp14:editId="615F3A54">
                  <wp:simplePos x="0" y="0"/>
                  <wp:positionH relativeFrom="margin">
                    <wp:posOffset>2376805</wp:posOffset>
                  </wp:positionH>
                  <wp:positionV relativeFrom="paragraph">
                    <wp:posOffset>425450</wp:posOffset>
                  </wp:positionV>
                  <wp:extent cx="1432560" cy="2857500"/>
                  <wp:effectExtent l="0" t="0" r="0" b="0"/>
                  <wp:wrapNone/>
                  <wp:docPr id="75" name="Groep 75"/>
                  <wp:cNvGraphicFramePr/>
                  <a:graphic xmlns:a="http://schemas.openxmlformats.org/drawingml/2006/main">
                    <a:graphicData uri="http://schemas.microsoft.com/office/word/2010/wordprocessingGroup">
                      <wpg:wgp>
                        <wpg:cNvGrpSpPr/>
                        <wpg:grpSpPr>
                          <a:xfrm>
                            <a:off x="0" y="0"/>
                            <a:ext cx="1432560" cy="2857500"/>
                            <a:chOff x="0" y="0"/>
                            <a:chExt cx="1268730" cy="3383280"/>
                          </a:xfrm>
                        </wpg:grpSpPr>
                        <pic:pic xmlns:pic="http://schemas.openxmlformats.org/drawingml/2006/picture">
                          <pic:nvPicPr>
                            <pic:cNvPr id="73" name="Afbeelding 73"/>
                            <pic:cNvPicPr>
                              <a:picLocks noChangeAspect="1"/>
                            </pic:cNvPicPr>
                          </pic:nvPicPr>
                          <pic:blipFill rotWithShape="1">
                            <a:blip r:embed="rId28">
                              <a:extLst>
                                <a:ext uri="{28A0092B-C50C-407E-A947-70E740481C1C}">
                                  <a14:useLocalDpi xmlns:a14="http://schemas.microsoft.com/office/drawing/2010/main" val="0"/>
                                </a:ext>
                              </a:extLst>
                            </a:blip>
                            <a:srcRect l="77089"/>
                            <a:stretch/>
                          </pic:blipFill>
                          <pic:spPr bwMode="auto">
                            <a:xfrm>
                              <a:off x="381000" y="0"/>
                              <a:ext cx="887730" cy="3382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Afbeelding 74"/>
                            <pic:cNvPicPr>
                              <a:picLocks noChangeAspect="1"/>
                            </pic:cNvPicPr>
                          </pic:nvPicPr>
                          <pic:blipFill rotWithShape="1">
                            <a:blip r:embed="rId28">
                              <a:extLst>
                                <a:ext uri="{28A0092B-C50C-407E-A947-70E740481C1C}">
                                  <a14:useLocalDpi xmlns:a14="http://schemas.microsoft.com/office/drawing/2010/main" val="0"/>
                                </a:ext>
                              </a:extLst>
                            </a:blip>
                            <a:srcRect r="89970"/>
                            <a:stretch/>
                          </pic:blipFill>
                          <pic:spPr bwMode="auto">
                            <a:xfrm>
                              <a:off x="0" y="0"/>
                              <a:ext cx="388620" cy="33832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E561CD" id="Groep 75" o:spid="_x0000_s1026" style="position:absolute;margin-left:187.15pt;margin-top:33.5pt;width:112.8pt;height:225pt;z-index:-251598848;mso-position-horizontal-relative:margin;mso-width-relative:margin;mso-height-relative:margin" coordsize="12687,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73" o:spid="_x0000_s1027" type="#_x0000_t75" style="position:absolute;left:3810;width:8877;height:3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">
                    <v:imagedata r:id="rId29" o:title="" cropleft="50521f"/>
                  </v:shape>
                  <v:shape id="Afbeelding 74" o:spid="_x0000_s1028" type="#_x0000_t75" style="position:absolute;width:3886;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">
                    <v:imagedata r:id="rId29" o:title="" cropright="58963f"/>
                  </v:shape>
                  <w10:wrap anchorx="margin"/>
                </v:group>
              </w:pict>
            </mc:Fallback>
          </mc:AlternateContent>
        </w:r>
        <w:r w:rsidR="00D05821" w:rsidRPr="00D05821" w:rsidDel="008F745A">
          <w:rPr>
            <w:rFonts w:ascii="Arial" w:hAnsi="Arial" w:cs="Arial"/>
          </w:rPr>
          <w:delText>Doordat we de STM32F411CEU7</w:delText>
        </w:r>
        <w:r w:rsidR="00D05821" w:rsidDel="008F745A">
          <w:rPr>
            <w:rFonts w:ascii="Arial" w:hAnsi="Arial" w:cs="Arial"/>
            <w:lang w:eastAsia="nl-BE"/>
          </w:rPr>
          <w:delText xml:space="preserve"> kunnen we niet programmeren met de “</w:delText>
        </w:r>
        <w:r w:rsidR="00D05821" w:rsidRPr="00D05821" w:rsidDel="008F745A">
          <w:rPr>
            <w:rFonts w:ascii="Arial" w:hAnsi="Arial" w:cs="Arial"/>
            <w:color w:val="000000"/>
            <w:szCs w:val="20"/>
          </w:rPr>
          <w:delText>USB to ttl</w:delText>
        </w:r>
        <w:r w:rsidR="00D05821" w:rsidDel="008F745A">
          <w:rPr>
            <w:rFonts w:ascii="Arial" w:hAnsi="Arial" w:cs="Arial"/>
            <w:color w:val="000000"/>
            <w:szCs w:val="20"/>
          </w:rPr>
          <w:delText xml:space="preserve">” dus dan programmeren we niet met het protocol Uart maar wel met seriële communicatie. De datasheet </w:delText>
        </w:r>
        <w:r w:rsidR="00324036" w:rsidDel="008F745A">
          <w:rPr>
            <w:rFonts w:ascii="Arial" w:hAnsi="Arial" w:cs="Arial"/>
            <w:color w:val="000000"/>
            <w:szCs w:val="20"/>
          </w:rPr>
          <w:delText>v</w:delText>
        </w:r>
        <w:r w:rsidR="008339AA" w:rsidDel="008F745A">
          <w:rPr>
            <w:rFonts w:ascii="Arial" w:hAnsi="Arial" w:cs="Arial"/>
            <w:color w:val="000000"/>
            <w:szCs w:val="20"/>
          </w:rPr>
          <w:delText>an de</w:delText>
        </w:r>
        <w:r w:rsidR="00960B07" w:rsidDel="008F745A">
          <w:rPr>
            <w:rFonts w:ascii="Arial" w:hAnsi="Arial" w:cs="Arial"/>
            <w:color w:val="000000"/>
            <w:szCs w:val="20"/>
          </w:rPr>
          <w:delText xml:space="preserve"> </w:delText>
        </w:r>
        <w:r w:rsidR="00960B07" w:rsidRPr="00960B07" w:rsidDel="008F745A">
          <w:rPr>
            <w:rFonts w:ascii="Arial" w:hAnsi="Arial" w:cs="Arial"/>
          </w:rPr>
          <w:delText>st link V2</w:delText>
        </w:r>
        <w:r w:rsidR="00960B07" w:rsidDel="008F745A">
          <w:rPr>
            <w:rFonts w:ascii="Arial" w:hAnsi="Arial" w:cs="Arial"/>
          </w:rPr>
          <w:delText xml:space="preserve"> </w:delText>
        </w:r>
        <w:r w:rsidR="00011779" w:rsidDel="008F745A">
          <w:rPr>
            <w:rFonts w:ascii="Arial" w:hAnsi="Arial" w:cs="Arial"/>
          </w:rPr>
          <w:delText xml:space="preserve">verwijst er naar om de </w:delText>
        </w:r>
        <w:r w:rsidR="009E4A5D" w:rsidDel="008F745A">
          <w:rPr>
            <w:rFonts w:ascii="Arial" w:hAnsi="Arial" w:cs="Arial"/>
          </w:rPr>
          <w:delText>pinnen</w:delText>
        </w:r>
        <w:r w:rsidR="00A84EDD" w:rsidDel="008F745A">
          <w:rPr>
            <w:rFonts w:ascii="Arial" w:hAnsi="Arial" w:cs="Arial"/>
          </w:rPr>
          <w:delText xml:space="preserve"> zo aan te sluiten zoals op de </w:delText>
        </w:r>
        <w:r w:rsidR="00214BA1" w:rsidDel="008F745A">
          <w:rPr>
            <w:rFonts w:ascii="Arial" w:hAnsi="Arial" w:cs="Arial"/>
          </w:rPr>
          <w:delText>op de tabel en tekening hieronder</w:delText>
        </w:r>
        <w:r w:rsidR="0000401A" w:rsidDel="008F745A">
          <w:rPr>
            <w:rFonts w:ascii="Arial" w:hAnsi="Arial" w:cs="Arial"/>
          </w:rPr>
          <w:delText>.</w:delText>
        </w:r>
        <w:r w:rsidR="009E4A5D" w:rsidDel="008F745A">
          <w:rPr>
            <w:rFonts w:ascii="Arial" w:hAnsi="Arial" w:cs="Arial"/>
          </w:rPr>
          <w:delText xml:space="preserve"> </w:delText>
        </w:r>
      </w:del>
    </w:p>
    <w:p w14:paraId="51D08265" w14:textId="0F237C9A" w:rsidR="00D05821" w:rsidDel="008F745A" w:rsidRDefault="00D05821" w:rsidP="00F5671E">
      <w:pPr>
        <w:rPr>
          <w:del w:id="469" w:author="Stijn Van den bossche" w:date="2021-05-21T20:34:00Z"/>
          <w:rFonts w:ascii="Arial" w:hAnsi="Arial" w:cs="Arial"/>
          <w:lang w:eastAsia="nl-BE"/>
        </w:rPr>
      </w:pPr>
    </w:p>
    <w:p w14:paraId="5B2AAF9F" w14:textId="0F40B6A6" w:rsidR="00557F85" w:rsidDel="008F745A" w:rsidRDefault="00FD110C" w:rsidP="00F5671E">
      <w:pPr>
        <w:rPr>
          <w:del w:id="470" w:author="Stijn Van den bossche" w:date="2021-05-21T20:34:00Z"/>
          <w:rFonts w:ascii="Arial" w:hAnsi="Arial" w:cs="Arial"/>
          <w:lang w:eastAsia="nl-BE"/>
        </w:rPr>
      </w:pPr>
      <w:del w:id="471" w:author="Stijn Van den bossche" w:date="2021-05-21T20:34:00Z">
        <w:r w:rsidDel="008F745A">
          <w:rPr>
            <w:rFonts w:ascii="Arial" w:hAnsi="Arial" w:cs="Arial"/>
            <w:noProof/>
            <w:lang w:eastAsia="nl-BE"/>
          </w:rPr>
          <mc:AlternateContent>
            <mc:Choice Requires="wps">
              <w:drawing>
                <wp:anchor distT="0" distB="0" distL="114300" distR="114300" simplePos="0" relativeHeight="251723776" behindDoc="0" locked="0" layoutInCell="1" allowOverlap="1" wp14:anchorId="191AF9C7" wp14:editId="1D4DA4C0">
                  <wp:simplePos x="0" y="0"/>
                  <wp:positionH relativeFrom="column">
                    <wp:posOffset>3847465</wp:posOffset>
                  </wp:positionH>
                  <wp:positionV relativeFrom="paragraph">
                    <wp:posOffset>146050</wp:posOffset>
                  </wp:positionV>
                  <wp:extent cx="198120" cy="2484120"/>
                  <wp:effectExtent l="38100" t="0" r="11430" b="11430"/>
                  <wp:wrapNone/>
                  <wp:docPr id="81" name="Linkeraccolade 81"/>
                  <wp:cNvGraphicFramePr/>
                  <a:graphic xmlns:a="http://schemas.openxmlformats.org/drawingml/2006/main">
                    <a:graphicData uri="http://schemas.microsoft.com/office/word/2010/wordprocessingShape">
                      <wps:wsp>
                        <wps:cNvSpPr/>
                        <wps:spPr>
                          <a:xfrm>
                            <a:off x="0" y="0"/>
                            <a:ext cx="198120" cy="2484120"/>
                          </a:xfrm>
                          <a:prstGeom prst="leftBrace">
                            <a:avLst>
                              <a:gd name="adj1" fmla="val 8333"/>
                              <a:gd name="adj2" fmla="val 950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291C9" id="Linkeraccolade 81" o:spid="_x0000_s1026" type="#_x0000_t87" style="position:absolute;margin-left:302.95pt;margin-top:11.5pt;width:15.6pt;height:195.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" adj="144,2052" strokecolor="black [3200]" strokeweight=".5pt">
                  <v:stroke joinstyle="miter"/>
                </v:shape>
              </w:pict>
            </mc:Fallback>
          </mc:AlternateContent>
        </w:r>
        <w:r w:rsidR="00F6225C" w:rsidDel="008F745A">
          <w:rPr>
            <w:rFonts w:ascii="Arial" w:hAnsi="Arial" w:cs="Arial"/>
            <w:noProof/>
            <w:lang w:eastAsia="nl-BE"/>
          </w:rPr>
          <mc:AlternateContent>
            <mc:Choice Requires="wps">
              <w:drawing>
                <wp:anchor distT="0" distB="0" distL="114300" distR="114300" simplePos="0" relativeHeight="251721728" behindDoc="0" locked="0" layoutInCell="1" allowOverlap="1" wp14:anchorId="718B6DE8" wp14:editId="46B6135F">
                  <wp:simplePos x="0" y="0"/>
                  <wp:positionH relativeFrom="column">
                    <wp:posOffset>2247265</wp:posOffset>
                  </wp:positionH>
                  <wp:positionV relativeFrom="paragraph">
                    <wp:posOffset>146050</wp:posOffset>
                  </wp:positionV>
                  <wp:extent cx="129540" cy="175260"/>
                  <wp:effectExtent l="38100" t="0" r="22860" b="15240"/>
                  <wp:wrapNone/>
                  <wp:docPr id="79" name="Linkeraccolade 79"/>
                  <wp:cNvGraphicFramePr/>
                  <a:graphic xmlns:a="http://schemas.openxmlformats.org/drawingml/2006/main">
                    <a:graphicData uri="http://schemas.microsoft.com/office/word/2010/wordprocessingShape">
                      <wps:wsp>
                        <wps:cNvSpPr/>
                        <wps:spPr>
                          <a:xfrm>
                            <a:off x="0" y="0"/>
                            <a:ext cx="129540" cy="17526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C4831C" id="Linkeraccolade 79" o:spid="_x0000_s1026" type="#_x0000_t87" style="position:absolute;margin-left:176.95pt;margin-top:11.5pt;width:10.2pt;height:13.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" adj="1330" strokecolor="black [3200]" strokeweight=".5pt">
                  <v:stroke joinstyle="miter"/>
                </v:shape>
              </w:pict>
            </mc:Fallback>
          </mc:AlternateContent>
        </w:r>
      </w:del>
    </w:p>
    <w:p w14:paraId="51A45018" w14:textId="37E4B2A5" w:rsidR="00EC2D7E" w:rsidDel="008F745A" w:rsidRDefault="00F6225C" w:rsidP="00EC2D7E">
      <w:pPr>
        <w:ind w:left="6372"/>
        <w:rPr>
          <w:del w:id="472" w:author="Stijn Van den bossche" w:date="2021-05-21T20:34:00Z"/>
          <w:rFonts w:ascii="Arial" w:hAnsi="Arial" w:cs="Arial"/>
          <w:lang w:eastAsia="nl-BE"/>
        </w:rPr>
      </w:pPr>
      <w:del w:id="473" w:author="Stijn Van den bossche" w:date="2021-05-21T20:34:00Z">
        <w:r w:rsidDel="008F745A">
          <w:rPr>
            <w:rFonts w:ascii="Arial" w:hAnsi="Arial" w:cs="Arial"/>
            <w:noProof/>
            <w:lang w:eastAsia="nl-BE"/>
          </w:rPr>
          <mc:AlternateContent>
            <mc:Choice Requires="wps">
              <w:drawing>
                <wp:anchor distT="0" distB="0" distL="114300" distR="114300" simplePos="0" relativeHeight="251722752" behindDoc="0" locked="0" layoutInCell="1" allowOverlap="1" wp14:anchorId="60301C1A" wp14:editId="5211F123">
                  <wp:simplePos x="0" y="0"/>
                  <wp:positionH relativeFrom="column">
                    <wp:posOffset>837565</wp:posOffset>
                  </wp:positionH>
                  <wp:positionV relativeFrom="paragraph">
                    <wp:posOffset>99060</wp:posOffset>
                  </wp:positionV>
                  <wp:extent cx="1379220" cy="891540"/>
                  <wp:effectExtent l="0" t="38100" r="49530" b="22860"/>
                  <wp:wrapNone/>
                  <wp:docPr id="80" name="Rechte verbindingslijn met pijl 80"/>
                  <wp:cNvGraphicFramePr/>
                  <a:graphic xmlns:a="http://schemas.openxmlformats.org/drawingml/2006/main">
                    <a:graphicData uri="http://schemas.microsoft.com/office/word/2010/wordprocessingShape">
                      <wps:wsp>
                        <wps:cNvCnPr/>
                        <wps:spPr>
                          <a:xfrm flipV="1">
                            <a:off x="0" y="0"/>
                            <a:ext cx="1379220" cy="891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7A964" id="Rechte verbindingslijn met pijl 80" o:spid="_x0000_s1026" type="#_x0000_t32" style="position:absolute;margin-left:65.95pt;margin-top:7.8pt;width:108.6pt;height:70.2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" strokecolor="black [3200]" strokeweight=".5pt">
                  <v:stroke endarrow="block" joinstyle="miter"/>
                </v:shape>
              </w:pict>
            </mc:Fallback>
          </mc:AlternateContent>
        </w:r>
        <w:r w:rsidR="00EC2D7E" w:rsidRPr="00EC2D7E" w:rsidDel="008F745A">
          <w:rPr>
            <w:rFonts w:ascii="Arial" w:hAnsi="Arial" w:cs="Arial"/>
            <w:lang w:eastAsia="nl-BE"/>
          </w:rPr>
          <w:delText>2. Maak verbinding met GND voor ruisonderdrukking op het lint.</w:delText>
        </w:r>
      </w:del>
    </w:p>
    <w:p w14:paraId="733B29FD" w14:textId="684AE80A" w:rsidR="00EC2D7E" w:rsidRPr="00EC2D7E" w:rsidDel="008F745A" w:rsidRDefault="00E85258" w:rsidP="00EC2D7E">
      <w:pPr>
        <w:ind w:left="6372"/>
        <w:rPr>
          <w:del w:id="474" w:author="Stijn Van den bossche" w:date="2021-05-21T20:34:00Z"/>
          <w:rFonts w:ascii="Arial" w:hAnsi="Arial" w:cs="Arial"/>
          <w:lang w:eastAsia="nl-BE"/>
        </w:rPr>
      </w:pPr>
      <w:del w:id="475" w:author="Stijn Van den bossche" w:date="2021-05-21T20:34:00Z">
        <w:r w:rsidDel="008F745A">
          <w:rPr>
            <w:noProof/>
          </w:rPr>
          <w:drawing>
            <wp:anchor distT="0" distB="0" distL="114300" distR="114300" simplePos="0" relativeHeight="251713536" behindDoc="1" locked="0" layoutInCell="1" allowOverlap="1" wp14:anchorId="5C294D81" wp14:editId="155CAC73">
              <wp:simplePos x="0" y="0"/>
              <wp:positionH relativeFrom="column">
                <wp:posOffset>-526415</wp:posOffset>
              </wp:positionH>
              <wp:positionV relativeFrom="paragraph">
                <wp:posOffset>222250</wp:posOffset>
              </wp:positionV>
              <wp:extent cx="3100284" cy="1074420"/>
              <wp:effectExtent l="0" t="0" r="5080" b="0"/>
              <wp:wrapNone/>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00284" cy="1074420"/>
                      </a:xfrm>
                      <a:prstGeom prst="rect">
                        <a:avLst/>
                      </a:prstGeom>
                    </pic:spPr>
                  </pic:pic>
                </a:graphicData>
              </a:graphic>
              <wp14:sizeRelH relativeFrom="page">
                <wp14:pctWidth>0</wp14:pctWidth>
              </wp14:sizeRelH>
              <wp14:sizeRelV relativeFrom="page">
                <wp14:pctHeight>0</wp14:pctHeight>
              </wp14:sizeRelV>
            </wp:anchor>
          </w:drawing>
        </w:r>
      </w:del>
    </w:p>
    <w:p w14:paraId="558FD650" w14:textId="4AFB395A" w:rsidR="00EC2D7E" w:rsidDel="008F745A" w:rsidRDefault="00577B12" w:rsidP="00EC2D7E">
      <w:pPr>
        <w:ind w:left="6372"/>
        <w:rPr>
          <w:del w:id="476" w:author="Stijn Van den bossche" w:date="2021-05-21T20:34:00Z"/>
          <w:rFonts w:ascii="Arial" w:hAnsi="Arial" w:cs="Arial"/>
          <w:lang w:eastAsia="nl-BE"/>
        </w:rPr>
      </w:pPr>
      <w:del w:id="477" w:author="Stijn Van den bossche" w:date="2021-05-21T20:34:00Z">
        <w:r w:rsidDel="008F745A">
          <w:rPr>
            <w:rFonts w:ascii="Arial" w:hAnsi="Arial" w:cs="Arial"/>
            <w:noProof/>
            <w:lang w:eastAsia="nl-BE"/>
          </w:rPr>
          <mc:AlternateContent>
            <mc:Choice Requires="wps">
              <w:drawing>
                <wp:anchor distT="0" distB="0" distL="114300" distR="114300" simplePos="0" relativeHeight="251718656" behindDoc="0" locked="0" layoutInCell="1" allowOverlap="1" wp14:anchorId="2E16B3AE" wp14:editId="1F507E5D">
                  <wp:simplePos x="0" y="0"/>
                  <wp:positionH relativeFrom="column">
                    <wp:posOffset>829945</wp:posOffset>
                  </wp:positionH>
                  <wp:positionV relativeFrom="paragraph">
                    <wp:posOffset>231140</wp:posOffset>
                  </wp:positionV>
                  <wp:extent cx="1539240" cy="312420"/>
                  <wp:effectExtent l="0" t="57150" r="3810" b="30480"/>
                  <wp:wrapNone/>
                  <wp:docPr id="76" name="Rechte verbindingslijn met pijl 76"/>
                  <wp:cNvGraphicFramePr/>
                  <a:graphic xmlns:a="http://schemas.openxmlformats.org/drawingml/2006/main">
                    <a:graphicData uri="http://schemas.microsoft.com/office/word/2010/wordprocessingShape">
                      <wps:wsp>
                        <wps:cNvCnPr/>
                        <wps:spPr>
                          <a:xfrm flipV="1">
                            <a:off x="0" y="0"/>
                            <a:ext cx="15392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6E9A0" id="Rechte verbindingslijn met pijl 76" o:spid="_x0000_s1026" type="#_x0000_t32" style="position:absolute;margin-left:65.35pt;margin-top:18.2pt;width:121.2pt;height:24.6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" strokecolor="black [3200]" strokeweight=".5pt">
                  <v:stroke endarrow="block" joinstyle="miter"/>
                </v:shape>
              </w:pict>
            </mc:Fallback>
          </mc:AlternateContent>
        </w:r>
        <w:r w:rsidR="00EC2D7E" w:rsidRPr="00EC2D7E" w:rsidDel="008F745A">
          <w:rPr>
            <w:rFonts w:ascii="Arial" w:hAnsi="Arial" w:cs="Arial"/>
            <w:lang w:eastAsia="nl-BE"/>
          </w:rPr>
          <w:delText>3. Alleen beschikbaar op ST-LINK / V2, niet aangesloten op ST-LINK / V2-ISOL.</w:delText>
        </w:r>
      </w:del>
    </w:p>
    <w:p w14:paraId="2E8C9512" w14:textId="49C3E343" w:rsidR="00EC2D7E" w:rsidDel="008F745A" w:rsidRDefault="00577B12" w:rsidP="00EC2D7E">
      <w:pPr>
        <w:ind w:left="6372"/>
        <w:rPr>
          <w:del w:id="478" w:author="Stijn Van den bossche" w:date="2021-05-21T20:34:00Z"/>
          <w:rFonts w:ascii="Arial" w:hAnsi="Arial" w:cs="Arial"/>
          <w:lang w:eastAsia="nl-BE"/>
        </w:rPr>
      </w:pPr>
      <w:del w:id="479" w:author="Stijn Van den bossche" w:date="2021-05-21T20:34:00Z">
        <w:r w:rsidDel="008F745A">
          <w:rPr>
            <w:rFonts w:ascii="Arial" w:hAnsi="Arial" w:cs="Arial"/>
            <w:noProof/>
            <w:lang w:eastAsia="nl-BE"/>
          </w:rPr>
          <mc:AlternateContent>
            <mc:Choice Requires="wps">
              <w:drawing>
                <wp:anchor distT="0" distB="0" distL="114300" distR="114300" simplePos="0" relativeHeight="251719680" behindDoc="0" locked="0" layoutInCell="1" allowOverlap="1" wp14:anchorId="03C6DDC1" wp14:editId="6E0C6D4E">
                  <wp:simplePos x="0" y="0"/>
                  <wp:positionH relativeFrom="column">
                    <wp:posOffset>845185</wp:posOffset>
                  </wp:positionH>
                  <wp:positionV relativeFrom="paragraph">
                    <wp:posOffset>36830</wp:posOffset>
                  </wp:positionV>
                  <wp:extent cx="1524000" cy="205740"/>
                  <wp:effectExtent l="0" t="57150" r="19050" b="22860"/>
                  <wp:wrapNone/>
                  <wp:docPr id="77" name="Rechte verbindingslijn met pijl 77"/>
                  <wp:cNvGraphicFramePr/>
                  <a:graphic xmlns:a="http://schemas.openxmlformats.org/drawingml/2006/main">
                    <a:graphicData uri="http://schemas.microsoft.com/office/word/2010/wordprocessingShape">
                      <wps:wsp>
                        <wps:cNvCnPr/>
                        <wps:spPr>
                          <a:xfrm flipV="1">
                            <a:off x="0" y="0"/>
                            <a:ext cx="152400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1CF2FF" id="Rechte verbindingslijn met pijl 77" o:spid="_x0000_s1026" type="#_x0000_t32" style="position:absolute;margin-left:66.55pt;margin-top:2.9pt;width:120pt;height:16.2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" strokecolor="black [3200]" strokeweight=".5pt">
                  <v:stroke endarrow="block" joinstyle="miter"/>
                </v:shape>
              </w:pict>
            </mc:Fallback>
          </mc:AlternateContent>
        </w:r>
      </w:del>
    </w:p>
    <w:p w14:paraId="5C37BCC9" w14:textId="5E819BBF" w:rsidR="00EC2D7E" w:rsidRPr="00EC2D7E" w:rsidDel="008F745A" w:rsidRDefault="00850266" w:rsidP="00EC2D7E">
      <w:pPr>
        <w:ind w:left="6372"/>
        <w:rPr>
          <w:del w:id="480" w:author="Stijn Van den bossche" w:date="2021-05-21T20:34:00Z"/>
          <w:rFonts w:ascii="Arial" w:hAnsi="Arial" w:cs="Arial"/>
          <w:lang w:eastAsia="nl-BE"/>
        </w:rPr>
      </w:pPr>
      <w:del w:id="481" w:author="Stijn Van den bossche" w:date="2021-05-21T20:34:00Z">
        <w:r w:rsidDel="008F745A">
          <w:rPr>
            <w:rFonts w:ascii="Arial" w:hAnsi="Arial" w:cs="Arial"/>
            <w:noProof/>
            <w:lang w:eastAsia="nl-BE"/>
          </w:rPr>
          <mc:AlternateContent>
            <mc:Choice Requires="wps">
              <w:drawing>
                <wp:anchor distT="0" distB="0" distL="114300" distR="114300" simplePos="0" relativeHeight="251720704" behindDoc="0" locked="0" layoutInCell="1" allowOverlap="1" wp14:anchorId="6451DF02" wp14:editId="6DCA3A07">
                  <wp:simplePos x="0" y="0"/>
                  <wp:positionH relativeFrom="column">
                    <wp:posOffset>837565</wp:posOffset>
                  </wp:positionH>
                  <wp:positionV relativeFrom="paragraph">
                    <wp:posOffset>226695</wp:posOffset>
                  </wp:positionV>
                  <wp:extent cx="1546860" cy="441960"/>
                  <wp:effectExtent l="0" t="0" r="72390" b="72390"/>
                  <wp:wrapNone/>
                  <wp:docPr id="78" name="Rechte verbindingslijn met pijl 78"/>
                  <wp:cNvGraphicFramePr/>
                  <a:graphic xmlns:a="http://schemas.openxmlformats.org/drawingml/2006/main">
                    <a:graphicData uri="http://schemas.microsoft.com/office/word/2010/wordprocessingShape">
                      <wps:wsp>
                        <wps:cNvCnPr/>
                        <wps:spPr>
                          <a:xfrm>
                            <a:off x="0" y="0"/>
                            <a:ext cx="154686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DC2193" id="Rechte verbindingslijn met pijl 78" o:spid="_x0000_s1026" type="#_x0000_t32" style="position:absolute;margin-left:65.95pt;margin-top:17.85pt;width:121.8pt;height:34.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" strokecolor="black [3200]" strokeweight=".5pt">
                  <v:stroke endarrow="block" joinstyle="miter"/>
                </v:shape>
              </w:pict>
            </mc:Fallback>
          </mc:AlternateContent>
        </w:r>
        <w:r w:rsidR="00EC2D7E" w:rsidRPr="00EC2D7E" w:rsidDel="008F745A">
          <w:rPr>
            <w:rFonts w:ascii="Arial" w:hAnsi="Arial" w:cs="Arial"/>
            <w:lang w:eastAsia="nl-BE"/>
          </w:rPr>
          <w:delText>4. Ten minste één van deze pennen moet met de grond worden verbonden voor correct gedrag (ze allemaal verbinden is</w:delText>
        </w:r>
      </w:del>
    </w:p>
    <w:p w14:paraId="61524BD3" w14:textId="301CFF5E" w:rsidR="00EC2D7E" w:rsidRPr="00EC2D7E" w:rsidDel="008F745A" w:rsidRDefault="00EC2D7E" w:rsidP="00453901">
      <w:pPr>
        <w:ind w:left="5664" w:firstLine="708"/>
        <w:rPr>
          <w:del w:id="482" w:author="Stijn Van den bossche" w:date="2021-05-21T20:34:00Z"/>
          <w:rFonts w:ascii="Arial" w:hAnsi="Arial" w:cs="Arial"/>
          <w:lang w:eastAsia="nl-BE"/>
        </w:rPr>
      </w:pPr>
      <w:del w:id="483" w:author="Stijn Van den bossche" w:date="2021-05-21T20:34:00Z">
        <w:r w:rsidRPr="00EC2D7E" w:rsidDel="008F745A">
          <w:rPr>
            <w:rFonts w:ascii="Arial" w:hAnsi="Arial" w:cs="Arial"/>
            <w:lang w:eastAsia="nl-BE"/>
          </w:rPr>
          <w:delText>aanbevolen).</w:delText>
        </w:r>
      </w:del>
    </w:p>
    <w:p w14:paraId="77843C7D" w14:textId="61E1B813" w:rsidR="00557F85" w:rsidDel="008F745A" w:rsidRDefault="00EC2D7E" w:rsidP="00453901">
      <w:pPr>
        <w:ind w:left="6372"/>
        <w:rPr>
          <w:del w:id="484" w:author="Stijn Van den bossche" w:date="2021-05-21T20:34:00Z"/>
          <w:rFonts w:ascii="Arial" w:hAnsi="Arial" w:cs="Arial"/>
          <w:lang w:eastAsia="nl-BE"/>
        </w:rPr>
      </w:pPr>
      <w:del w:id="485" w:author="Stijn Van den bossche" w:date="2021-05-21T20:34:00Z">
        <w:r w:rsidRPr="00EC2D7E" w:rsidDel="008F745A">
          <w:rPr>
            <w:rFonts w:ascii="Arial" w:hAnsi="Arial" w:cs="Arial"/>
            <w:lang w:eastAsia="nl-BE"/>
          </w:rPr>
          <w:delText>5. GND op ST-LINK / V2, gebruikt door SWIM op ST-LINK / V2-ISOL</w:delText>
        </w:r>
      </w:del>
    </w:p>
    <w:p w14:paraId="251FC14F" w14:textId="1F1AA2D2" w:rsidR="007C5228" w:rsidDel="008F745A" w:rsidRDefault="009D5E4E" w:rsidP="00F5671E">
      <w:pPr>
        <w:rPr>
          <w:del w:id="486" w:author="Stijn Van den bossche" w:date="2021-05-21T20:34:00Z"/>
        </w:rPr>
      </w:pPr>
      <w:del w:id="487" w:author="Stijn Van den bossche" w:date="2021-05-21T20:34:00Z">
        <w:r w:rsidDel="008F745A">
          <w:rPr>
            <w:noProof/>
          </w:rPr>
          <w:drawing>
            <wp:anchor distT="0" distB="0" distL="114300" distR="114300" simplePos="0" relativeHeight="251714560" behindDoc="1" locked="0" layoutInCell="1" allowOverlap="1" wp14:anchorId="6F0C1BDC" wp14:editId="0220FF94">
              <wp:simplePos x="0" y="0"/>
              <wp:positionH relativeFrom="margin">
                <wp:posOffset>2894965</wp:posOffset>
              </wp:positionH>
              <wp:positionV relativeFrom="paragraph">
                <wp:posOffset>-259715</wp:posOffset>
              </wp:positionV>
              <wp:extent cx="1952191" cy="1554480"/>
              <wp:effectExtent l="0" t="0" r="0" b="7620"/>
              <wp:wrapNone/>
              <wp:docPr id="72" name="Afbeelding 72" descr="ST-LINK/V2 - Stmicroelectronics - In Circuit Debugger/Programmer, For STM8  &amp; STM32, SWIM and JTAG Serial Wire Debugging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LINK/V2 - Stmicroelectronics - In Circuit Debugger/Programmer, For STM8  &amp; STM32, SWIM and JTAG Serial Wire Debugging Inter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191"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Del="008F745A">
          <w:rPr>
            <w:noProof/>
          </w:rPr>
          <w:drawing>
            <wp:anchor distT="0" distB="0" distL="114300" distR="114300" simplePos="0" relativeHeight="251724800" behindDoc="1" locked="0" layoutInCell="1" allowOverlap="1" wp14:anchorId="26145AD8" wp14:editId="46F98CEF">
              <wp:simplePos x="0" y="0"/>
              <wp:positionH relativeFrom="column">
                <wp:posOffset>212725</wp:posOffset>
              </wp:positionH>
              <wp:positionV relativeFrom="paragraph">
                <wp:posOffset>-579755</wp:posOffset>
              </wp:positionV>
              <wp:extent cx="1245870" cy="2079720"/>
              <wp:effectExtent l="0" t="0" r="0" b="0"/>
              <wp:wrapNone/>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45870" cy="2079720"/>
                      </a:xfrm>
                      <a:prstGeom prst="rect">
                        <a:avLst/>
                      </a:prstGeom>
                    </pic:spPr>
                  </pic:pic>
                </a:graphicData>
              </a:graphic>
              <wp14:sizeRelH relativeFrom="page">
                <wp14:pctWidth>0</wp14:pctWidth>
              </wp14:sizeRelH>
              <wp14:sizeRelV relativeFrom="page">
                <wp14:pctHeight>0</wp14:pctHeight>
              </wp14:sizeRelV>
            </wp:anchor>
          </w:drawing>
        </w:r>
      </w:del>
    </w:p>
    <w:p w14:paraId="3260276B" w14:textId="5BE5059D" w:rsidR="007C5228" w:rsidDel="008F745A" w:rsidRDefault="007C5228" w:rsidP="00F5671E">
      <w:pPr>
        <w:rPr>
          <w:del w:id="488" w:author="Stijn Van den bossche" w:date="2021-05-21T20:34:00Z"/>
        </w:rPr>
      </w:pPr>
    </w:p>
    <w:p w14:paraId="6236A862" w14:textId="7C154221" w:rsidR="007C5228" w:rsidDel="008F745A" w:rsidRDefault="007C5228" w:rsidP="00F5671E">
      <w:pPr>
        <w:rPr>
          <w:del w:id="489" w:author="Stijn Van den bossche" w:date="2021-05-21T20:34:00Z"/>
        </w:rPr>
      </w:pPr>
    </w:p>
    <w:p w14:paraId="596F0D55" w14:textId="5696F3FB" w:rsidR="007C5228" w:rsidDel="008F745A" w:rsidRDefault="007C5228" w:rsidP="00F5671E">
      <w:pPr>
        <w:rPr>
          <w:del w:id="490" w:author="Stijn Van den bossche" w:date="2021-05-21T20:34:00Z"/>
        </w:rPr>
      </w:pPr>
    </w:p>
    <w:p w14:paraId="2B564B6B" w14:textId="781AD818" w:rsidR="007C5228" w:rsidDel="008F745A" w:rsidRDefault="007C5228" w:rsidP="00F5671E">
      <w:pPr>
        <w:rPr>
          <w:del w:id="491" w:author="Stijn Van den bossche" w:date="2021-05-21T20:34:00Z"/>
        </w:rPr>
      </w:pPr>
    </w:p>
    <w:p w14:paraId="6BA05F56" w14:textId="38E110D9" w:rsidR="007C5228" w:rsidDel="008F745A" w:rsidRDefault="007C5228" w:rsidP="00F5671E">
      <w:pPr>
        <w:rPr>
          <w:del w:id="492" w:author="Stijn Van den bossche" w:date="2021-05-21T20:34:00Z"/>
        </w:rPr>
      </w:pPr>
    </w:p>
    <w:p w14:paraId="0F6B0173" w14:textId="2D501FB0" w:rsidR="007C5228" w:rsidDel="008F745A" w:rsidRDefault="007C5228" w:rsidP="00F5671E">
      <w:pPr>
        <w:rPr>
          <w:del w:id="493" w:author="Stijn Van den bossche" w:date="2021-05-21T20:34:00Z"/>
        </w:rPr>
      </w:pPr>
    </w:p>
    <w:p w14:paraId="3F3CED48" w14:textId="75DC6805" w:rsidR="007C5228" w:rsidDel="008F745A" w:rsidRDefault="007C5228" w:rsidP="00F5671E">
      <w:pPr>
        <w:rPr>
          <w:del w:id="494" w:author="Stijn Van den bossche" w:date="2021-05-21T20:34:00Z"/>
        </w:rPr>
      </w:pPr>
    </w:p>
    <w:p w14:paraId="1A7D8BF8" w14:textId="238F73CA" w:rsidR="009D5E4E" w:rsidDel="008F745A" w:rsidRDefault="009D5E4E" w:rsidP="00F5671E">
      <w:pPr>
        <w:rPr>
          <w:del w:id="495" w:author="Stijn Van den bossche" w:date="2021-05-21T20:34:00Z"/>
        </w:rPr>
      </w:pPr>
    </w:p>
    <w:p w14:paraId="17417C0E" w14:textId="5159DC7B" w:rsidR="009D5E4E" w:rsidDel="008F745A" w:rsidRDefault="009D5E4E" w:rsidP="00F5671E">
      <w:pPr>
        <w:rPr>
          <w:del w:id="496" w:author="Stijn Van den bossche" w:date="2021-05-21T20:34:00Z"/>
        </w:rPr>
      </w:pPr>
    </w:p>
    <w:p w14:paraId="41E610CB" w14:textId="7F6C3B30" w:rsidR="009D5E4E" w:rsidDel="008F745A" w:rsidRDefault="009D5E4E" w:rsidP="00F5671E">
      <w:pPr>
        <w:rPr>
          <w:del w:id="497" w:author="Stijn Van den bossche" w:date="2021-05-21T20:34:00Z"/>
        </w:rPr>
      </w:pPr>
    </w:p>
    <w:p w14:paraId="6DB9EB18" w14:textId="174CD3C8" w:rsidR="009D5E4E" w:rsidRPr="000B34E4" w:rsidDel="008F745A" w:rsidRDefault="00F863B9" w:rsidP="00F5671E">
      <w:pPr>
        <w:rPr>
          <w:del w:id="498" w:author="Stijn Van den bossche" w:date="2021-05-21T20:34:00Z"/>
          <w:rFonts w:ascii="Arial" w:hAnsi="Arial" w:cs="Arial"/>
        </w:rPr>
      </w:pPr>
      <w:del w:id="499" w:author="Stijn Van den bossche" w:date="2021-05-21T20:34:00Z">
        <w:r w:rsidRPr="000B34E4" w:rsidDel="008F745A">
          <w:rPr>
            <w:rFonts w:ascii="Arial" w:hAnsi="Arial" w:cs="Arial"/>
          </w:rPr>
          <w:delText xml:space="preserve">De pin SWCLK </w:delText>
        </w:r>
        <w:r w:rsidR="009B6EEB" w:rsidRPr="000B34E4" w:rsidDel="008F745A">
          <w:rPr>
            <w:rFonts w:ascii="Arial" w:hAnsi="Arial" w:cs="Arial"/>
          </w:rPr>
          <w:delText xml:space="preserve"> van de ST link V2 </w:delText>
        </w:r>
        <w:r w:rsidRPr="000B34E4" w:rsidDel="008F745A">
          <w:rPr>
            <w:rFonts w:ascii="Arial" w:hAnsi="Arial" w:cs="Arial"/>
          </w:rPr>
          <w:delText>moeten op</w:delText>
        </w:r>
        <w:r w:rsidR="009B6EEB" w:rsidRPr="000B34E4" w:rsidDel="008F745A">
          <w:rPr>
            <w:rFonts w:ascii="Arial" w:hAnsi="Arial" w:cs="Arial"/>
          </w:rPr>
          <w:delText xml:space="preserve"> pin </w:delText>
        </w:r>
        <w:r w:rsidR="005B1281" w:rsidRPr="000B34E4" w:rsidDel="008F745A">
          <w:rPr>
            <w:rFonts w:ascii="Arial" w:hAnsi="Arial" w:cs="Arial"/>
          </w:rPr>
          <w:delText>P</w:delText>
        </w:r>
        <w:r w:rsidR="00A732AC" w:rsidRPr="000B34E4" w:rsidDel="008F745A">
          <w:rPr>
            <w:rFonts w:ascii="Arial" w:hAnsi="Arial" w:cs="Arial"/>
          </w:rPr>
          <w:delText>A</w:delText>
        </w:r>
        <w:r w:rsidR="000B34E4" w:rsidRPr="000B34E4" w:rsidDel="008F745A">
          <w:rPr>
            <w:rFonts w:ascii="Arial" w:hAnsi="Arial" w:cs="Arial"/>
          </w:rPr>
          <w:delText>14</w:delText>
        </w:r>
        <w:r w:rsidRPr="000B34E4" w:rsidDel="008F745A">
          <w:rPr>
            <w:rFonts w:ascii="Arial" w:hAnsi="Arial" w:cs="Arial"/>
          </w:rPr>
          <w:delText xml:space="preserve"> </w:delText>
        </w:r>
        <w:r w:rsidR="000B34E4" w:rsidDel="008F745A">
          <w:rPr>
            <w:rFonts w:ascii="Arial" w:hAnsi="Arial" w:cs="Arial"/>
          </w:rPr>
          <w:delText xml:space="preserve">van de </w:delText>
        </w:r>
        <w:r w:rsidR="001357E3" w:rsidRPr="001357E3" w:rsidDel="008F745A">
          <w:rPr>
            <w:rFonts w:ascii="Arial" w:hAnsi="Arial" w:cs="Arial"/>
          </w:rPr>
          <w:delText>STM32F411CEU7</w:delText>
        </w:r>
        <w:r w:rsidR="001357E3" w:rsidDel="008F745A">
          <w:rPr>
            <w:rFonts w:ascii="Arial" w:hAnsi="Arial" w:cs="Arial"/>
          </w:rPr>
          <w:delText xml:space="preserve"> k</w:delText>
        </w:r>
        <w:r w:rsidR="000C1ED9" w:rsidDel="008F745A">
          <w:rPr>
            <w:rFonts w:ascii="Arial" w:hAnsi="Arial" w:cs="Arial"/>
          </w:rPr>
          <w:delText xml:space="preserve">omen. </w:delText>
        </w:r>
        <w:r w:rsidR="00BE621E" w:rsidRPr="000B34E4" w:rsidDel="008F745A">
          <w:rPr>
            <w:rFonts w:ascii="Arial" w:hAnsi="Arial" w:cs="Arial"/>
          </w:rPr>
          <w:delText>De pin SW</w:delText>
        </w:r>
        <w:r w:rsidR="00BE621E" w:rsidDel="008F745A">
          <w:rPr>
            <w:rFonts w:ascii="Arial" w:hAnsi="Arial" w:cs="Arial"/>
          </w:rPr>
          <w:delText>DIO</w:delText>
        </w:r>
        <w:r w:rsidR="00BE621E" w:rsidRPr="000B34E4" w:rsidDel="008F745A">
          <w:rPr>
            <w:rFonts w:ascii="Arial" w:hAnsi="Arial" w:cs="Arial"/>
          </w:rPr>
          <w:delText xml:space="preserve">  van de ST link V2 moeten op pin PA1</w:delText>
        </w:r>
        <w:r w:rsidR="00BE621E" w:rsidDel="008F745A">
          <w:rPr>
            <w:rFonts w:ascii="Arial" w:hAnsi="Arial" w:cs="Arial"/>
          </w:rPr>
          <w:delText>3</w:delText>
        </w:r>
        <w:r w:rsidR="00BE621E" w:rsidRPr="000B34E4" w:rsidDel="008F745A">
          <w:rPr>
            <w:rFonts w:ascii="Arial" w:hAnsi="Arial" w:cs="Arial"/>
          </w:rPr>
          <w:delText xml:space="preserve"> </w:delText>
        </w:r>
        <w:r w:rsidR="00BE621E" w:rsidDel="008F745A">
          <w:rPr>
            <w:rFonts w:ascii="Arial" w:hAnsi="Arial" w:cs="Arial"/>
          </w:rPr>
          <w:delText xml:space="preserve">van de </w:delText>
        </w:r>
        <w:r w:rsidR="00BE621E" w:rsidRPr="001357E3" w:rsidDel="008F745A">
          <w:rPr>
            <w:rFonts w:ascii="Arial" w:hAnsi="Arial" w:cs="Arial"/>
          </w:rPr>
          <w:delText>STM32F411CEU7</w:delText>
        </w:r>
        <w:r w:rsidR="00BE621E" w:rsidDel="008F745A">
          <w:rPr>
            <w:rFonts w:ascii="Arial" w:hAnsi="Arial" w:cs="Arial"/>
          </w:rPr>
          <w:delText xml:space="preserve"> komen. Stel deze in op de microcontroller en d</w:delText>
        </w:r>
        <w:r w:rsidR="000436BE" w:rsidDel="008F745A">
          <w:rPr>
            <w:rFonts w:ascii="Arial" w:hAnsi="Arial" w:cs="Arial"/>
          </w:rPr>
          <w:delText>an kan je beginnen met programmeren van de microcontroller op ons mengpaneel.</w:delText>
        </w:r>
      </w:del>
    </w:p>
    <w:p w14:paraId="210CDADA" w14:textId="79655D65" w:rsidR="009D5E4E" w:rsidDel="008F745A" w:rsidRDefault="009D5E4E" w:rsidP="00F5671E">
      <w:pPr>
        <w:rPr>
          <w:del w:id="500" w:author="Stijn Van den bossche" w:date="2021-05-21T20:34:00Z"/>
        </w:rPr>
      </w:pPr>
    </w:p>
    <w:p w14:paraId="4145827E" w14:textId="40BCDF4E" w:rsidR="00D55F35" w:rsidDel="008F745A" w:rsidRDefault="00D55F35" w:rsidP="00F5671E">
      <w:pPr>
        <w:rPr>
          <w:del w:id="501" w:author="Stijn Van den bossche" w:date="2021-05-21T20:34:00Z"/>
        </w:rPr>
      </w:pPr>
    </w:p>
    <w:p w14:paraId="3B534A30" w14:textId="3EFA36EA" w:rsidR="00D55F35" w:rsidDel="008F745A" w:rsidRDefault="00DE18C6" w:rsidP="00F5671E">
      <w:pPr>
        <w:rPr>
          <w:del w:id="502" w:author="Stijn Van den bossche" w:date="2021-05-21T20:34:00Z"/>
        </w:rPr>
      </w:pPr>
      <w:del w:id="503" w:author="Stijn Van den bossche" w:date="2021-05-21T20:34:00Z">
        <w:r w:rsidDel="008F745A">
          <w:rPr>
            <w:rFonts w:ascii="Arial" w:hAnsi="Arial" w:cs="Arial"/>
            <w:b/>
            <w:bCs/>
          </w:rPr>
          <w:delText>SPI</w:delText>
        </w:r>
      </w:del>
    </w:p>
    <w:p w14:paraId="4F6F3D36" w14:textId="28A63C8E" w:rsidR="00EF623E" w:rsidDel="008F745A" w:rsidRDefault="00CB5CF0" w:rsidP="00F5671E">
      <w:pPr>
        <w:rPr>
          <w:del w:id="504" w:author="Stijn Van den bossche" w:date="2021-05-21T20:34:00Z"/>
          <w:rFonts w:ascii="Arial" w:hAnsi="Arial" w:cs="Arial"/>
        </w:rPr>
      </w:pPr>
      <w:del w:id="505" w:author="Stijn Van den bossche" w:date="2021-05-21T20:34:00Z">
        <w:r w:rsidRPr="00E66694" w:rsidDel="008F745A">
          <w:rPr>
            <w:rFonts w:ascii="Arial" w:hAnsi="Arial" w:cs="Arial"/>
          </w:rPr>
          <w:delText>Als de</w:delText>
        </w:r>
        <w:r w:rsidR="00B044E3" w:rsidDel="008F745A">
          <w:rPr>
            <w:rFonts w:ascii="Arial" w:hAnsi="Arial" w:cs="Arial"/>
          </w:rPr>
          <w:delText xml:space="preserve"> Chip Select (CS) een laag</w:delText>
        </w:r>
        <w:r w:rsidRPr="00E66694" w:rsidDel="008F745A">
          <w:rPr>
            <w:rFonts w:ascii="Arial" w:hAnsi="Arial" w:cs="Arial"/>
          </w:rPr>
          <w:delText xml:space="preserve"> </w:delText>
        </w:r>
        <w:r w:rsidR="00B044E3" w:rsidDel="008F745A">
          <w:rPr>
            <w:rFonts w:ascii="Arial" w:hAnsi="Arial" w:cs="Arial"/>
          </w:rPr>
          <w:delText>signaal heeft en die doorstuurt naar</w:delText>
        </w:r>
        <w:r w:rsidR="00E66694" w:rsidRPr="00E66694" w:rsidDel="008F745A">
          <w:rPr>
            <w:rFonts w:ascii="Arial" w:hAnsi="Arial" w:cs="Arial"/>
          </w:rPr>
          <w:delText xml:space="preserve"> een bepaalde slave, want wij gebruiken er meerdere</w:delText>
        </w:r>
        <w:r w:rsidR="00B044E3" w:rsidDel="008F745A">
          <w:rPr>
            <w:rFonts w:ascii="Arial" w:hAnsi="Arial" w:cs="Arial"/>
          </w:rPr>
          <w:delText xml:space="preserve">. Zo </w:delText>
        </w:r>
        <w:r w:rsidR="00E66694" w:rsidRPr="00E66694" w:rsidDel="008F745A">
          <w:rPr>
            <w:rFonts w:ascii="Arial" w:hAnsi="Arial" w:cs="Arial"/>
          </w:rPr>
          <w:delText xml:space="preserve">kan </w:delText>
        </w:r>
        <w:r w:rsidR="00B044E3" w:rsidDel="008F745A">
          <w:rPr>
            <w:rFonts w:ascii="Arial" w:hAnsi="Arial" w:cs="Arial"/>
          </w:rPr>
          <w:delText xml:space="preserve">de data alleen naar de bepaalde slave’s verzonden worden die een laag CS </w:delText>
        </w:r>
        <w:r w:rsidR="002B1428" w:rsidDel="008F745A">
          <w:rPr>
            <w:rFonts w:ascii="Arial" w:hAnsi="Arial" w:cs="Arial"/>
          </w:rPr>
          <w:delText>binnen krijgen.</w:delText>
        </w:r>
        <w:r w:rsidR="00EF623E" w:rsidDel="008F745A">
          <w:rPr>
            <w:rFonts w:ascii="Arial" w:hAnsi="Arial" w:cs="Arial"/>
          </w:rPr>
          <w:delText xml:space="preserve"> </w:delText>
        </w:r>
      </w:del>
    </w:p>
    <w:p w14:paraId="101BFDF4" w14:textId="0C6DCD5C" w:rsidR="00EF623E" w:rsidDel="008F745A" w:rsidRDefault="00EF623E" w:rsidP="00F5671E">
      <w:pPr>
        <w:rPr>
          <w:del w:id="506" w:author="Stijn Van den bossche" w:date="2021-05-21T20:34:00Z"/>
          <w:rFonts w:ascii="Arial" w:hAnsi="Arial" w:cs="Arial"/>
        </w:rPr>
      </w:pPr>
    </w:p>
    <w:p w14:paraId="7EC54EF0" w14:textId="71DAC08A" w:rsidR="007C5228" w:rsidDel="008F745A" w:rsidRDefault="007C5228" w:rsidP="00EF623E">
      <w:pPr>
        <w:pStyle w:val="ListParagraph"/>
        <w:numPr>
          <w:ilvl w:val="0"/>
          <w:numId w:val="36"/>
        </w:numPr>
        <w:rPr>
          <w:del w:id="507" w:author="Stijn Van den bossche" w:date="2021-05-21T20:34:00Z"/>
          <w:rFonts w:ascii="Arial" w:hAnsi="Arial" w:cs="Arial"/>
        </w:rPr>
      </w:pPr>
      <w:del w:id="508" w:author="Stijn Van den bossche" w:date="2021-05-21T20:34:00Z">
        <w:r w:rsidDel="008F745A">
          <w:rPr>
            <w:noProof/>
          </w:rPr>
          <w:drawing>
            <wp:anchor distT="0" distB="0" distL="114300" distR="114300" simplePos="0" relativeHeight="251698176" behindDoc="1" locked="0" layoutInCell="1" allowOverlap="1" wp14:anchorId="73EE2E0E" wp14:editId="6EA08131">
              <wp:simplePos x="0" y="0"/>
              <wp:positionH relativeFrom="column">
                <wp:posOffset>2694305</wp:posOffset>
              </wp:positionH>
              <wp:positionV relativeFrom="paragraph">
                <wp:posOffset>192405</wp:posOffset>
              </wp:positionV>
              <wp:extent cx="2851150" cy="1236980"/>
              <wp:effectExtent l="0" t="0" r="6350" b="1270"/>
              <wp:wrapTight wrapText="bothSides">
                <wp:wrapPolygon edited="0">
                  <wp:start x="0" y="0"/>
                  <wp:lineTo x="0" y="21290"/>
                  <wp:lineTo x="21504" y="21290"/>
                  <wp:lineTo x="21504" y="0"/>
                  <wp:lineTo x="0" y="0"/>
                </wp:wrapPolygon>
              </wp:wrapTight>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985"/>
                      <a:stretch/>
                    </pic:blipFill>
                    <pic:spPr bwMode="auto">
                      <a:xfrm>
                        <a:off x="0" y="0"/>
                        <a:ext cx="2851150" cy="123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3E" w:rsidRPr="00EF623E" w:rsidDel="008F745A">
          <w:rPr>
            <w:rFonts w:ascii="Arial" w:hAnsi="Arial" w:cs="Arial"/>
            <w:b/>
            <w:bCs/>
          </w:rPr>
          <w:delText>Digitale potentiometer:</w:delText>
        </w:r>
        <w:r w:rsidR="00EF623E" w:rsidRPr="00EF623E" w:rsidDel="008F745A">
          <w:rPr>
            <w:rFonts w:ascii="Arial" w:hAnsi="Arial" w:cs="Arial"/>
          </w:rPr>
          <w:delText xml:space="preserve"> Als je CS laag gemaakt hebt kan je de </w:delText>
        </w:r>
        <w:r w:rsidR="00BE121A" w:rsidDel="008F745A">
          <w:rPr>
            <w:rFonts w:ascii="Arial" w:hAnsi="Arial" w:cs="Arial"/>
          </w:rPr>
          <w:delText xml:space="preserve">16 bit </w:delText>
        </w:r>
        <w:r w:rsidR="00EF623E" w:rsidRPr="00EF623E" w:rsidDel="008F745A">
          <w:rPr>
            <w:rFonts w:ascii="Arial" w:hAnsi="Arial" w:cs="Arial"/>
          </w:rPr>
          <w:delText xml:space="preserve">data beginnen inlezen. </w:delText>
        </w:r>
        <w:r w:rsidR="00EF623E" w:rsidRPr="00EF623E" w:rsidDel="008F745A">
          <w:rPr>
            <w:rFonts w:ascii="Arial" w:hAnsi="Arial" w:cs="Arial"/>
            <w:noProof/>
          </w:rPr>
          <w:delText>De digitale</w:delText>
        </w:r>
        <w:r w:rsidR="00EF623E" w:rsidDel="008F745A">
          <w:rPr>
            <w:rFonts w:ascii="Arial" w:hAnsi="Arial" w:cs="Arial"/>
            <w:noProof/>
          </w:rPr>
          <w:delText xml:space="preserve"> potentiometers beginnen de adressen en de data in te lezen als het CLK hoog is</w:delText>
        </w:r>
        <w:r w:rsidDel="008F745A">
          <w:rPr>
            <w:rFonts w:ascii="Arial" w:hAnsi="Arial" w:cs="Arial"/>
            <w:noProof/>
          </w:rPr>
          <w:delText>. Als alle adressen en data is ingelezen moet CS teru goog worden en zal de weerstands waarde van de poteniometer veranderen.</w:delText>
        </w:r>
      </w:del>
    </w:p>
    <w:p w14:paraId="10CC3ACA" w14:textId="701956F4" w:rsidR="007C5228" w:rsidDel="008F745A" w:rsidRDefault="007C5228" w:rsidP="007C5228">
      <w:pPr>
        <w:rPr>
          <w:del w:id="509" w:author="Stijn Van den bossche" w:date="2021-05-21T20:34:00Z"/>
          <w:noProof/>
        </w:rPr>
      </w:pPr>
    </w:p>
    <w:p w14:paraId="33984800" w14:textId="39235C20" w:rsidR="00D55F35" w:rsidRPr="00664AD8" w:rsidDel="008F745A" w:rsidRDefault="00BE121A" w:rsidP="007C5228">
      <w:pPr>
        <w:pStyle w:val="ListParagraph"/>
        <w:numPr>
          <w:ilvl w:val="0"/>
          <w:numId w:val="36"/>
        </w:numPr>
        <w:rPr>
          <w:del w:id="510" w:author="Stijn Van den bossche" w:date="2021-05-21T20:34:00Z"/>
          <w:rFonts w:ascii="Arial" w:hAnsi="Arial" w:cs="Arial"/>
          <w:b/>
          <w:bCs/>
        </w:rPr>
      </w:pPr>
      <w:del w:id="511" w:author="Stijn Van den bossche" w:date="2021-05-21T20:34:00Z">
        <w:r w:rsidDel="008F745A">
          <w:rPr>
            <w:rFonts w:ascii="Arial" w:hAnsi="Arial" w:cs="Arial"/>
            <w:b/>
            <w:bCs/>
            <w:noProof/>
          </w:rPr>
          <mc:AlternateContent>
            <mc:Choice Requires="wpg">
              <w:drawing>
                <wp:anchor distT="0" distB="0" distL="114300" distR="114300" simplePos="0" relativeHeight="251701248" behindDoc="1" locked="0" layoutInCell="1" allowOverlap="1" wp14:anchorId="5240833B" wp14:editId="1E8939E0">
                  <wp:simplePos x="0" y="0"/>
                  <wp:positionH relativeFrom="margin">
                    <wp:posOffset>2707005</wp:posOffset>
                  </wp:positionH>
                  <wp:positionV relativeFrom="paragraph">
                    <wp:posOffset>211455</wp:posOffset>
                  </wp:positionV>
                  <wp:extent cx="2876550" cy="1574800"/>
                  <wp:effectExtent l="0" t="0" r="0" b="6350"/>
                  <wp:wrapTight wrapText="bothSides">
                    <wp:wrapPolygon edited="0">
                      <wp:start x="0" y="0"/>
                      <wp:lineTo x="0" y="18813"/>
                      <wp:lineTo x="429" y="21426"/>
                      <wp:lineTo x="21028" y="21426"/>
                      <wp:lineTo x="21457" y="18813"/>
                      <wp:lineTo x="21457" y="0"/>
                      <wp:lineTo x="0" y="0"/>
                    </wp:wrapPolygon>
                  </wp:wrapTight>
                  <wp:docPr id="47" name="Groep 47"/>
                  <wp:cNvGraphicFramePr/>
                  <a:graphic xmlns:a="http://schemas.openxmlformats.org/drawingml/2006/main">
                    <a:graphicData uri="http://schemas.microsoft.com/office/word/2010/wordprocessingGroup">
                      <wpg:wgp>
                        <wpg:cNvGrpSpPr/>
                        <wpg:grpSpPr>
                          <a:xfrm>
                            <a:off x="0" y="0"/>
                            <a:ext cx="2876550" cy="1574800"/>
                            <a:chOff x="0" y="0"/>
                            <a:chExt cx="3054350" cy="1606550"/>
                          </a:xfrm>
                        </wpg:grpSpPr>
                        <pic:pic xmlns:pic="http://schemas.openxmlformats.org/drawingml/2006/picture">
                          <pic:nvPicPr>
                            <pic:cNvPr id="46" name="Afbeelding 4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5250" y="1398270"/>
                              <a:ext cx="2863850" cy="208280"/>
                            </a:xfrm>
                            <a:prstGeom prst="rect">
                              <a:avLst/>
                            </a:prstGeom>
                          </pic:spPr>
                        </pic:pic>
                        <pic:pic xmlns:pic="http://schemas.openxmlformats.org/drawingml/2006/picture">
                          <pic:nvPicPr>
                            <pic:cNvPr id="45" name="Afbeelding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4350" cy="1398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B1BAF" id="Groep 47" o:spid="_x0000_s1026" style="position:absolute;margin-left:213.15pt;margin-top:16.65pt;width:226.5pt;height:124pt;z-index:-251615232;mso-position-horizontal-relative:margin;mso-width-relative:margin;mso-height-relative:margin" coordsize="30543,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">
                  <v:shape id="Afbeelding 46" o:spid="_x0000_s1027" type="#_x0000_t75" style="position:absolute;left:952;top:13982;width:28639;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">
                    <v:imagedata r:id="rId36" o:title=""/>
                  </v:shape>
                  <v:shape id="Afbeelding 45" o:spid="_x0000_s1028" type="#_x0000_t75" style="position:absolute;width:30543;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">
                    <v:imagedata r:id="rId37" o:title=""/>
                  </v:shape>
                  <w10:wrap type="tight" anchorx="margin"/>
                </v:group>
              </w:pict>
            </mc:Fallback>
          </mc:AlternateContent>
        </w:r>
        <w:r w:rsidR="007C5228" w:rsidRPr="00664AD8" w:rsidDel="008F745A">
          <w:rPr>
            <w:rFonts w:ascii="Arial" w:hAnsi="Arial" w:cs="Arial"/>
            <w:b/>
            <w:bCs/>
          </w:rPr>
          <w:delText>8-Digit LED Display Driver</w:delText>
        </w:r>
        <w:r w:rsidR="00664AD8" w:rsidDel="008F745A">
          <w:rPr>
            <w:rFonts w:ascii="Arial" w:hAnsi="Arial" w:cs="Arial"/>
            <w:b/>
            <w:bCs/>
          </w:rPr>
          <w:delText xml:space="preserve">: </w:delText>
        </w:r>
        <w:r w:rsidR="00664AD8" w:rsidDel="008F745A">
          <w:rPr>
            <w:rFonts w:ascii="Arial" w:hAnsi="Arial" w:cs="Arial"/>
          </w:rPr>
          <w:delText xml:space="preserve">Hier gebeurt exact het zelfde als bij de digitale potentiometer, behalve </w:delText>
        </w:r>
        <w:r w:rsidDel="008F745A">
          <w:rPr>
            <w:rFonts w:ascii="Arial" w:hAnsi="Arial" w:cs="Arial"/>
          </w:rPr>
          <w:delText>dat als de data wordt ingelezen en iets nadat de CLK laag is verander de output.</w:delText>
        </w:r>
      </w:del>
    </w:p>
    <w:p w14:paraId="184C3983" w14:textId="1C921391" w:rsidR="00664AD8" w:rsidRPr="00664AD8" w:rsidDel="008F745A" w:rsidRDefault="00664AD8" w:rsidP="00664AD8">
      <w:pPr>
        <w:pStyle w:val="ListParagraph"/>
        <w:rPr>
          <w:del w:id="512" w:author="Stijn Van den bossche" w:date="2021-05-21T20:34:00Z"/>
          <w:rFonts w:ascii="Arial" w:hAnsi="Arial" w:cs="Arial"/>
          <w:b/>
          <w:bCs/>
        </w:rPr>
      </w:pPr>
    </w:p>
    <w:p w14:paraId="2E980032" w14:textId="2B055048" w:rsidR="00664AD8" w:rsidRPr="00664AD8" w:rsidDel="008F745A" w:rsidRDefault="00664AD8" w:rsidP="00664AD8">
      <w:pPr>
        <w:pStyle w:val="ListParagraph"/>
        <w:ind w:left="1428"/>
        <w:rPr>
          <w:del w:id="513" w:author="Stijn Van den bossche" w:date="2021-05-21T20:34:00Z"/>
          <w:rFonts w:ascii="Arial" w:hAnsi="Arial" w:cs="Arial"/>
          <w:b/>
          <w:bCs/>
        </w:rPr>
      </w:pPr>
    </w:p>
    <w:p w14:paraId="32505DAF" w14:textId="05E5B340" w:rsidR="00D55F35" w:rsidDel="008F745A" w:rsidRDefault="00D55F35" w:rsidP="00F5671E">
      <w:pPr>
        <w:rPr>
          <w:del w:id="514" w:author="Stijn Van den bossche" w:date="2021-05-21T20:34:00Z"/>
        </w:rPr>
      </w:pPr>
    </w:p>
    <w:p w14:paraId="11E4C5EB" w14:textId="581A509A" w:rsidR="00EF7CE8" w:rsidDel="008F745A" w:rsidRDefault="00EF7CE8" w:rsidP="00F5671E">
      <w:pPr>
        <w:rPr>
          <w:del w:id="515" w:author="Stijn Van den bossche" w:date="2021-05-21T20:34:00Z"/>
        </w:rPr>
      </w:pPr>
    </w:p>
    <w:p w14:paraId="784180B3" w14:textId="04930030" w:rsidR="00EF7CE8" w:rsidDel="008F745A" w:rsidRDefault="00EF7CE8" w:rsidP="00F5671E">
      <w:pPr>
        <w:rPr>
          <w:del w:id="516" w:author="Stijn Van den bossche" w:date="2021-05-21T20:34:00Z"/>
        </w:rPr>
      </w:pPr>
    </w:p>
    <w:p w14:paraId="0EBAD528" w14:textId="167AD58E" w:rsidR="00664AD8" w:rsidDel="008F745A" w:rsidRDefault="00664AD8" w:rsidP="00F5671E">
      <w:pPr>
        <w:rPr>
          <w:del w:id="517" w:author="Stijn Van den bossche" w:date="2021-05-21T20:34:00Z"/>
        </w:rPr>
      </w:pPr>
    </w:p>
    <w:p w14:paraId="1CFE0A46" w14:textId="015F7132" w:rsidR="00664AD8" w:rsidDel="008F745A" w:rsidRDefault="00664AD8" w:rsidP="00F5671E">
      <w:pPr>
        <w:rPr>
          <w:del w:id="518" w:author="Stijn Van den bossche" w:date="2021-05-21T20:34:00Z"/>
        </w:rPr>
      </w:pPr>
    </w:p>
    <w:p w14:paraId="2C5FCB43" w14:textId="45863F04" w:rsidR="00664AD8" w:rsidDel="008F745A" w:rsidRDefault="00664AD8" w:rsidP="00F5671E">
      <w:pPr>
        <w:rPr>
          <w:del w:id="519" w:author="Stijn Van den bossche" w:date="2021-05-21T20:34:00Z"/>
        </w:rPr>
      </w:pPr>
    </w:p>
    <w:p w14:paraId="5C2CBA93" w14:textId="2036EC8F" w:rsidR="00664AD8" w:rsidDel="008F745A" w:rsidRDefault="00BE121A" w:rsidP="00F5671E">
      <w:pPr>
        <w:rPr>
          <w:del w:id="520" w:author="Stijn Van den bossche" w:date="2021-05-21T20:34:00Z"/>
          <w:rFonts w:ascii="Arial" w:hAnsi="Arial" w:cs="Arial"/>
          <w:b/>
          <w:bCs/>
        </w:rPr>
      </w:pPr>
      <w:del w:id="521" w:author="Stijn Van den bossche" w:date="2021-05-21T20:34:00Z">
        <w:r w:rsidRPr="00BE121A" w:rsidDel="008F745A">
          <w:rPr>
            <w:rFonts w:ascii="Arial" w:hAnsi="Arial" w:cs="Arial"/>
            <w:b/>
            <w:bCs/>
          </w:rPr>
          <w:delText>I²C</w:delText>
        </w:r>
      </w:del>
    </w:p>
    <w:p w14:paraId="6D8C25D5" w14:textId="41FA1FDB" w:rsidR="008D61FD" w:rsidDel="008F745A" w:rsidRDefault="006019DF" w:rsidP="00F5671E">
      <w:pPr>
        <w:rPr>
          <w:del w:id="522" w:author="Stijn Van den bossche" w:date="2021-05-21T20:34:00Z"/>
          <w:rFonts w:ascii="Arial" w:hAnsi="Arial" w:cs="Arial"/>
        </w:rPr>
      </w:pPr>
      <w:del w:id="523" w:author="Stijn Van den bossche" w:date="2021-05-21T20:34:00Z">
        <w:r w:rsidDel="008F745A">
          <w:rPr>
            <w:rFonts w:ascii="Arial" w:hAnsi="Arial" w:cs="Arial"/>
          </w:rPr>
          <w:delText xml:space="preserve">De IC voor onze </w:delText>
        </w:r>
        <w:r w:rsidR="00340486" w:rsidDel="008F745A">
          <w:rPr>
            <w:rFonts w:ascii="Arial" w:hAnsi="Arial" w:cs="Arial"/>
          </w:rPr>
          <w:delText>touchpad’s</w:delText>
        </w:r>
        <w:r w:rsidDel="008F745A">
          <w:rPr>
            <w:rFonts w:ascii="Arial" w:hAnsi="Arial" w:cs="Arial"/>
          </w:rPr>
          <w:delText xml:space="preserve"> worden aangestuurd met I²C</w:delText>
        </w:r>
        <w:r w:rsidR="00340486" w:rsidDel="008F745A">
          <w:rPr>
            <w:rFonts w:ascii="Arial" w:hAnsi="Arial" w:cs="Arial"/>
          </w:rPr>
          <w:delText>. Dit protocol wordt over 2 lijnen gestuurd de lijn</w:delText>
        </w:r>
        <w:r w:rsidR="0087697D" w:rsidDel="008F745A">
          <w:rPr>
            <w:rFonts w:ascii="Arial" w:hAnsi="Arial" w:cs="Arial"/>
          </w:rPr>
          <w:delText xml:space="preserve"> SDA (</w:delText>
        </w:r>
        <w:r w:rsidR="0087697D" w:rsidDel="008F745A">
          <w:rPr>
            <w:rFonts w:ascii="Arial" w:hAnsi="Arial" w:cs="Arial"/>
            <w:color w:val="202122"/>
            <w:sz w:val="21"/>
            <w:szCs w:val="21"/>
            <w:shd w:val="clear" w:color="auto" w:fill="FFFFFF"/>
          </w:rPr>
          <w:delText>data line</w:delText>
        </w:r>
        <w:r w:rsidR="0087697D" w:rsidDel="008F745A">
          <w:rPr>
            <w:rFonts w:ascii="Arial" w:hAnsi="Arial" w:cs="Arial"/>
          </w:rPr>
          <w:delText>) en SCL (</w:delText>
        </w:r>
        <w:r w:rsidR="0087697D" w:rsidRPr="0087697D" w:rsidDel="008F745A">
          <w:rPr>
            <w:rFonts w:ascii="Arial" w:hAnsi="Arial" w:cs="Arial"/>
          </w:rPr>
          <w:delText>clock line</w:delText>
        </w:r>
        <w:r w:rsidR="0087697D" w:rsidDel="008F745A">
          <w:rPr>
            <w:rFonts w:ascii="Arial" w:hAnsi="Arial" w:cs="Arial"/>
          </w:rPr>
          <w:delText>).</w:delText>
        </w:r>
        <w:r w:rsidR="002222E8" w:rsidDel="008F745A">
          <w:rPr>
            <w:rFonts w:ascii="Arial" w:hAnsi="Arial" w:cs="Arial"/>
          </w:rPr>
          <w:delText xml:space="preserve"> </w:delText>
        </w:r>
        <w:r w:rsidR="0087697D" w:rsidDel="008F745A">
          <w:rPr>
            <w:rFonts w:ascii="Arial" w:hAnsi="Arial" w:cs="Arial"/>
          </w:rPr>
          <w:delText>De</w:delText>
        </w:r>
        <w:r w:rsidR="002222E8" w:rsidDel="008F745A">
          <w:rPr>
            <w:rFonts w:ascii="Arial" w:hAnsi="Arial" w:cs="Arial"/>
          </w:rPr>
          <w:delText xml:space="preserve"> lijn data is geen data die binnenkomt op de chip maar toont aan wat voor data er binnenkomt. </w:delText>
        </w:r>
      </w:del>
    </w:p>
    <w:p w14:paraId="34C1C4F4" w14:textId="70770977" w:rsidR="008D61FD" w:rsidDel="008F745A" w:rsidRDefault="00E75C33" w:rsidP="00F5671E">
      <w:pPr>
        <w:rPr>
          <w:del w:id="524" w:author="Stijn Van den bossche" w:date="2021-05-21T20:34:00Z"/>
          <w:rFonts w:ascii="Arial" w:hAnsi="Arial" w:cs="Arial"/>
        </w:rPr>
      </w:pPr>
      <w:del w:id="525" w:author="Stijn Van den bossche" w:date="2021-05-21T20:34:00Z">
        <w:r w:rsidDel="008F745A">
          <w:rPr>
            <w:noProof/>
          </w:rPr>
          <w:drawing>
            <wp:inline distT="0" distB="0" distL="0" distR="0" wp14:anchorId="3CD60FEF" wp14:editId="117E10A2">
              <wp:extent cx="2794805" cy="465801"/>
              <wp:effectExtent l="0" t="0" r="0" b="0"/>
              <wp:docPr id="49" name="Afbeelding 49" descr="Data transfer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ransfer sequ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0603" cy="468434"/>
                      </a:xfrm>
                      <a:prstGeom prst="rect">
                        <a:avLst/>
                      </a:prstGeom>
                      <a:noFill/>
                      <a:ln>
                        <a:noFill/>
                      </a:ln>
                    </pic:spPr>
                  </pic:pic>
                </a:graphicData>
              </a:graphic>
            </wp:inline>
          </w:drawing>
        </w:r>
      </w:del>
    </w:p>
    <w:p w14:paraId="0B63FAE6" w14:textId="030A3DCE" w:rsidR="008D61FD" w:rsidDel="008F745A" w:rsidRDefault="008D61FD" w:rsidP="00F5671E">
      <w:pPr>
        <w:rPr>
          <w:del w:id="526" w:author="Stijn Van den bossche" w:date="2021-05-21T20:34:00Z"/>
          <w:rFonts w:ascii="Arial" w:hAnsi="Arial" w:cs="Arial"/>
        </w:rPr>
      </w:pPr>
      <w:del w:id="527" w:author="Stijn Van den bossche" w:date="2021-05-21T20:34:00Z">
        <w:r w:rsidRPr="008D61FD" w:rsidDel="008F745A">
          <w:rPr>
            <w:rFonts w:ascii="Arial" w:hAnsi="Arial" w:cs="Arial"/>
            <w:b/>
            <w:bCs/>
          </w:rPr>
          <w:delText>Start:</w:delText>
        </w:r>
        <w:r w:rsidDel="008F745A">
          <w:rPr>
            <w:rFonts w:ascii="Arial" w:hAnsi="Arial" w:cs="Arial"/>
          </w:rPr>
          <w:delText xml:space="preserve"> </w:delText>
        </w:r>
        <w:r w:rsidR="002222E8" w:rsidDel="008F745A">
          <w:rPr>
            <w:rFonts w:ascii="Arial" w:hAnsi="Arial" w:cs="Arial"/>
          </w:rPr>
          <w:delText xml:space="preserve">De chip begint te starten met lezen van data als de SDA lag wordt en SCL hoog is dit is dan de start bit, daarna moet SCL eens laag worden en dan kan het data beginnen ingelezen worden. Per keer dat SCL hoog wordt de data op SDA uitgelezen. </w:delText>
        </w:r>
      </w:del>
    </w:p>
    <w:p w14:paraId="43DD3F7B" w14:textId="3AF1B4DE" w:rsidR="008D61FD" w:rsidDel="008F745A" w:rsidRDefault="008D61FD" w:rsidP="00F5671E">
      <w:pPr>
        <w:rPr>
          <w:del w:id="528" w:author="Stijn Van den bossche" w:date="2021-05-21T20:34:00Z"/>
          <w:rFonts w:ascii="Arial" w:hAnsi="Arial" w:cs="Arial"/>
        </w:rPr>
      </w:pPr>
    </w:p>
    <w:p w14:paraId="2CC278FB" w14:textId="65B488DB" w:rsidR="008D61FD" w:rsidDel="008F745A" w:rsidRDefault="008D61FD" w:rsidP="00F5671E">
      <w:pPr>
        <w:rPr>
          <w:del w:id="529" w:author="Stijn Van den bossche" w:date="2021-05-21T20:34:00Z"/>
          <w:rFonts w:ascii="Arial" w:hAnsi="Arial" w:cs="Arial"/>
        </w:rPr>
      </w:pPr>
    </w:p>
    <w:p w14:paraId="48CFFD7D" w14:textId="5BF05FDB" w:rsidR="00BE121A" w:rsidDel="008F745A" w:rsidRDefault="008D61FD" w:rsidP="00F5671E">
      <w:pPr>
        <w:rPr>
          <w:del w:id="530" w:author="Stijn Van den bossche" w:date="2021-05-21T20:34:00Z"/>
          <w:rFonts w:ascii="Arial" w:hAnsi="Arial" w:cs="Arial"/>
        </w:rPr>
      </w:pPr>
      <w:del w:id="531" w:author="Stijn Van den bossche" w:date="2021-05-21T20:34:00Z">
        <w:r w:rsidRPr="008D61FD" w:rsidDel="008F745A">
          <w:rPr>
            <w:rFonts w:ascii="Arial" w:hAnsi="Arial" w:cs="Arial"/>
            <w:b/>
            <w:bCs/>
          </w:rPr>
          <w:delText>Read:</w:delText>
        </w:r>
        <w:r w:rsidDel="008F745A">
          <w:rPr>
            <w:rFonts w:ascii="Arial" w:hAnsi="Arial" w:cs="Arial"/>
          </w:rPr>
          <w:delText xml:space="preserve"> </w:delText>
        </w:r>
        <w:r w:rsidR="002222E8" w:rsidDel="008F745A">
          <w:rPr>
            <w:rFonts w:ascii="Arial" w:hAnsi="Arial" w:cs="Arial"/>
          </w:rPr>
          <w:delText xml:space="preserve">De eerste data dat binnen gelezen wordt is het adres + een read bit zodat </w:delText>
        </w:r>
        <w:r w:rsidDel="008F745A">
          <w:rPr>
            <w:rFonts w:ascii="Arial" w:hAnsi="Arial" w:cs="Arial"/>
          </w:rPr>
          <w:delText>de master zegt dat hij de data wilt uitlezen. Als dit gebeurd is zal de INT laag worden zodat het kan beginnen met de data uit te lezen, als INT hoog stond wil dat zeggen dat het adres niet machte.</w:delText>
        </w:r>
      </w:del>
    </w:p>
    <w:p w14:paraId="41A4B054" w14:textId="2F9A4E8B" w:rsidR="002222E8" w:rsidDel="008F745A" w:rsidRDefault="002222E8" w:rsidP="00F5671E">
      <w:pPr>
        <w:rPr>
          <w:del w:id="532" w:author="Stijn Van den bossche" w:date="2021-05-21T20:34:00Z"/>
          <w:rFonts w:ascii="Arial" w:hAnsi="Arial" w:cs="Arial"/>
        </w:rPr>
      </w:pPr>
    </w:p>
    <w:p w14:paraId="4EF26659" w14:textId="7448E484" w:rsidR="002222E8" w:rsidDel="008F745A" w:rsidRDefault="002222E8" w:rsidP="00F5671E">
      <w:pPr>
        <w:rPr>
          <w:del w:id="533" w:author="Stijn Van den bossche" w:date="2021-05-21T20:34:00Z"/>
          <w:rFonts w:ascii="Arial" w:hAnsi="Arial" w:cs="Arial"/>
        </w:rPr>
      </w:pPr>
      <w:del w:id="534" w:author="Stijn Van den bossche" w:date="2021-05-21T20:34:00Z">
        <w:r w:rsidDel="008F745A">
          <w:rPr>
            <w:rFonts w:ascii="Arial" w:hAnsi="Arial" w:cs="Arial"/>
          </w:rPr>
          <w:delText>Master read</w:delText>
        </w:r>
      </w:del>
    </w:p>
    <w:p w14:paraId="4E4766D1" w14:textId="5DDF6AFC" w:rsidR="00664AD8" w:rsidRPr="002222E8" w:rsidDel="008F745A" w:rsidRDefault="00340486" w:rsidP="00F5671E">
      <w:pPr>
        <w:rPr>
          <w:del w:id="535" w:author="Stijn Van den bossche" w:date="2021-05-21T20:34:00Z"/>
          <w:rFonts w:ascii="Arial" w:hAnsi="Arial" w:cs="Arial"/>
        </w:rPr>
      </w:pPr>
      <w:del w:id="536" w:author="Stijn Van den bossche" w:date="2021-05-21T20:34:00Z">
        <w:r w:rsidDel="008F745A">
          <w:rPr>
            <w:noProof/>
          </w:rPr>
          <w:drawing>
            <wp:inline distT="0" distB="0" distL="0" distR="0" wp14:anchorId="54FA83C2" wp14:editId="2C50CA8E">
              <wp:extent cx="5760720" cy="12071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07135"/>
                      </a:xfrm>
                      <a:prstGeom prst="rect">
                        <a:avLst/>
                      </a:prstGeom>
                    </pic:spPr>
                  </pic:pic>
                </a:graphicData>
              </a:graphic>
            </wp:inline>
          </w:drawing>
        </w:r>
      </w:del>
    </w:p>
    <w:p w14:paraId="523D923D" w14:textId="5F18333E" w:rsidR="008D61FD" w:rsidDel="008F745A" w:rsidRDefault="008D61FD" w:rsidP="00F5671E">
      <w:pPr>
        <w:rPr>
          <w:del w:id="537" w:author="Stijn Van den bossche" w:date="2021-05-21T20:34:00Z"/>
          <w:rFonts w:ascii="Arial" w:hAnsi="Arial" w:cs="Arial"/>
          <w:b/>
          <w:bCs/>
        </w:rPr>
      </w:pPr>
    </w:p>
    <w:p w14:paraId="2EA86E17" w14:textId="3E72A85E" w:rsidR="008D61FD" w:rsidDel="008F745A" w:rsidRDefault="008D61FD" w:rsidP="00F5671E">
      <w:pPr>
        <w:rPr>
          <w:del w:id="538" w:author="Stijn Van den bossche" w:date="2021-05-21T20:34:00Z"/>
          <w:rFonts w:ascii="Arial" w:hAnsi="Arial" w:cs="Arial"/>
          <w:b/>
          <w:bCs/>
        </w:rPr>
      </w:pPr>
    </w:p>
    <w:p w14:paraId="6782F7EE" w14:textId="4FB1E5A1" w:rsidR="008D61FD" w:rsidDel="008F745A" w:rsidRDefault="008D61FD" w:rsidP="00F5671E">
      <w:pPr>
        <w:rPr>
          <w:del w:id="539" w:author="Stijn Van den bossche" w:date="2021-05-21T20:34:00Z"/>
          <w:rFonts w:ascii="Arial" w:hAnsi="Arial" w:cs="Arial"/>
          <w:b/>
          <w:bCs/>
        </w:rPr>
      </w:pPr>
    </w:p>
    <w:p w14:paraId="72817079" w14:textId="76C33644" w:rsidR="008D61FD" w:rsidDel="008F745A" w:rsidRDefault="008D61FD" w:rsidP="00F5671E">
      <w:pPr>
        <w:rPr>
          <w:del w:id="540" w:author="Stijn Van den bossche" w:date="2021-05-21T20:34:00Z"/>
          <w:rFonts w:ascii="Arial" w:hAnsi="Arial" w:cs="Arial"/>
          <w:b/>
          <w:bCs/>
        </w:rPr>
      </w:pPr>
    </w:p>
    <w:p w14:paraId="19AB78A5" w14:textId="3A05B44E" w:rsidR="008D61FD" w:rsidDel="008F745A" w:rsidRDefault="008D61FD" w:rsidP="00F5671E">
      <w:pPr>
        <w:rPr>
          <w:del w:id="541" w:author="Stijn Van den bossche" w:date="2021-05-21T20:34:00Z"/>
          <w:rFonts w:ascii="Arial" w:hAnsi="Arial" w:cs="Arial"/>
          <w:b/>
          <w:bCs/>
        </w:rPr>
      </w:pPr>
    </w:p>
    <w:p w14:paraId="4E6A1C8A" w14:textId="07E2F9DE" w:rsidR="008D61FD" w:rsidDel="008F745A" w:rsidRDefault="008D61FD" w:rsidP="00F5671E">
      <w:pPr>
        <w:rPr>
          <w:del w:id="542" w:author="Stijn Van den bossche" w:date="2021-05-21T20:34:00Z"/>
          <w:rFonts w:ascii="Arial" w:hAnsi="Arial" w:cs="Arial"/>
          <w:b/>
          <w:bCs/>
        </w:rPr>
      </w:pPr>
    </w:p>
    <w:p w14:paraId="4EEF2622" w14:textId="7C9019FF" w:rsidR="00664AD8" w:rsidRPr="008D61FD" w:rsidDel="008F745A" w:rsidRDefault="008D61FD" w:rsidP="00F5671E">
      <w:pPr>
        <w:rPr>
          <w:del w:id="543" w:author="Stijn Van den bossche" w:date="2021-05-21T20:34:00Z"/>
          <w:rFonts w:ascii="Arial" w:hAnsi="Arial" w:cs="Arial"/>
        </w:rPr>
      </w:pPr>
      <w:del w:id="544" w:author="Stijn Van den bossche" w:date="2021-05-21T20:34:00Z">
        <w:r w:rsidRPr="008D61FD" w:rsidDel="008F745A">
          <w:rPr>
            <w:rFonts w:ascii="Arial" w:hAnsi="Arial" w:cs="Arial"/>
            <w:b/>
            <w:bCs/>
          </w:rPr>
          <w:delText xml:space="preserve">Write: </w:delText>
        </w:r>
        <w:r w:rsidDel="008F745A">
          <w:rPr>
            <w:rFonts w:ascii="Arial" w:hAnsi="Arial" w:cs="Arial"/>
          </w:rPr>
          <w:delText>De eerste data dat binnen gelezen wordt is het adres + een write bit zodat de master zegt dat hij de data wilt uitlezen. De INT blijft hier laag zodat het altijd kan dat verzenden.</w:delText>
        </w:r>
      </w:del>
    </w:p>
    <w:p w14:paraId="7E82DC05" w14:textId="3F424612" w:rsidR="00664AD8" w:rsidDel="008F745A" w:rsidRDefault="00664AD8" w:rsidP="00F5671E">
      <w:pPr>
        <w:rPr>
          <w:del w:id="545" w:author="Stijn Van den bossche" w:date="2021-05-21T20:34:00Z"/>
        </w:rPr>
      </w:pPr>
    </w:p>
    <w:p w14:paraId="23B5EF26" w14:textId="60739FDD" w:rsidR="00EF7CE8" w:rsidDel="008F745A" w:rsidRDefault="008D61FD" w:rsidP="00F5671E">
      <w:pPr>
        <w:rPr>
          <w:del w:id="546" w:author="Stijn Van den bossche" w:date="2021-05-21T20:34:00Z"/>
        </w:rPr>
      </w:pPr>
      <w:del w:id="547" w:author="Stijn Van den bossche" w:date="2021-05-21T20:34:00Z">
        <w:r w:rsidDel="008F745A">
          <w:rPr>
            <w:noProof/>
          </w:rPr>
          <w:drawing>
            <wp:inline distT="0" distB="0" distL="0" distR="0" wp14:anchorId="4B1DD9AE" wp14:editId="327769CD">
              <wp:extent cx="5728970" cy="1153795"/>
              <wp:effectExtent l="0" t="0" r="5080" b="825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1"/>
                      <a:stretch/>
                    </pic:blipFill>
                    <pic:spPr bwMode="auto">
                      <a:xfrm>
                        <a:off x="0" y="0"/>
                        <a:ext cx="5728970" cy="1153795"/>
                      </a:xfrm>
                      <a:prstGeom prst="rect">
                        <a:avLst/>
                      </a:prstGeom>
                      <a:ln>
                        <a:noFill/>
                      </a:ln>
                      <a:extLst>
                        <a:ext uri="{53640926-AAD7-44D8-BBD7-CCE9431645EC}">
                          <a14:shadowObscured xmlns:a14="http://schemas.microsoft.com/office/drawing/2010/main"/>
                        </a:ext>
                      </a:extLst>
                    </pic:spPr>
                  </pic:pic>
                </a:graphicData>
              </a:graphic>
            </wp:inline>
          </w:drawing>
        </w:r>
      </w:del>
    </w:p>
    <w:p w14:paraId="0676FF58" w14:textId="60ED169A" w:rsidR="008D61FD" w:rsidRPr="00A40DCA" w:rsidDel="008F745A" w:rsidRDefault="008D61FD" w:rsidP="00F5671E">
      <w:pPr>
        <w:rPr>
          <w:del w:id="548" w:author="Stijn Van den bossche" w:date="2021-05-21T20:34:00Z"/>
          <w:rFonts w:ascii="Arial" w:hAnsi="Arial" w:cs="Arial"/>
        </w:rPr>
      </w:pPr>
      <w:del w:id="549" w:author="Stijn Van den bossche" w:date="2021-05-21T20:34:00Z">
        <w:r w:rsidRPr="008D61FD" w:rsidDel="008F745A">
          <w:rPr>
            <w:rFonts w:ascii="Arial" w:hAnsi="Arial" w:cs="Arial"/>
            <w:b/>
            <w:bCs/>
          </w:rPr>
          <w:delText xml:space="preserve">Stop: </w:delText>
        </w:r>
        <w:r w:rsidR="00A40DCA" w:rsidRPr="00A40DCA" w:rsidDel="008F745A">
          <w:rPr>
            <w:rFonts w:ascii="Arial" w:hAnsi="Arial" w:cs="Arial"/>
          </w:rPr>
          <w:delText>De stop bit wordt aangeduid als de SCL al eventjes hoog is en daarna SDA hoog wordt.</w:delText>
        </w:r>
      </w:del>
    </w:p>
    <w:p w14:paraId="6A549313" w14:textId="0288FB99" w:rsidR="008D61FD" w:rsidDel="008F745A" w:rsidRDefault="008D61FD" w:rsidP="00F5671E">
      <w:pPr>
        <w:rPr>
          <w:del w:id="550" w:author="Stijn Van den bossche" w:date="2021-05-21T20:34:00Z"/>
          <w:rFonts w:ascii="Arial" w:hAnsi="Arial" w:cs="Arial"/>
          <w:b/>
          <w:bCs/>
        </w:rPr>
      </w:pPr>
    </w:p>
    <w:p w14:paraId="61173E96" w14:textId="5C28D467" w:rsidR="008D61FD" w:rsidDel="008F745A" w:rsidRDefault="008D61FD" w:rsidP="00F5671E">
      <w:pPr>
        <w:rPr>
          <w:del w:id="551" w:author="Stijn Van den bossche" w:date="2021-05-21T20:34:00Z"/>
          <w:rFonts w:ascii="Arial" w:hAnsi="Arial" w:cs="Arial"/>
          <w:b/>
          <w:bCs/>
        </w:rPr>
      </w:pPr>
    </w:p>
    <w:p w14:paraId="2991BB14" w14:textId="256959A0" w:rsidR="007E602E" w:rsidRPr="007E602E" w:rsidDel="008F745A" w:rsidRDefault="007E602E" w:rsidP="007E602E">
      <w:pPr>
        <w:pStyle w:val="ListParagraph"/>
        <w:keepNext/>
        <w:keepLines/>
        <w:numPr>
          <w:ilvl w:val="0"/>
          <w:numId w:val="40"/>
        </w:numPr>
        <w:spacing w:before="40"/>
        <w:contextualSpacing w:val="0"/>
        <w:outlineLvl w:val="1"/>
        <w:rPr>
          <w:del w:id="552" w:author="Stijn Van den bossche" w:date="2021-05-21T20:34:00Z"/>
          <w:rFonts w:asciiTheme="majorHAnsi" w:eastAsiaTheme="majorEastAsia" w:hAnsiTheme="majorHAnsi" w:cstheme="majorBidi"/>
          <w:vanish/>
          <w:color w:val="2F5496" w:themeColor="accent1" w:themeShade="BF"/>
          <w:sz w:val="26"/>
          <w:szCs w:val="26"/>
        </w:rPr>
      </w:pPr>
      <w:bookmarkStart w:id="553" w:name="_Toc70179422"/>
      <w:bookmarkStart w:id="554" w:name="_Toc70589573"/>
      <w:bookmarkStart w:id="555" w:name="_Toc71034745"/>
      <w:bookmarkEnd w:id="553"/>
      <w:bookmarkEnd w:id="554"/>
      <w:bookmarkEnd w:id="555"/>
    </w:p>
    <w:p w14:paraId="072500C6" w14:textId="55A01050" w:rsidR="007E602E" w:rsidRPr="007E602E" w:rsidDel="008F745A" w:rsidRDefault="007E602E" w:rsidP="007E602E">
      <w:pPr>
        <w:pStyle w:val="ListParagraph"/>
        <w:keepNext/>
        <w:keepLines/>
        <w:numPr>
          <w:ilvl w:val="1"/>
          <w:numId w:val="40"/>
        </w:numPr>
        <w:spacing w:before="40"/>
        <w:contextualSpacing w:val="0"/>
        <w:outlineLvl w:val="1"/>
        <w:rPr>
          <w:del w:id="556" w:author="Stijn Van den bossche" w:date="2021-05-21T20:34:00Z"/>
          <w:rFonts w:asciiTheme="majorHAnsi" w:eastAsiaTheme="majorEastAsia" w:hAnsiTheme="majorHAnsi" w:cstheme="majorBidi"/>
          <w:vanish/>
          <w:color w:val="2F5496" w:themeColor="accent1" w:themeShade="BF"/>
          <w:sz w:val="26"/>
          <w:szCs w:val="26"/>
        </w:rPr>
      </w:pPr>
      <w:bookmarkStart w:id="557" w:name="_Toc70179423"/>
      <w:bookmarkStart w:id="558" w:name="_Toc70589574"/>
      <w:bookmarkStart w:id="559" w:name="_Toc71034746"/>
      <w:bookmarkEnd w:id="557"/>
      <w:bookmarkEnd w:id="558"/>
      <w:bookmarkEnd w:id="559"/>
    </w:p>
    <w:p w14:paraId="2EAB2158" w14:textId="789EA7F3" w:rsidR="007E602E" w:rsidRPr="007E602E" w:rsidDel="008F745A" w:rsidRDefault="007E602E" w:rsidP="007E602E">
      <w:pPr>
        <w:pStyle w:val="ListParagraph"/>
        <w:keepNext/>
        <w:keepLines/>
        <w:numPr>
          <w:ilvl w:val="1"/>
          <w:numId w:val="40"/>
        </w:numPr>
        <w:spacing w:before="40"/>
        <w:contextualSpacing w:val="0"/>
        <w:outlineLvl w:val="1"/>
        <w:rPr>
          <w:del w:id="560" w:author="Stijn Van den bossche" w:date="2021-05-21T20:34:00Z"/>
          <w:rFonts w:asciiTheme="majorHAnsi" w:eastAsiaTheme="majorEastAsia" w:hAnsiTheme="majorHAnsi" w:cstheme="majorBidi"/>
          <w:vanish/>
          <w:color w:val="2F5496" w:themeColor="accent1" w:themeShade="BF"/>
          <w:sz w:val="26"/>
          <w:szCs w:val="26"/>
        </w:rPr>
      </w:pPr>
      <w:bookmarkStart w:id="561" w:name="_Toc70179424"/>
      <w:bookmarkStart w:id="562" w:name="_Toc70589575"/>
      <w:bookmarkStart w:id="563" w:name="_Toc71034747"/>
      <w:bookmarkEnd w:id="561"/>
      <w:bookmarkEnd w:id="562"/>
      <w:bookmarkEnd w:id="563"/>
    </w:p>
    <w:p w14:paraId="6BB3E4BD" w14:textId="799DFBC7" w:rsidR="007E602E" w:rsidRPr="007E602E" w:rsidDel="008F745A" w:rsidRDefault="007E602E" w:rsidP="007E602E">
      <w:pPr>
        <w:pStyle w:val="ListParagraph"/>
        <w:keepNext/>
        <w:keepLines/>
        <w:numPr>
          <w:ilvl w:val="2"/>
          <w:numId w:val="40"/>
        </w:numPr>
        <w:spacing w:before="40"/>
        <w:contextualSpacing w:val="0"/>
        <w:outlineLvl w:val="1"/>
        <w:rPr>
          <w:del w:id="564" w:author="Stijn Van den bossche" w:date="2021-05-21T20:34:00Z"/>
          <w:rFonts w:asciiTheme="majorHAnsi" w:eastAsiaTheme="majorEastAsia" w:hAnsiTheme="majorHAnsi" w:cstheme="majorBidi"/>
          <w:vanish/>
          <w:color w:val="2F5496" w:themeColor="accent1" w:themeShade="BF"/>
          <w:sz w:val="26"/>
          <w:szCs w:val="26"/>
        </w:rPr>
      </w:pPr>
      <w:bookmarkStart w:id="565" w:name="_Toc70179425"/>
      <w:bookmarkStart w:id="566" w:name="_Toc70589576"/>
      <w:bookmarkStart w:id="567" w:name="_Toc71034748"/>
      <w:bookmarkEnd w:id="565"/>
      <w:bookmarkEnd w:id="566"/>
      <w:bookmarkEnd w:id="567"/>
    </w:p>
    <w:p w14:paraId="5E3B6038" w14:textId="7FF5EA47" w:rsidR="008D61FD" w:rsidDel="008F745A" w:rsidRDefault="007C2C2B" w:rsidP="007E602E">
      <w:pPr>
        <w:pStyle w:val="Heading2"/>
        <w:numPr>
          <w:ilvl w:val="2"/>
          <w:numId w:val="40"/>
        </w:numPr>
        <w:rPr>
          <w:del w:id="568" w:author="Stijn Van den bossche" w:date="2021-05-21T20:34:00Z"/>
          <w:rFonts w:ascii="Arial" w:hAnsi="Arial" w:cs="Arial"/>
          <w:color w:val="auto"/>
        </w:rPr>
      </w:pPr>
      <w:bookmarkStart w:id="569" w:name="_Toc71034749"/>
      <w:del w:id="570" w:author="Stijn Van den bossche" w:date="2021-05-21T20:34:00Z">
        <w:r w:rsidRPr="007E602E" w:rsidDel="008F745A">
          <w:rPr>
            <w:rFonts w:ascii="Arial" w:hAnsi="Arial" w:cs="Arial"/>
            <w:color w:val="auto"/>
          </w:rPr>
          <w:delText>Spanningsregelaars</w:delText>
        </w:r>
        <w:bookmarkEnd w:id="569"/>
      </w:del>
    </w:p>
    <w:p w14:paraId="3959C443" w14:textId="18298F98" w:rsidR="00BC47EE" w:rsidDel="008F745A" w:rsidRDefault="00BC47EE" w:rsidP="007E602E">
      <w:pPr>
        <w:rPr>
          <w:del w:id="571" w:author="Stijn Van den bossche" w:date="2021-05-21T20:34:00Z"/>
          <w:rFonts w:ascii="Arial" w:hAnsi="Arial" w:cs="Arial"/>
        </w:rPr>
      </w:pPr>
    </w:p>
    <w:p w14:paraId="4B798402" w14:textId="08F71459" w:rsidR="00BC47EE" w:rsidDel="008F745A" w:rsidRDefault="00690154" w:rsidP="00F5671E">
      <w:pPr>
        <w:rPr>
          <w:del w:id="572" w:author="Stijn Van den bossche" w:date="2021-05-21T20:34:00Z"/>
          <w:rFonts w:ascii="Arial" w:hAnsi="Arial" w:cs="Arial"/>
          <w:color w:val="333333"/>
          <w:szCs w:val="20"/>
          <w:shd w:val="clear" w:color="auto" w:fill="FFFFFF"/>
        </w:rPr>
      </w:pPr>
      <w:del w:id="573" w:author="Stijn Van den bossche" w:date="2021-05-21T20:34:00Z">
        <w:r w:rsidRPr="00690154" w:rsidDel="008F745A">
          <w:rPr>
            <w:rFonts w:ascii="Arial" w:hAnsi="Arial" w:cs="Arial"/>
            <w:b/>
            <w:bCs/>
          </w:rPr>
          <w:delText>173950336</w:delText>
        </w:r>
        <w:r w:rsidR="003C1FEF" w:rsidDel="008F745A">
          <w:rPr>
            <w:rFonts w:ascii="Arial" w:hAnsi="Arial" w:cs="Arial"/>
            <w:b/>
            <w:bCs/>
          </w:rPr>
          <w:delText xml:space="preserve">: </w:delText>
        </w:r>
        <w:r w:rsidR="003C1FEF" w:rsidRPr="003C1FEF" w:rsidDel="008F745A">
          <w:rPr>
            <w:rFonts w:ascii="Arial" w:hAnsi="Arial" w:cs="Arial"/>
          </w:rPr>
          <w:delText xml:space="preserve">is een </w:delText>
        </w:r>
        <w:r w:rsidR="006E1134" w:rsidDel="008F745A">
          <w:rPr>
            <w:rFonts w:ascii="Arial" w:hAnsi="Arial" w:cs="Arial"/>
          </w:rPr>
          <w:delText>Step Down die 5</w:delText>
        </w:r>
        <w:r w:rsidR="00D76A24" w:rsidDel="008F745A">
          <w:rPr>
            <w:rFonts w:ascii="Arial" w:hAnsi="Arial" w:cs="Arial"/>
          </w:rPr>
          <w:delText>V DC omzet naar 3,3V DC</w:delText>
        </w:r>
        <w:r w:rsidR="00137E47" w:rsidDel="008F745A">
          <w:rPr>
            <w:rFonts w:ascii="Arial" w:hAnsi="Arial" w:cs="Arial"/>
          </w:rPr>
          <w:delText xml:space="preserve"> </w:delText>
        </w:r>
        <w:r w:rsidR="0025636B" w:rsidDel="008F745A">
          <w:rPr>
            <w:rFonts w:ascii="Arial" w:hAnsi="Arial" w:cs="Arial"/>
          </w:rPr>
          <w:delText xml:space="preserve"> en heeft</w:delText>
        </w:r>
        <w:r w:rsidR="003E4160" w:rsidDel="008F745A">
          <w:rPr>
            <w:rFonts w:ascii="Arial" w:hAnsi="Arial" w:cs="Arial"/>
          </w:rPr>
          <w:delText xml:space="preserve"> een uitgangsstroom van    </w:delText>
        </w:r>
        <w:r w:rsidR="0025636B" w:rsidDel="008F745A">
          <w:rPr>
            <w:rFonts w:ascii="Arial" w:hAnsi="Arial" w:cs="Arial"/>
            <w:color w:val="333333"/>
            <w:szCs w:val="20"/>
            <w:shd w:val="clear" w:color="auto" w:fill="FFFFFF"/>
          </w:rPr>
          <w:delText>500 mA</w:delText>
        </w:r>
        <w:r w:rsidR="00537E2C" w:rsidDel="008F745A">
          <w:rPr>
            <w:rFonts w:ascii="Arial" w:hAnsi="Arial" w:cs="Arial"/>
            <w:color w:val="333333"/>
            <w:szCs w:val="20"/>
            <w:shd w:val="clear" w:color="auto" w:fill="FFFFFF"/>
          </w:rPr>
          <w:delText>.</w:delText>
        </w:r>
      </w:del>
    </w:p>
    <w:p w14:paraId="0B564048" w14:textId="1DCFBA77" w:rsidR="00537E2C" w:rsidDel="008F745A" w:rsidRDefault="00537E2C" w:rsidP="00F5671E">
      <w:pPr>
        <w:rPr>
          <w:del w:id="574" w:author="Stijn Van den bossche" w:date="2021-05-21T20:34:00Z"/>
          <w:rFonts w:ascii="Arial" w:hAnsi="Arial" w:cs="Arial"/>
          <w:b/>
          <w:bCs/>
        </w:rPr>
      </w:pPr>
      <w:del w:id="575" w:author="Stijn Van den bossche" w:date="2021-05-21T20:34:00Z">
        <w:r w:rsidDel="008F745A">
          <w:rPr>
            <w:rFonts w:ascii="Arial" w:hAnsi="Arial" w:cs="Arial"/>
            <w:color w:val="333333"/>
            <w:szCs w:val="20"/>
            <w:shd w:val="clear" w:color="auto" w:fill="FFFFFF"/>
          </w:rPr>
          <w:delText>De condensatoren</w:delText>
        </w:r>
        <w:r w:rsidR="00C5705F" w:rsidDel="008F745A">
          <w:rPr>
            <w:rFonts w:ascii="Arial" w:hAnsi="Arial" w:cs="Arial"/>
            <w:color w:val="333333"/>
            <w:szCs w:val="20"/>
            <w:shd w:val="clear" w:color="auto" w:fill="FFFFFF"/>
          </w:rPr>
          <w:delText xml:space="preserve"> dienen voor spanning</w:delText>
        </w:r>
        <w:r w:rsidR="00276E44" w:rsidDel="008F745A">
          <w:rPr>
            <w:rFonts w:ascii="Arial" w:hAnsi="Arial" w:cs="Arial"/>
            <w:color w:val="333333"/>
            <w:szCs w:val="20"/>
            <w:shd w:val="clear" w:color="auto" w:fill="FFFFFF"/>
          </w:rPr>
          <w:delText>en</w:delText>
        </w:r>
        <w:r w:rsidR="00C5705F" w:rsidDel="008F745A">
          <w:rPr>
            <w:rFonts w:ascii="Arial" w:hAnsi="Arial" w:cs="Arial"/>
            <w:color w:val="333333"/>
            <w:szCs w:val="20"/>
            <w:shd w:val="clear" w:color="auto" w:fill="FFFFFF"/>
          </w:rPr>
          <w:delText xml:space="preserve"> af</w:delText>
        </w:r>
        <w:r w:rsidR="009D77F3" w:rsidDel="008F745A">
          <w:rPr>
            <w:rFonts w:ascii="Arial" w:hAnsi="Arial" w:cs="Arial"/>
            <w:color w:val="333333"/>
            <w:szCs w:val="20"/>
            <w:shd w:val="clear" w:color="auto" w:fill="FFFFFF"/>
          </w:rPr>
          <w:delText xml:space="preserve"> te vlakken</w:delText>
        </w:r>
        <w:r w:rsidR="003C656B" w:rsidDel="008F745A">
          <w:rPr>
            <w:rFonts w:ascii="Arial" w:hAnsi="Arial" w:cs="Arial"/>
            <w:color w:val="333333"/>
            <w:szCs w:val="20"/>
            <w:shd w:val="clear" w:color="auto" w:fill="FFFFFF"/>
          </w:rPr>
          <w:delText xml:space="preserve"> zo zitten we zonder ruis</w:delText>
        </w:r>
        <w:r w:rsidR="00276E44" w:rsidDel="008F745A">
          <w:rPr>
            <w:rFonts w:ascii="Arial" w:hAnsi="Arial" w:cs="Arial"/>
            <w:color w:val="333333"/>
            <w:szCs w:val="20"/>
            <w:shd w:val="clear" w:color="auto" w:fill="FFFFFF"/>
          </w:rPr>
          <w:delText xml:space="preserve"> op de </w:delText>
        </w:r>
        <w:r w:rsidR="00B9180D" w:rsidDel="008F745A">
          <w:rPr>
            <w:rFonts w:ascii="Arial" w:hAnsi="Arial" w:cs="Arial"/>
            <w:color w:val="333333"/>
            <w:szCs w:val="20"/>
            <w:shd w:val="clear" w:color="auto" w:fill="FFFFFF"/>
          </w:rPr>
          <w:delText>beide</w:delText>
        </w:r>
        <w:r w:rsidR="007044C7" w:rsidDel="008F745A">
          <w:rPr>
            <w:rFonts w:ascii="Arial" w:hAnsi="Arial" w:cs="Arial"/>
            <w:color w:val="333333"/>
            <w:szCs w:val="20"/>
            <w:shd w:val="clear" w:color="auto" w:fill="FFFFFF"/>
          </w:rPr>
          <w:delText xml:space="preserve"> </w:delText>
        </w:r>
        <w:r w:rsidR="00B9180D" w:rsidDel="008F745A">
          <w:rPr>
            <w:rFonts w:ascii="Arial" w:hAnsi="Arial" w:cs="Arial"/>
            <w:color w:val="333333"/>
            <w:szCs w:val="20"/>
            <w:shd w:val="clear" w:color="auto" w:fill="FFFFFF"/>
          </w:rPr>
          <w:delText>spanningen.</w:delText>
        </w:r>
      </w:del>
    </w:p>
    <w:p w14:paraId="56BB6FCA" w14:textId="4DF4857B" w:rsidR="00BC47EE" w:rsidDel="008F745A" w:rsidRDefault="00BC47EE" w:rsidP="00F5671E">
      <w:pPr>
        <w:rPr>
          <w:del w:id="576" w:author="Stijn Van den bossche" w:date="2021-05-21T20:34:00Z"/>
          <w:rFonts w:ascii="Arial" w:hAnsi="Arial" w:cs="Arial"/>
          <w:b/>
          <w:bCs/>
        </w:rPr>
      </w:pPr>
      <w:del w:id="577" w:author="Stijn Van den bossche" w:date="2021-05-21T20:34:00Z">
        <w:r w:rsidDel="008F745A">
          <w:rPr>
            <w:noProof/>
          </w:rPr>
          <w:drawing>
            <wp:inline distT="0" distB="0" distL="0" distR="0" wp14:anchorId="459392A5" wp14:editId="2A22AA80">
              <wp:extent cx="2453640" cy="1952439"/>
              <wp:effectExtent l="0" t="0" r="381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6" t="8498" r="9649" b="6191"/>
                      <a:stretch/>
                    </pic:blipFill>
                    <pic:spPr bwMode="auto">
                      <a:xfrm>
                        <a:off x="0" y="0"/>
                        <a:ext cx="2485568" cy="1977845"/>
                      </a:xfrm>
                      <a:prstGeom prst="rect">
                        <a:avLst/>
                      </a:prstGeom>
                      <a:ln>
                        <a:noFill/>
                      </a:ln>
                      <a:extLst>
                        <a:ext uri="{53640926-AAD7-44D8-BBD7-CCE9431645EC}">
                          <a14:shadowObscured xmlns:a14="http://schemas.microsoft.com/office/drawing/2010/main"/>
                        </a:ext>
                      </a:extLst>
                    </pic:spPr>
                  </pic:pic>
                </a:graphicData>
              </a:graphic>
            </wp:inline>
          </w:drawing>
        </w:r>
      </w:del>
    </w:p>
    <w:p w14:paraId="29A8E137" w14:textId="38B1AC41" w:rsidR="00CA6A57" w:rsidDel="008F745A" w:rsidRDefault="00CA6A57" w:rsidP="00F5671E">
      <w:pPr>
        <w:rPr>
          <w:del w:id="578" w:author="Stijn Van den bossche" w:date="2021-05-21T20:34:00Z"/>
          <w:rFonts w:ascii="Arial" w:hAnsi="Arial" w:cs="Arial"/>
          <w:b/>
          <w:bCs/>
        </w:rPr>
      </w:pPr>
    </w:p>
    <w:p w14:paraId="2C080979" w14:textId="132A1B06" w:rsidR="00CA6A57" w:rsidDel="008F745A" w:rsidRDefault="00CA6A57" w:rsidP="00F5671E">
      <w:pPr>
        <w:rPr>
          <w:del w:id="579" w:author="Stijn Van den bossche" w:date="2021-05-21T20:34:00Z"/>
          <w:rFonts w:ascii="Arial" w:hAnsi="Arial" w:cs="Arial"/>
          <w:b/>
          <w:bCs/>
        </w:rPr>
      </w:pPr>
    </w:p>
    <w:p w14:paraId="43A8E60D" w14:textId="515B6DC0" w:rsidR="00CA6A57" w:rsidDel="008F745A" w:rsidRDefault="00CA6A57" w:rsidP="00F5671E">
      <w:pPr>
        <w:rPr>
          <w:del w:id="580" w:author="Stijn Van den bossche" w:date="2021-05-21T20:34:00Z"/>
          <w:rFonts w:ascii="Arial" w:hAnsi="Arial" w:cs="Arial"/>
          <w:b/>
          <w:bCs/>
        </w:rPr>
      </w:pPr>
    </w:p>
    <w:p w14:paraId="0FD2D9DB" w14:textId="3B8E3DE9" w:rsidR="00CA6A57" w:rsidDel="008F745A" w:rsidRDefault="00CA6A57" w:rsidP="00F5671E">
      <w:pPr>
        <w:rPr>
          <w:del w:id="581" w:author="Stijn Van den bossche" w:date="2021-05-21T20:34:00Z"/>
          <w:rFonts w:ascii="Arial" w:hAnsi="Arial" w:cs="Arial"/>
          <w:b/>
          <w:bCs/>
        </w:rPr>
      </w:pPr>
    </w:p>
    <w:p w14:paraId="39DA7FA8" w14:textId="5AE9E158" w:rsidR="00CA6A57" w:rsidDel="008F745A" w:rsidRDefault="00CA6A57" w:rsidP="00F5671E">
      <w:pPr>
        <w:rPr>
          <w:del w:id="582" w:author="Stijn Van den bossche" w:date="2021-05-21T20:34:00Z"/>
          <w:rFonts w:ascii="Arial" w:hAnsi="Arial" w:cs="Arial"/>
          <w:b/>
          <w:bCs/>
        </w:rPr>
      </w:pPr>
    </w:p>
    <w:p w14:paraId="1B9A7185" w14:textId="5976D4AB" w:rsidR="00CA6A57" w:rsidDel="008F745A" w:rsidRDefault="00CA6A57" w:rsidP="00F5671E">
      <w:pPr>
        <w:rPr>
          <w:del w:id="583" w:author="Stijn Van den bossche" w:date="2021-05-21T20:34:00Z"/>
          <w:rFonts w:ascii="Arial" w:hAnsi="Arial" w:cs="Arial"/>
          <w:b/>
          <w:bCs/>
        </w:rPr>
      </w:pPr>
    </w:p>
    <w:p w14:paraId="51D46E4D" w14:textId="3EC98CF2" w:rsidR="00CA6A57" w:rsidDel="008F745A" w:rsidRDefault="00CA6A57" w:rsidP="00F5671E">
      <w:pPr>
        <w:rPr>
          <w:del w:id="584" w:author="Stijn Van den bossche" w:date="2021-05-21T20:34:00Z"/>
          <w:rFonts w:ascii="Arial" w:hAnsi="Arial" w:cs="Arial"/>
          <w:b/>
          <w:bCs/>
        </w:rPr>
      </w:pPr>
    </w:p>
    <w:p w14:paraId="39A327C2" w14:textId="5530FE2C" w:rsidR="00CA6A57" w:rsidDel="008F745A" w:rsidRDefault="00CA6A57" w:rsidP="00F5671E">
      <w:pPr>
        <w:rPr>
          <w:del w:id="585" w:author="Stijn Van den bossche" w:date="2021-05-21T20:34:00Z"/>
          <w:rFonts w:ascii="Arial" w:hAnsi="Arial" w:cs="Arial"/>
          <w:b/>
          <w:bCs/>
        </w:rPr>
      </w:pPr>
    </w:p>
    <w:p w14:paraId="01E6DD17" w14:textId="5393CB27" w:rsidR="00CA6A57" w:rsidDel="008F745A" w:rsidRDefault="00CA6A57" w:rsidP="00F5671E">
      <w:pPr>
        <w:rPr>
          <w:del w:id="586" w:author="Stijn Van den bossche" w:date="2021-05-21T20:34:00Z"/>
          <w:rFonts w:ascii="Arial" w:hAnsi="Arial" w:cs="Arial"/>
          <w:b/>
          <w:bCs/>
        </w:rPr>
      </w:pPr>
    </w:p>
    <w:p w14:paraId="3E69FA39" w14:textId="67E589F5" w:rsidR="006E700A" w:rsidRPr="006E700A" w:rsidDel="008F745A" w:rsidRDefault="006E700A" w:rsidP="006E700A">
      <w:pPr>
        <w:pStyle w:val="ListParagraph"/>
        <w:numPr>
          <w:ilvl w:val="0"/>
          <w:numId w:val="41"/>
        </w:numPr>
        <w:rPr>
          <w:del w:id="587" w:author="Stijn Van den bossche" w:date="2021-05-21T20:34:00Z"/>
          <w:rFonts w:ascii="Arial" w:hAnsi="Arial" w:cs="Arial"/>
          <w:b/>
          <w:bCs/>
          <w:vanish/>
        </w:rPr>
      </w:pPr>
    </w:p>
    <w:p w14:paraId="64A01DDB" w14:textId="6BEA6055" w:rsidR="006E700A" w:rsidRPr="006E700A" w:rsidDel="008F745A" w:rsidRDefault="006E700A" w:rsidP="006E700A">
      <w:pPr>
        <w:pStyle w:val="ListParagraph"/>
        <w:numPr>
          <w:ilvl w:val="1"/>
          <w:numId w:val="41"/>
        </w:numPr>
        <w:rPr>
          <w:del w:id="588" w:author="Stijn Van den bossche" w:date="2021-05-21T20:34:00Z"/>
          <w:rFonts w:ascii="Arial" w:hAnsi="Arial" w:cs="Arial"/>
          <w:b/>
          <w:bCs/>
          <w:vanish/>
        </w:rPr>
      </w:pPr>
    </w:p>
    <w:p w14:paraId="1EDB7736" w14:textId="197E7F0A" w:rsidR="006E700A" w:rsidRPr="006E700A" w:rsidDel="008F745A" w:rsidRDefault="006E700A" w:rsidP="006E700A">
      <w:pPr>
        <w:pStyle w:val="ListParagraph"/>
        <w:numPr>
          <w:ilvl w:val="1"/>
          <w:numId w:val="41"/>
        </w:numPr>
        <w:rPr>
          <w:del w:id="589" w:author="Stijn Van den bossche" w:date="2021-05-21T20:34:00Z"/>
          <w:rFonts w:ascii="Arial" w:hAnsi="Arial" w:cs="Arial"/>
          <w:b/>
          <w:bCs/>
          <w:vanish/>
        </w:rPr>
      </w:pPr>
    </w:p>
    <w:p w14:paraId="143BBDC1" w14:textId="24DC5450" w:rsidR="006E700A" w:rsidRPr="006E700A" w:rsidDel="008F745A" w:rsidRDefault="006E700A" w:rsidP="006E700A">
      <w:pPr>
        <w:pStyle w:val="ListParagraph"/>
        <w:numPr>
          <w:ilvl w:val="2"/>
          <w:numId w:val="41"/>
        </w:numPr>
        <w:rPr>
          <w:del w:id="590" w:author="Stijn Van den bossche" w:date="2021-05-21T20:34:00Z"/>
          <w:rFonts w:ascii="Arial" w:hAnsi="Arial" w:cs="Arial"/>
          <w:b/>
          <w:bCs/>
          <w:vanish/>
        </w:rPr>
      </w:pPr>
    </w:p>
    <w:p w14:paraId="267DA3D7" w14:textId="339B44F3" w:rsidR="006E700A" w:rsidRPr="006E700A" w:rsidDel="008F745A" w:rsidRDefault="006E700A" w:rsidP="006E700A">
      <w:pPr>
        <w:pStyle w:val="ListParagraph"/>
        <w:numPr>
          <w:ilvl w:val="2"/>
          <w:numId w:val="41"/>
        </w:numPr>
        <w:rPr>
          <w:del w:id="591" w:author="Stijn Van den bossche" w:date="2021-05-21T20:34:00Z"/>
          <w:rFonts w:ascii="Arial" w:hAnsi="Arial" w:cs="Arial"/>
          <w:b/>
          <w:bCs/>
          <w:vanish/>
        </w:rPr>
      </w:pPr>
    </w:p>
    <w:p w14:paraId="61F6E22F" w14:textId="188ED82D" w:rsidR="00674722" w:rsidRPr="006E700A" w:rsidDel="008F745A" w:rsidRDefault="002434A6" w:rsidP="006E700A">
      <w:pPr>
        <w:pStyle w:val="Heading2"/>
        <w:numPr>
          <w:ilvl w:val="2"/>
          <w:numId w:val="41"/>
        </w:numPr>
        <w:rPr>
          <w:del w:id="592" w:author="Stijn Van den bossche" w:date="2021-05-21T20:34:00Z"/>
          <w:color w:val="auto"/>
        </w:rPr>
      </w:pPr>
      <w:bookmarkStart w:id="593" w:name="_Toc71034750"/>
      <w:del w:id="594" w:author="Stijn Van den bossche" w:date="2021-05-21T20:34:00Z">
        <w:r w:rsidRPr="006E700A" w:rsidDel="008F745A">
          <w:rPr>
            <w:color w:val="auto"/>
          </w:rPr>
          <w:delText>Digitale potentiometer</w:delText>
        </w:r>
        <w:r w:rsidR="006E700A" w:rsidRPr="006E700A" w:rsidDel="008F745A">
          <w:rPr>
            <w:color w:val="auto"/>
          </w:rPr>
          <w:delText>(AD5204BRUZ10-REEL7)</w:delText>
        </w:r>
        <w:bookmarkEnd w:id="593"/>
      </w:del>
    </w:p>
    <w:p w14:paraId="37AA725D" w14:textId="3B07F9C9" w:rsidR="00674722" w:rsidDel="008F745A" w:rsidRDefault="00674722" w:rsidP="00F5671E">
      <w:pPr>
        <w:rPr>
          <w:del w:id="595" w:author="Stijn Van den bossche" w:date="2021-05-21T20:34:00Z"/>
          <w:rFonts w:ascii="Arial" w:hAnsi="Arial" w:cs="Arial"/>
          <w:b/>
          <w:bCs/>
        </w:rPr>
      </w:pPr>
    </w:p>
    <w:p w14:paraId="291705FE" w14:textId="1E818621" w:rsidR="00CA6A57" w:rsidDel="008F745A" w:rsidRDefault="00800818" w:rsidP="00F5671E">
      <w:pPr>
        <w:rPr>
          <w:del w:id="596" w:author="Stijn Van den bossche" w:date="2021-05-21T20:34:00Z"/>
          <w:rFonts w:ascii="Arial" w:hAnsi="Arial" w:cs="Arial"/>
          <w:b/>
          <w:bCs/>
        </w:rPr>
      </w:pPr>
      <w:del w:id="597" w:author="Stijn Van den bossche" w:date="2021-05-21T20:34:00Z">
        <w:r w:rsidDel="008F745A">
          <w:rPr>
            <w:noProof/>
          </w:rPr>
          <w:drawing>
            <wp:anchor distT="0" distB="0" distL="114300" distR="114300" simplePos="0" relativeHeight="251726848" behindDoc="1" locked="0" layoutInCell="1" allowOverlap="1" wp14:anchorId="7447A832" wp14:editId="0EF3BFDA">
              <wp:simplePos x="0" y="0"/>
              <wp:positionH relativeFrom="column">
                <wp:posOffset>-488315</wp:posOffset>
              </wp:positionH>
              <wp:positionV relativeFrom="paragraph">
                <wp:posOffset>106680</wp:posOffset>
              </wp:positionV>
              <wp:extent cx="3238500" cy="2796263"/>
              <wp:effectExtent l="0" t="0" r="0" b="4445"/>
              <wp:wrapNone/>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21" t="9857" r="10317"/>
                      <a:stretch/>
                    </pic:blipFill>
                    <pic:spPr bwMode="auto">
                      <a:xfrm>
                        <a:off x="0" y="0"/>
                        <a:ext cx="3238500" cy="2796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8F745A">
          <w:rPr>
            <w:noProof/>
          </w:rPr>
          <w:drawing>
            <wp:anchor distT="0" distB="0" distL="114300" distR="114300" simplePos="0" relativeHeight="251725824" behindDoc="1" locked="0" layoutInCell="1" allowOverlap="1" wp14:anchorId="1A3858A4" wp14:editId="3813CF62">
              <wp:simplePos x="0" y="0"/>
              <wp:positionH relativeFrom="column">
                <wp:posOffset>2879725</wp:posOffset>
              </wp:positionH>
              <wp:positionV relativeFrom="paragraph">
                <wp:posOffset>-153035</wp:posOffset>
              </wp:positionV>
              <wp:extent cx="3520256" cy="3257550"/>
              <wp:effectExtent l="0" t="0" r="4445" b="0"/>
              <wp:wrapNone/>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2475" cy="3259604"/>
                      </a:xfrm>
                      <a:prstGeom prst="rect">
                        <a:avLst/>
                      </a:prstGeom>
                    </pic:spPr>
                  </pic:pic>
                </a:graphicData>
              </a:graphic>
              <wp14:sizeRelH relativeFrom="page">
                <wp14:pctWidth>0</wp14:pctWidth>
              </wp14:sizeRelH>
              <wp14:sizeRelV relativeFrom="page">
                <wp14:pctHeight>0</wp14:pctHeight>
              </wp14:sizeRelV>
            </wp:anchor>
          </w:drawing>
        </w:r>
      </w:del>
    </w:p>
    <w:p w14:paraId="0C4139F5" w14:textId="6A035316" w:rsidR="008D61FD" w:rsidDel="008F745A" w:rsidRDefault="008D61FD" w:rsidP="00F5671E">
      <w:pPr>
        <w:rPr>
          <w:del w:id="598" w:author="Stijn Van den bossche" w:date="2021-05-21T20:34:00Z"/>
          <w:rFonts w:ascii="Arial" w:hAnsi="Arial" w:cs="Arial"/>
          <w:b/>
          <w:bCs/>
        </w:rPr>
      </w:pPr>
    </w:p>
    <w:p w14:paraId="1D47D84F" w14:textId="1C976E8D" w:rsidR="008D61FD" w:rsidDel="008F745A" w:rsidRDefault="008D61FD" w:rsidP="00F5671E">
      <w:pPr>
        <w:rPr>
          <w:del w:id="599" w:author="Stijn Van den bossche" w:date="2021-05-21T20:34:00Z"/>
          <w:rFonts w:ascii="Arial" w:hAnsi="Arial" w:cs="Arial"/>
          <w:b/>
          <w:bCs/>
        </w:rPr>
      </w:pPr>
    </w:p>
    <w:p w14:paraId="49993027" w14:textId="7878DEDA" w:rsidR="008D61FD" w:rsidDel="008F745A" w:rsidRDefault="008D61FD" w:rsidP="00F5671E">
      <w:pPr>
        <w:rPr>
          <w:del w:id="600" w:author="Stijn Van den bossche" w:date="2021-05-21T20:34:00Z"/>
          <w:rFonts w:ascii="Arial" w:hAnsi="Arial" w:cs="Arial"/>
          <w:b/>
          <w:bCs/>
        </w:rPr>
      </w:pPr>
    </w:p>
    <w:p w14:paraId="6BE01708" w14:textId="500A43E9" w:rsidR="008D61FD" w:rsidDel="008F745A" w:rsidRDefault="008D61FD" w:rsidP="00F5671E">
      <w:pPr>
        <w:rPr>
          <w:del w:id="601" w:author="Stijn Van den bossche" w:date="2021-05-21T20:34:00Z"/>
          <w:rFonts w:ascii="Arial" w:hAnsi="Arial" w:cs="Arial"/>
          <w:b/>
          <w:bCs/>
        </w:rPr>
      </w:pPr>
    </w:p>
    <w:p w14:paraId="240BC09C" w14:textId="34DC1F15" w:rsidR="008D61FD" w:rsidDel="008F745A" w:rsidRDefault="008D61FD" w:rsidP="00F5671E">
      <w:pPr>
        <w:rPr>
          <w:del w:id="602" w:author="Stijn Van den bossche" w:date="2021-05-21T20:34:00Z"/>
          <w:rFonts w:ascii="Arial" w:hAnsi="Arial" w:cs="Arial"/>
          <w:b/>
          <w:bCs/>
        </w:rPr>
      </w:pPr>
    </w:p>
    <w:p w14:paraId="10ABB31A" w14:textId="7BA12F82" w:rsidR="008D61FD" w:rsidDel="008F745A" w:rsidRDefault="008D61FD" w:rsidP="00F5671E">
      <w:pPr>
        <w:rPr>
          <w:del w:id="603" w:author="Stijn Van den bossche" w:date="2021-05-21T20:34:00Z"/>
          <w:rFonts w:ascii="Arial" w:hAnsi="Arial" w:cs="Arial"/>
          <w:b/>
          <w:bCs/>
        </w:rPr>
      </w:pPr>
    </w:p>
    <w:p w14:paraId="5086D255" w14:textId="71A887FB" w:rsidR="008D61FD" w:rsidDel="008F745A" w:rsidRDefault="008D61FD" w:rsidP="00F5671E">
      <w:pPr>
        <w:rPr>
          <w:del w:id="604" w:author="Stijn Van den bossche" w:date="2021-05-21T20:34:00Z"/>
          <w:rFonts w:ascii="Arial" w:hAnsi="Arial" w:cs="Arial"/>
          <w:b/>
          <w:bCs/>
        </w:rPr>
      </w:pPr>
    </w:p>
    <w:p w14:paraId="329C6D7F" w14:textId="6975AED4" w:rsidR="008D61FD" w:rsidDel="008F745A" w:rsidRDefault="008D61FD" w:rsidP="00F5671E">
      <w:pPr>
        <w:rPr>
          <w:del w:id="605" w:author="Stijn Van den bossche" w:date="2021-05-21T20:34:00Z"/>
          <w:rFonts w:ascii="Arial" w:hAnsi="Arial" w:cs="Arial"/>
          <w:b/>
          <w:bCs/>
        </w:rPr>
      </w:pPr>
    </w:p>
    <w:p w14:paraId="3CB42349" w14:textId="62C0E496" w:rsidR="008D61FD" w:rsidDel="008F745A" w:rsidRDefault="008D61FD" w:rsidP="00F5671E">
      <w:pPr>
        <w:rPr>
          <w:del w:id="606" w:author="Stijn Van den bossche" w:date="2021-05-21T20:34:00Z"/>
          <w:rFonts w:ascii="Arial" w:hAnsi="Arial" w:cs="Arial"/>
          <w:b/>
          <w:bCs/>
        </w:rPr>
      </w:pPr>
    </w:p>
    <w:p w14:paraId="40B0A4B2" w14:textId="1D0E4C13" w:rsidR="008D61FD" w:rsidDel="008F745A" w:rsidRDefault="008D61FD" w:rsidP="00F5671E">
      <w:pPr>
        <w:rPr>
          <w:del w:id="607" w:author="Stijn Van den bossche" w:date="2021-05-21T20:34:00Z"/>
          <w:rFonts w:ascii="Arial" w:hAnsi="Arial" w:cs="Arial"/>
          <w:b/>
          <w:bCs/>
        </w:rPr>
      </w:pPr>
    </w:p>
    <w:p w14:paraId="656CA0CF" w14:textId="488938DD" w:rsidR="008D61FD" w:rsidDel="008F745A" w:rsidRDefault="008D61FD" w:rsidP="00F5671E">
      <w:pPr>
        <w:rPr>
          <w:del w:id="608" w:author="Stijn Van den bossche" w:date="2021-05-21T20:34:00Z"/>
          <w:rFonts w:ascii="Arial" w:hAnsi="Arial" w:cs="Arial"/>
          <w:b/>
          <w:bCs/>
        </w:rPr>
      </w:pPr>
    </w:p>
    <w:p w14:paraId="36787B25" w14:textId="53574675" w:rsidR="008D61FD" w:rsidDel="008F745A" w:rsidRDefault="008D61FD" w:rsidP="00F5671E">
      <w:pPr>
        <w:rPr>
          <w:del w:id="609" w:author="Stijn Van den bossche" w:date="2021-05-21T20:34:00Z"/>
          <w:rFonts w:ascii="Arial" w:hAnsi="Arial" w:cs="Arial"/>
          <w:b/>
          <w:bCs/>
        </w:rPr>
      </w:pPr>
    </w:p>
    <w:p w14:paraId="2557806C" w14:textId="5636DDFB" w:rsidR="008D61FD" w:rsidDel="008F745A" w:rsidRDefault="008D61FD" w:rsidP="00F5671E">
      <w:pPr>
        <w:rPr>
          <w:del w:id="610" w:author="Stijn Van den bossche" w:date="2021-05-21T20:34:00Z"/>
          <w:rFonts w:ascii="Arial" w:hAnsi="Arial" w:cs="Arial"/>
          <w:b/>
          <w:bCs/>
        </w:rPr>
      </w:pPr>
    </w:p>
    <w:p w14:paraId="29BBEDE9" w14:textId="11EEBA1B" w:rsidR="008D61FD" w:rsidDel="008F745A" w:rsidRDefault="008D61FD" w:rsidP="00F5671E">
      <w:pPr>
        <w:rPr>
          <w:del w:id="611" w:author="Stijn Van den bossche" w:date="2021-05-21T20:34:00Z"/>
          <w:rFonts w:ascii="Arial" w:hAnsi="Arial" w:cs="Arial"/>
          <w:b/>
          <w:bCs/>
        </w:rPr>
      </w:pPr>
    </w:p>
    <w:p w14:paraId="66BEBF3C" w14:textId="0E666212" w:rsidR="008D61FD" w:rsidDel="008F745A" w:rsidRDefault="008D61FD" w:rsidP="00F5671E">
      <w:pPr>
        <w:rPr>
          <w:del w:id="612" w:author="Stijn Van den bossche" w:date="2021-05-21T20:34:00Z"/>
          <w:rFonts w:ascii="Arial" w:hAnsi="Arial" w:cs="Arial"/>
          <w:b/>
          <w:bCs/>
        </w:rPr>
      </w:pPr>
    </w:p>
    <w:p w14:paraId="34D2D6B1" w14:textId="08CD123A" w:rsidR="008D61FD" w:rsidDel="008F745A" w:rsidRDefault="008D61FD" w:rsidP="00F5671E">
      <w:pPr>
        <w:rPr>
          <w:del w:id="613" w:author="Stijn Van den bossche" w:date="2021-05-21T20:34:00Z"/>
          <w:rFonts w:ascii="Arial" w:hAnsi="Arial" w:cs="Arial"/>
          <w:b/>
          <w:bCs/>
        </w:rPr>
      </w:pPr>
    </w:p>
    <w:p w14:paraId="1A22B408" w14:textId="3E40EBB3" w:rsidR="008D61FD" w:rsidDel="008F745A" w:rsidRDefault="008D61FD" w:rsidP="00F5671E">
      <w:pPr>
        <w:rPr>
          <w:del w:id="614" w:author="Stijn Van den bossche" w:date="2021-05-21T20:34:00Z"/>
          <w:rFonts w:ascii="Arial" w:hAnsi="Arial" w:cs="Arial"/>
          <w:b/>
          <w:bCs/>
        </w:rPr>
      </w:pPr>
    </w:p>
    <w:p w14:paraId="714C8DCD" w14:textId="5B9F0772" w:rsidR="008D61FD" w:rsidDel="008F745A" w:rsidRDefault="008D61FD" w:rsidP="00F5671E">
      <w:pPr>
        <w:rPr>
          <w:del w:id="615" w:author="Stijn Van den bossche" w:date="2021-05-21T20:34:00Z"/>
          <w:rFonts w:ascii="Arial" w:hAnsi="Arial" w:cs="Arial"/>
          <w:b/>
          <w:bCs/>
        </w:rPr>
      </w:pPr>
    </w:p>
    <w:p w14:paraId="24724140" w14:textId="7EED7CF2" w:rsidR="008D61FD" w:rsidDel="008F745A" w:rsidRDefault="008D61FD" w:rsidP="00F5671E">
      <w:pPr>
        <w:rPr>
          <w:del w:id="616" w:author="Stijn Van den bossche" w:date="2021-05-21T20:34:00Z"/>
          <w:rFonts w:ascii="Arial" w:hAnsi="Arial" w:cs="Arial"/>
          <w:b/>
          <w:bCs/>
        </w:rPr>
      </w:pPr>
    </w:p>
    <w:p w14:paraId="3B3F9617" w14:textId="77DF5CA0" w:rsidR="008D61FD" w:rsidDel="008F745A" w:rsidRDefault="008D61FD" w:rsidP="00F5671E">
      <w:pPr>
        <w:rPr>
          <w:del w:id="617" w:author="Stijn Van den bossche" w:date="2021-05-21T20:34:00Z"/>
          <w:rFonts w:ascii="Arial" w:hAnsi="Arial" w:cs="Arial"/>
          <w:b/>
          <w:bCs/>
        </w:rPr>
      </w:pPr>
    </w:p>
    <w:p w14:paraId="3DAA7E0D" w14:textId="4EF16B1F" w:rsidR="008D61FD" w:rsidDel="008F745A" w:rsidRDefault="008D61FD" w:rsidP="00F5671E">
      <w:pPr>
        <w:rPr>
          <w:del w:id="618" w:author="Stijn Van den bossche" w:date="2021-05-21T20:34:00Z"/>
          <w:rFonts w:ascii="Arial" w:hAnsi="Arial" w:cs="Arial"/>
          <w:b/>
          <w:bCs/>
        </w:rPr>
      </w:pPr>
    </w:p>
    <w:p w14:paraId="6B1B2D99" w14:textId="1EA76DFD" w:rsidR="008D61FD" w:rsidDel="008F745A" w:rsidRDefault="008D61FD" w:rsidP="00F5671E">
      <w:pPr>
        <w:rPr>
          <w:del w:id="619" w:author="Stijn Van den bossche" w:date="2021-05-21T20:34:00Z"/>
          <w:rFonts w:ascii="Arial" w:hAnsi="Arial" w:cs="Arial"/>
          <w:b/>
          <w:bCs/>
        </w:rPr>
      </w:pPr>
    </w:p>
    <w:p w14:paraId="0596D9FC" w14:textId="79CA1217" w:rsidR="008D61FD" w:rsidDel="008F745A" w:rsidRDefault="00A7623B" w:rsidP="00F5671E">
      <w:pPr>
        <w:rPr>
          <w:del w:id="620" w:author="Stijn Van den bossche" w:date="2021-05-21T20:34:00Z"/>
          <w:rFonts w:ascii="Arial" w:hAnsi="Arial" w:cs="Arial"/>
        </w:rPr>
      </w:pPr>
      <w:del w:id="621" w:author="Stijn Van den bossche" w:date="2021-05-21T20:34:00Z">
        <w:r w:rsidDel="008F745A">
          <w:rPr>
            <w:rFonts w:ascii="Arial" w:hAnsi="Arial" w:cs="Arial"/>
            <w:b/>
            <w:bCs/>
          </w:rPr>
          <w:delText xml:space="preserve">CS: </w:delText>
        </w:r>
        <w:r w:rsidR="00E178C9" w:rsidDel="008F745A">
          <w:rPr>
            <w:rFonts w:ascii="Arial" w:hAnsi="Arial" w:cs="Arial"/>
          </w:rPr>
          <w:delText xml:space="preserve">Zorgt er voor dat </w:delText>
        </w:r>
        <w:r w:rsidR="00453BC6" w:rsidDel="008F745A">
          <w:rPr>
            <w:rFonts w:ascii="Arial" w:hAnsi="Arial" w:cs="Arial"/>
          </w:rPr>
          <w:delText xml:space="preserve">dat de </w:delText>
        </w:r>
        <w:r w:rsidR="009867D0" w:rsidDel="008F745A">
          <w:rPr>
            <w:rFonts w:ascii="Arial" w:hAnsi="Arial" w:cs="Arial"/>
          </w:rPr>
          <w:delText xml:space="preserve">waardes maar gelezen wordt als deze uitgelezen </w:delText>
        </w:r>
        <w:r w:rsidR="00C624AA" w:rsidDel="008F745A">
          <w:rPr>
            <w:rFonts w:ascii="Arial" w:hAnsi="Arial" w:cs="Arial"/>
          </w:rPr>
          <w:delText>worden</w:delText>
        </w:r>
        <w:r w:rsidR="009867D0" w:rsidDel="008F745A">
          <w:rPr>
            <w:rFonts w:ascii="Arial" w:hAnsi="Arial" w:cs="Arial"/>
          </w:rPr>
          <w:delText xml:space="preserve"> als deze laag is</w:delText>
        </w:r>
        <w:r w:rsidR="00C624AA" w:rsidDel="008F745A">
          <w:rPr>
            <w:rFonts w:ascii="Arial" w:hAnsi="Arial" w:cs="Arial"/>
          </w:rPr>
          <w:delText>.</w:delText>
        </w:r>
      </w:del>
    </w:p>
    <w:p w14:paraId="5E3BFB6B" w14:textId="46B158F5" w:rsidR="00C624AA" w:rsidDel="008F745A" w:rsidRDefault="00C624AA" w:rsidP="00F5671E">
      <w:pPr>
        <w:rPr>
          <w:del w:id="622" w:author="Stijn Van den bossche" w:date="2021-05-21T20:34:00Z"/>
          <w:rFonts w:ascii="Arial" w:hAnsi="Arial" w:cs="Arial"/>
        </w:rPr>
      </w:pPr>
      <w:del w:id="623" w:author="Stijn Van den bossche" w:date="2021-05-21T20:34:00Z">
        <w:r w:rsidRPr="00C624AA" w:rsidDel="008F745A">
          <w:rPr>
            <w:rFonts w:ascii="Arial" w:hAnsi="Arial" w:cs="Arial"/>
            <w:b/>
            <w:bCs/>
          </w:rPr>
          <w:delText>CLK:</w:delText>
        </w:r>
        <w:r w:rsidDel="008F745A">
          <w:rPr>
            <w:rFonts w:ascii="Arial" w:hAnsi="Arial" w:cs="Arial"/>
            <w:b/>
            <w:bCs/>
          </w:rPr>
          <w:delText xml:space="preserve"> </w:delText>
        </w:r>
        <w:r w:rsidR="000A6CFC" w:rsidDel="008F745A">
          <w:rPr>
            <w:rFonts w:ascii="Arial" w:hAnsi="Arial" w:cs="Arial"/>
          </w:rPr>
          <w:delText>Als de Clock hoog is zal de data doorgegeven worden</w:delText>
        </w:r>
        <w:r w:rsidR="002B1DE0" w:rsidDel="008F745A">
          <w:rPr>
            <w:rFonts w:ascii="Arial" w:hAnsi="Arial" w:cs="Arial"/>
          </w:rPr>
          <w:delText xml:space="preserve"> in het shiftregister.</w:delText>
        </w:r>
        <w:r w:rsidR="003F3FEC" w:rsidDel="008F745A">
          <w:rPr>
            <w:rFonts w:ascii="Arial" w:hAnsi="Arial" w:cs="Arial"/>
          </w:rPr>
          <w:delText xml:space="preserve"> Door de AND</w:delText>
        </w:r>
        <w:r w:rsidR="00E65C03" w:rsidDel="008F745A">
          <w:rPr>
            <w:rFonts w:ascii="Arial" w:hAnsi="Arial" w:cs="Arial"/>
          </w:rPr>
          <w:delText xml:space="preserve"> </w:delText>
        </w:r>
        <w:r w:rsidR="00BA51C2" w:rsidDel="008F745A">
          <w:rPr>
            <w:rFonts w:ascii="Arial" w:hAnsi="Arial" w:cs="Arial"/>
          </w:rPr>
          <w:delText>poort</w:delText>
        </w:r>
        <w:r w:rsidR="00E65C03" w:rsidDel="008F745A">
          <w:rPr>
            <w:rFonts w:ascii="Arial" w:hAnsi="Arial" w:cs="Arial"/>
          </w:rPr>
          <w:delText xml:space="preserve"> in de chip zorgt de </w:delText>
        </w:r>
        <w:r w:rsidR="00BA51C2" w:rsidDel="008F745A">
          <w:rPr>
            <w:rFonts w:ascii="Arial" w:hAnsi="Arial" w:cs="Arial"/>
          </w:rPr>
          <w:delText>CS en de clock er voor de data wordt door gegeven en uitgelezen kan worden</w:delText>
        </w:r>
        <w:r w:rsidR="00025690" w:rsidDel="008F745A">
          <w:rPr>
            <w:rFonts w:ascii="Arial" w:hAnsi="Arial" w:cs="Arial"/>
          </w:rPr>
          <w:delText xml:space="preserve">. </w:delText>
        </w:r>
      </w:del>
    </w:p>
    <w:p w14:paraId="20B58ABF" w14:textId="468FA9BA" w:rsidR="008D61FD" w:rsidRPr="00221928" w:rsidDel="008F745A" w:rsidRDefault="004925F8" w:rsidP="00F5671E">
      <w:pPr>
        <w:rPr>
          <w:del w:id="624" w:author="Stijn Van den bossche" w:date="2021-05-21T20:34:00Z"/>
          <w:rFonts w:ascii="Arial" w:hAnsi="Arial" w:cs="Arial"/>
        </w:rPr>
      </w:pPr>
      <w:del w:id="625" w:author="Stijn Van den bossche" w:date="2021-05-21T20:34:00Z">
        <w:r w:rsidRPr="004925F8" w:rsidDel="008F745A">
          <w:rPr>
            <w:rFonts w:ascii="Arial" w:hAnsi="Arial" w:cs="Arial"/>
            <w:b/>
            <w:bCs/>
          </w:rPr>
          <w:delText>SDI</w:delText>
        </w:r>
        <w:r w:rsidDel="008F745A">
          <w:rPr>
            <w:rFonts w:ascii="Arial" w:hAnsi="Arial" w:cs="Arial"/>
            <w:b/>
            <w:bCs/>
          </w:rPr>
          <w:delText xml:space="preserve">: </w:delText>
        </w:r>
        <w:r w:rsidR="00A36E8B" w:rsidRPr="00C96CB2" w:rsidDel="008F745A">
          <w:rPr>
            <w:rFonts w:ascii="Arial" w:hAnsi="Arial" w:cs="Arial"/>
          </w:rPr>
          <w:delText>Hier worden alle bits ingelezen</w:delText>
        </w:r>
        <w:r w:rsidR="006627C6" w:rsidDel="008F745A">
          <w:rPr>
            <w:rFonts w:ascii="Arial" w:hAnsi="Arial" w:cs="Arial"/>
          </w:rPr>
          <w:delText xml:space="preserve"> die je </w:delText>
        </w:r>
        <w:r w:rsidR="00221928" w:rsidDel="008F745A">
          <w:rPr>
            <w:rFonts w:ascii="Arial" w:hAnsi="Arial" w:cs="Arial"/>
          </w:rPr>
          <w:delText>doorstuur</w:delText>
        </w:r>
        <w:r w:rsidR="00C56857" w:rsidDel="008F745A">
          <w:rPr>
            <w:rFonts w:ascii="Arial" w:hAnsi="Arial" w:cs="Arial"/>
          </w:rPr>
          <w:delText xml:space="preserve">t </w:delText>
        </w:r>
        <w:r w:rsidR="00221928" w:rsidDel="008F745A">
          <w:rPr>
            <w:rFonts w:ascii="Arial" w:hAnsi="Arial" w:cs="Arial"/>
          </w:rPr>
          <w:delText>op deze pin.</w:delText>
        </w:r>
        <w:r w:rsidR="00C96CB2" w:rsidRPr="00C96CB2" w:rsidDel="008F745A">
          <w:rPr>
            <w:rFonts w:ascii="Arial" w:hAnsi="Arial" w:cs="Arial"/>
          </w:rPr>
          <w:delText xml:space="preserve"> </w:delText>
        </w:r>
        <w:r w:rsidR="00A36E8B" w:rsidDel="008F745A">
          <w:rPr>
            <w:rFonts w:ascii="Arial" w:hAnsi="Arial" w:cs="Arial"/>
          </w:rPr>
          <w:delText>Het shiftregister leest een serieel signaal in de eerste 3 bits zijn de adres bits de rest zijn de 8 data bits (of 1 byte). Als alle data is uitgelezen en CS wordt terug hoof zal de data uitgelezen worden.</w:delText>
        </w:r>
      </w:del>
    </w:p>
    <w:p w14:paraId="46CAF3D4" w14:textId="5BD4E950" w:rsidR="008D61FD" w:rsidDel="008F745A" w:rsidRDefault="00B5119D" w:rsidP="00F5671E">
      <w:pPr>
        <w:rPr>
          <w:del w:id="626" w:author="Stijn Van den bossche" w:date="2021-05-21T20:34:00Z"/>
          <w:rFonts w:ascii="Arial" w:hAnsi="Arial" w:cs="Arial"/>
          <w:b/>
          <w:bCs/>
        </w:rPr>
      </w:pPr>
      <w:del w:id="627" w:author="Stijn Van den bossche" w:date="2021-05-21T20:34:00Z">
        <w:r w:rsidDel="008F745A">
          <w:rPr>
            <w:noProof/>
          </w:rPr>
          <w:drawing>
            <wp:anchor distT="0" distB="0" distL="114300" distR="114300" simplePos="0" relativeHeight="251728896" behindDoc="1" locked="0" layoutInCell="1" allowOverlap="1" wp14:anchorId="641FDACE" wp14:editId="6B07BD7D">
              <wp:simplePos x="0" y="0"/>
              <wp:positionH relativeFrom="page">
                <wp:posOffset>4138930</wp:posOffset>
              </wp:positionH>
              <wp:positionV relativeFrom="paragraph">
                <wp:posOffset>144780</wp:posOffset>
              </wp:positionV>
              <wp:extent cx="3268980" cy="1141904"/>
              <wp:effectExtent l="0" t="0" r="7620" b="1270"/>
              <wp:wrapNone/>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68980" cy="1141904"/>
                      </a:xfrm>
                      <a:prstGeom prst="rect">
                        <a:avLst/>
                      </a:prstGeom>
                    </pic:spPr>
                  </pic:pic>
                </a:graphicData>
              </a:graphic>
              <wp14:sizeRelH relativeFrom="page">
                <wp14:pctWidth>0</wp14:pctWidth>
              </wp14:sizeRelH>
              <wp14:sizeRelV relativeFrom="page">
                <wp14:pctHeight>0</wp14:pctHeight>
              </wp14:sizeRelV>
            </wp:anchor>
          </w:drawing>
        </w:r>
        <w:r w:rsidR="00C136B2" w:rsidDel="008F745A">
          <w:rPr>
            <w:noProof/>
          </w:rPr>
          <w:drawing>
            <wp:anchor distT="0" distB="0" distL="114300" distR="114300" simplePos="0" relativeHeight="251727872" behindDoc="1" locked="0" layoutInCell="1" allowOverlap="1" wp14:anchorId="3781D710" wp14:editId="22FD4AEA">
              <wp:simplePos x="0" y="0"/>
              <wp:positionH relativeFrom="margin">
                <wp:align>left</wp:align>
              </wp:positionH>
              <wp:positionV relativeFrom="paragraph">
                <wp:posOffset>7620</wp:posOffset>
              </wp:positionV>
              <wp:extent cx="3162300" cy="1399462"/>
              <wp:effectExtent l="0" t="0" r="0" b="0"/>
              <wp:wrapNone/>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2300" cy="1399462"/>
                      </a:xfrm>
                      <a:prstGeom prst="rect">
                        <a:avLst/>
                      </a:prstGeom>
                    </pic:spPr>
                  </pic:pic>
                </a:graphicData>
              </a:graphic>
              <wp14:sizeRelH relativeFrom="page">
                <wp14:pctWidth>0</wp14:pctWidth>
              </wp14:sizeRelH>
              <wp14:sizeRelV relativeFrom="page">
                <wp14:pctHeight>0</wp14:pctHeight>
              </wp14:sizeRelV>
            </wp:anchor>
          </w:drawing>
        </w:r>
      </w:del>
    </w:p>
    <w:p w14:paraId="50EA5BFD" w14:textId="120793CF" w:rsidR="008D61FD" w:rsidDel="008F745A" w:rsidRDefault="008D61FD" w:rsidP="00F5671E">
      <w:pPr>
        <w:rPr>
          <w:del w:id="628" w:author="Stijn Van den bossche" w:date="2021-05-21T20:34:00Z"/>
          <w:rFonts w:ascii="Arial" w:hAnsi="Arial" w:cs="Arial"/>
          <w:b/>
          <w:bCs/>
        </w:rPr>
      </w:pPr>
    </w:p>
    <w:p w14:paraId="7A40C473" w14:textId="47BE1556" w:rsidR="008D61FD" w:rsidDel="008F745A" w:rsidRDefault="008D61FD" w:rsidP="00F5671E">
      <w:pPr>
        <w:rPr>
          <w:del w:id="629" w:author="Stijn Van den bossche" w:date="2021-05-21T20:34:00Z"/>
          <w:rFonts w:ascii="Arial" w:hAnsi="Arial" w:cs="Arial"/>
          <w:b/>
          <w:bCs/>
        </w:rPr>
      </w:pPr>
    </w:p>
    <w:p w14:paraId="7B1086D7" w14:textId="6245535D" w:rsidR="008D61FD" w:rsidDel="008F745A" w:rsidRDefault="008D61FD" w:rsidP="00F5671E">
      <w:pPr>
        <w:rPr>
          <w:del w:id="630" w:author="Stijn Van den bossche" w:date="2021-05-21T20:34:00Z"/>
          <w:rFonts w:ascii="Arial" w:hAnsi="Arial" w:cs="Arial"/>
          <w:b/>
          <w:bCs/>
        </w:rPr>
      </w:pPr>
    </w:p>
    <w:p w14:paraId="7F3005AF" w14:textId="189C0FCC" w:rsidR="008D61FD" w:rsidDel="008F745A" w:rsidRDefault="008D61FD" w:rsidP="00F5671E">
      <w:pPr>
        <w:rPr>
          <w:del w:id="631" w:author="Stijn Van den bossche" w:date="2021-05-21T20:34:00Z"/>
          <w:rFonts w:ascii="Arial" w:hAnsi="Arial" w:cs="Arial"/>
          <w:b/>
          <w:bCs/>
        </w:rPr>
      </w:pPr>
    </w:p>
    <w:p w14:paraId="5705DD73" w14:textId="3616C600" w:rsidR="008D61FD" w:rsidDel="008F745A" w:rsidRDefault="008D61FD" w:rsidP="00F5671E">
      <w:pPr>
        <w:rPr>
          <w:del w:id="632" w:author="Stijn Van den bossche" w:date="2021-05-21T20:34:00Z"/>
          <w:rFonts w:ascii="Arial" w:hAnsi="Arial" w:cs="Arial"/>
          <w:b/>
          <w:bCs/>
        </w:rPr>
      </w:pPr>
    </w:p>
    <w:p w14:paraId="77D99AB9" w14:textId="22B6AD04" w:rsidR="008D61FD" w:rsidDel="008F745A" w:rsidRDefault="008D61FD" w:rsidP="00F5671E">
      <w:pPr>
        <w:rPr>
          <w:del w:id="633" w:author="Stijn Van den bossche" w:date="2021-05-21T20:34:00Z"/>
          <w:rFonts w:ascii="Arial" w:hAnsi="Arial" w:cs="Arial"/>
          <w:b/>
          <w:bCs/>
        </w:rPr>
      </w:pPr>
    </w:p>
    <w:p w14:paraId="276E94FC" w14:textId="55184313" w:rsidR="008D61FD" w:rsidDel="008F745A" w:rsidRDefault="008D61FD" w:rsidP="00F5671E">
      <w:pPr>
        <w:rPr>
          <w:del w:id="634" w:author="Stijn Van den bossche" w:date="2021-05-21T20:34:00Z"/>
          <w:rFonts w:ascii="Arial" w:hAnsi="Arial" w:cs="Arial"/>
          <w:b/>
          <w:bCs/>
        </w:rPr>
      </w:pPr>
    </w:p>
    <w:p w14:paraId="01DAC78F" w14:textId="1ED21AD4" w:rsidR="008D61FD" w:rsidDel="008F745A" w:rsidRDefault="008D61FD" w:rsidP="00F5671E">
      <w:pPr>
        <w:rPr>
          <w:del w:id="635" w:author="Stijn Van den bossche" w:date="2021-05-21T20:34:00Z"/>
          <w:rFonts w:ascii="Arial" w:hAnsi="Arial" w:cs="Arial"/>
          <w:b/>
          <w:bCs/>
        </w:rPr>
      </w:pPr>
    </w:p>
    <w:p w14:paraId="7A0EE3C9" w14:textId="7D5BF235" w:rsidR="008D61FD" w:rsidDel="008F745A" w:rsidRDefault="008D61FD" w:rsidP="00F5671E">
      <w:pPr>
        <w:rPr>
          <w:del w:id="636" w:author="Stijn Van den bossche" w:date="2021-05-21T20:34:00Z"/>
          <w:rFonts w:ascii="Arial" w:hAnsi="Arial" w:cs="Arial"/>
          <w:b/>
          <w:bCs/>
        </w:rPr>
      </w:pPr>
    </w:p>
    <w:p w14:paraId="10BAB938" w14:textId="4547DCEE" w:rsidR="008D61FD" w:rsidDel="008F745A" w:rsidRDefault="00C136B2" w:rsidP="00F5671E">
      <w:pPr>
        <w:rPr>
          <w:del w:id="637" w:author="Stijn Van den bossche" w:date="2021-05-21T20:34:00Z"/>
          <w:rFonts w:ascii="Arial" w:hAnsi="Arial" w:cs="Arial"/>
          <w:b/>
          <w:bCs/>
        </w:rPr>
      </w:pPr>
      <w:del w:id="638" w:author="Stijn Van den bossche" w:date="2021-05-21T20:34:00Z">
        <w:r w:rsidDel="008F745A">
          <w:rPr>
            <w:rFonts w:ascii="Arial" w:hAnsi="Arial" w:cs="Arial"/>
            <w:b/>
            <w:bCs/>
          </w:rPr>
          <w:delText xml:space="preserve">SDO: </w:delText>
        </w:r>
        <w:r w:rsidRPr="00965C76" w:rsidDel="008F745A">
          <w:rPr>
            <w:rFonts w:ascii="Arial" w:hAnsi="Arial" w:cs="Arial"/>
          </w:rPr>
          <w:delText>gaan wij niet gebruiken om</w:delText>
        </w:r>
        <w:r w:rsidR="00C47922" w:rsidRPr="00965C76" w:rsidDel="008F745A">
          <w:rPr>
            <w:rFonts w:ascii="Arial" w:hAnsi="Arial" w:cs="Arial"/>
          </w:rPr>
          <w:delText>d</w:delText>
        </w:r>
        <w:r w:rsidRPr="00965C76" w:rsidDel="008F745A">
          <w:rPr>
            <w:rFonts w:ascii="Arial" w:hAnsi="Arial" w:cs="Arial"/>
          </w:rPr>
          <w:delText xml:space="preserve">at je dan </w:delText>
        </w:r>
        <w:r w:rsidR="00C47922" w:rsidRPr="00965C76" w:rsidDel="008F745A">
          <w:rPr>
            <w:rFonts w:ascii="Arial" w:hAnsi="Arial" w:cs="Arial"/>
          </w:rPr>
          <w:delText xml:space="preserve">dn bv meerdere </w:delText>
        </w:r>
        <w:r w:rsidR="000E32A6" w:rsidRPr="00965C76" w:rsidDel="008F745A">
          <w:rPr>
            <w:rFonts w:ascii="Arial" w:hAnsi="Arial" w:cs="Arial"/>
          </w:rPr>
          <w:delText>potentiometers</w:delText>
        </w:r>
        <w:r w:rsidR="00C47922" w:rsidRPr="00965C76" w:rsidDel="008F745A">
          <w:rPr>
            <w:rFonts w:ascii="Arial" w:hAnsi="Arial" w:cs="Arial"/>
          </w:rPr>
          <w:delText xml:space="preserve"> er kunt aan hangen en dan heb je een hele slinger van </w:delText>
        </w:r>
        <w:r w:rsidR="00EA6A36" w:rsidRPr="00965C76" w:rsidDel="008F745A">
          <w:rPr>
            <w:rFonts w:ascii="Arial" w:hAnsi="Arial" w:cs="Arial"/>
          </w:rPr>
          <w:delText xml:space="preserve">componenten die in serie aan elkaar hangen. Maar wij willen dat als SPI </w:delText>
        </w:r>
        <w:r w:rsidR="003265E6" w:rsidRPr="00965C76" w:rsidDel="008F745A">
          <w:rPr>
            <w:rFonts w:ascii="Arial" w:hAnsi="Arial" w:cs="Arial"/>
          </w:rPr>
          <w:delText>programmeren deze potentiometers wat natuurlijk ook zeker kan want als je</w:delText>
        </w:r>
        <w:r w:rsidR="00DB4BBB" w:rsidRPr="00965C76" w:rsidDel="008F745A">
          <w:rPr>
            <w:rFonts w:ascii="Arial" w:hAnsi="Arial" w:cs="Arial"/>
          </w:rPr>
          <w:delText xml:space="preserve"> deze potentiometers hebt met </w:delText>
        </w:r>
        <w:r w:rsidR="00104673" w:rsidRPr="00965C76" w:rsidDel="008F745A">
          <w:rPr>
            <w:rFonts w:ascii="Arial" w:hAnsi="Arial" w:cs="Arial"/>
          </w:rPr>
          <w:delText xml:space="preserve">6 potentiometers dan heb je deze pin niet maar voor de rest is alles het </w:delText>
        </w:r>
        <w:r w:rsidR="00965C76" w:rsidRPr="00965C76" w:rsidDel="008F745A">
          <w:rPr>
            <w:rFonts w:ascii="Arial" w:hAnsi="Arial" w:cs="Arial"/>
          </w:rPr>
          <w:delText>zelfde</w:delText>
        </w:r>
        <w:r w:rsidR="00104673" w:rsidRPr="00965C76" w:rsidDel="008F745A">
          <w:rPr>
            <w:rFonts w:ascii="Arial" w:hAnsi="Arial" w:cs="Arial"/>
          </w:rPr>
          <w:delText xml:space="preserve"> dus je kan dit </w:delText>
        </w:r>
        <w:r w:rsidR="00965C76" w:rsidRPr="00965C76" w:rsidDel="008F745A">
          <w:rPr>
            <w:rFonts w:ascii="Arial" w:hAnsi="Arial" w:cs="Arial"/>
          </w:rPr>
          <w:delText>perfect</w:delText>
        </w:r>
        <w:r w:rsidR="00104673" w:rsidRPr="00965C76" w:rsidDel="008F745A">
          <w:rPr>
            <w:rFonts w:ascii="Arial" w:hAnsi="Arial" w:cs="Arial"/>
          </w:rPr>
          <w:delText xml:space="preserve"> als SPI protocol programmeren</w:delText>
        </w:r>
        <w:r w:rsidR="00965C76" w:rsidRPr="00965C76" w:rsidDel="008F745A">
          <w:rPr>
            <w:rFonts w:ascii="Arial" w:hAnsi="Arial" w:cs="Arial"/>
          </w:rPr>
          <w:delText>.</w:delText>
        </w:r>
      </w:del>
    </w:p>
    <w:p w14:paraId="178F848B" w14:textId="70F35FF7" w:rsidR="008D61FD" w:rsidDel="008F745A" w:rsidRDefault="008D61FD" w:rsidP="00F5671E">
      <w:pPr>
        <w:rPr>
          <w:del w:id="639" w:author="Stijn Van den bossche" w:date="2021-05-21T20:34:00Z"/>
          <w:rFonts w:ascii="Arial" w:hAnsi="Arial" w:cs="Arial"/>
          <w:b/>
          <w:bCs/>
        </w:rPr>
      </w:pPr>
    </w:p>
    <w:p w14:paraId="776207FE" w14:textId="5C43A220" w:rsidR="00C33755" w:rsidDel="008F745A" w:rsidRDefault="007A5C32" w:rsidP="00F5671E">
      <w:pPr>
        <w:rPr>
          <w:del w:id="640" w:author="Stijn Van den bossche" w:date="2021-05-21T20:34:00Z"/>
          <w:rFonts w:ascii="Arial" w:hAnsi="Arial" w:cs="Arial"/>
        </w:rPr>
      </w:pPr>
      <w:del w:id="641" w:author="Stijn Van den bossche" w:date="2021-05-21T20:34:00Z">
        <w:r w:rsidDel="008F745A">
          <w:rPr>
            <w:rFonts w:ascii="Arial" w:hAnsi="Arial" w:cs="Arial"/>
            <w:b/>
            <w:bCs/>
            <w:noProof/>
          </w:rPr>
          <mc:AlternateContent>
            <mc:Choice Requires="wpg">
              <w:drawing>
                <wp:anchor distT="0" distB="0" distL="114300" distR="114300" simplePos="0" relativeHeight="251731968" behindDoc="1" locked="0" layoutInCell="1" allowOverlap="1" wp14:anchorId="48F08A0B" wp14:editId="4702883F">
                  <wp:simplePos x="0" y="0"/>
                  <wp:positionH relativeFrom="column">
                    <wp:posOffset>-662305</wp:posOffset>
                  </wp:positionH>
                  <wp:positionV relativeFrom="paragraph">
                    <wp:posOffset>154940</wp:posOffset>
                  </wp:positionV>
                  <wp:extent cx="3542030" cy="1272540"/>
                  <wp:effectExtent l="0" t="0" r="1270" b="3810"/>
                  <wp:wrapNone/>
                  <wp:docPr id="89" name="Groep 89"/>
                  <wp:cNvGraphicFramePr/>
                  <a:graphic xmlns:a="http://schemas.openxmlformats.org/drawingml/2006/main">
                    <a:graphicData uri="http://schemas.microsoft.com/office/word/2010/wordprocessingGroup">
                      <wpg:wgp>
                        <wpg:cNvGrpSpPr/>
                        <wpg:grpSpPr>
                          <a:xfrm>
                            <a:off x="0" y="0"/>
                            <a:ext cx="3542030" cy="1272540"/>
                            <a:chOff x="0" y="0"/>
                            <a:chExt cx="3542030" cy="1272540"/>
                          </a:xfrm>
                        </wpg:grpSpPr>
                        <pic:pic xmlns:pic="http://schemas.openxmlformats.org/drawingml/2006/picture">
                          <pic:nvPicPr>
                            <pic:cNvPr id="88" name="Afbeelding 88"/>
                            <pic:cNvPicPr>
                              <a:picLocks noChangeAspect="1"/>
                            </pic:cNvPicPr>
                          </pic:nvPicPr>
                          <pic:blipFill rotWithShape="1">
                            <a:blip r:embed="rId46">
                              <a:extLst>
                                <a:ext uri="{28A0092B-C50C-407E-A947-70E740481C1C}">
                                  <a14:useLocalDpi xmlns:a14="http://schemas.microsoft.com/office/drawing/2010/main" val="0"/>
                                </a:ext>
                              </a:extLst>
                            </a:blip>
                            <a:srcRect/>
                            <a:stretch/>
                          </pic:blipFill>
                          <pic:spPr bwMode="auto">
                            <a:xfrm>
                              <a:off x="0" y="297180"/>
                              <a:ext cx="3542030" cy="97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 name="Afbeelding 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57500" cy="342900"/>
                            </a:xfrm>
                            <a:prstGeom prst="rect">
                              <a:avLst/>
                            </a:prstGeom>
                          </pic:spPr>
                        </pic:pic>
                      </wpg:wgp>
                    </a:graphicData>
                  </a:graphic>
                </wp:anchor>
              </w:drawing>
            </mc:Choice>
            <mc:Fallback>
              <w:pict>
                <v:group w14:anchorId="6C7BFCD0" id="Groep 89" o:spid="_x0000_s1026" style="position:absolute;margin-left:-52.15pt;margin-top:12.2pt;width:278.9pt;height:100.2pt;z-index:-251584512" coordsize="35420,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">
                  <v:shape id="Afbeelding 88" o:spid="_x0000_s1027" type="#_x0000_t75" style="position:absolute;top:2971;width:3542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">
                    <v:imagedata r:id="rId48" o:title=""/>
                  </v:shape>
                  <v:shape id="Afbeelding 87" o:spid="_x0000_s1028" type="#_x0000_t75" style="position:absolute;width:2857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">
                    <v:imagedata r:id="rId49" o:title=""/>
                  </v:shape>
                </v:group>
              </w:pict>
            </mc:Fallback>
          </mc:AlternateContent>
        </w:r>
        <w:r w:rsidR="00103EE5" w:rsidDel="008F745A">
          <w:rPr>
            <w:rFonts w:ascii="Arial" w:hAnsi="Arial" w:cs="Arial"/>
            <w:b/>
            <w:bCs/>
          </w:rPr>
          <w:delText>An</w:delText>
        </w:r>
        <w:r w:rsidR="00FF547D" w:rsidDel="008F745A">
          <w:rPr>
            <w:rFonts w:ascii="Arial" w:hAnsi="Arial" w:cs="Arial"/>
            <w:b/>
            <w:bCs/>
          </w:rPr>
          <w:delText xml:space="preserve">, Wn, Bn: </w:delText>
        </w:r>
        <w:r w:rsidR="00FF547D" w:rsidRPr="00C33755" w:rsidDel="008F745A">
          <w:rPr>
            <w:rFonts w:ascii="Arial" w:hAnsi="Arial" w:cs="Arial"/>
          </w:rPr>
          <w:delText xml:space="preserve">zijn de </w:delText>
        </w:r>
        <w:r w:rsidR="00D86CCD" w:rsidRPr="00C33755" w:rsidDel="008F745A">
          <w:rPr>
            <w:rFonts w:ascii="Arial" w:hAnsi="Arial" w:cs="Arial"/>
          </w:rPr>
          <w:delText>pinnen van de potentiometer</w:delText>
        </w:r>
        <w:r w:rsidR="00C33755" w:rsidDel="008F745A">
          <w:rPr>
            <w:rFonts w:ascii="Arial" w:hAnsi="Arial" w:cs="Arial"/>
          </w:rPr>
          <w:delText>.</w:delText>
        </w:r>
      </w:del>
    </w:p>
    <w:p w14:paraId="600D5A58" w14:textId="09873095" w:rsidR="00986938" w:rsidDel="008F745A" w:rsidRDefault="003D7B91" w:rsidP="00F5671E">
      <w:pPr>
        <w:rPr>
          <w:del w:id="642" w:author="Stijn Van den bossche" w:date="2021-05-21T20:34:00Z"/>
          <w:rFonts w:ascii="Arial" w:hAnsi="Arial" w:cs="Arial"/>
        </w:rPr>
      </w:pPr>
      <w:del w:id="643" w:author="Stijn Van den bossche" w:date="2021-05-21T20:34:00Z">
        <w:r w:rsidDel="008F745A">
          <w:rPr>
            <w:rFonts w:ascii="Arial" w:hAnsi="Arial" w:cs="Arial"/>
            <w:noProof/>
          </w:rPr>
          <mc:AlternateContent>
            <mc:Choice Requires="wpg">
              <w:drawing>
                <wp:anchor distT="0" distB="0" distL="114300" distR="114300" simplePos="0" relativeHeight="251735040" behindDoc="1" locked="0" layoutInCell="1" allowOverlap="1" wp14:anchorId="3C5493AA" wp14:editId="25EF33D5">
                  <wp:simplePos x="0" y="0"/>
                  <wp:positionH relativeFrom="column">
                    <wp:posOffset>2887345</wp:posOffset>
                  </wp:positionH>
                  <wp:positionV relativeFrom="paragraph">
                    <wp:posOffset>54610</wp:posOffset>
                  </wp:positionV>
                  <wp:extent cx="3677920" cy="1219200"/>
                  <wp:effectExtent l="0" t="0" r="0" b="0"/>
                  <wp:wrapNone/>
                  <wp:docPr id="92" name="Groep 92"/>
                  <wp:cNvGraphicFramePr/>
                  <a:graphic xmlns:a="http://schemas.openxmlformats.org/drawingml/2006/main">
                    <a:graphicData uri="http://schemas.microsoft.com/office/word/2010/wordprocessingGroup">
                      <wpg:wgp>
                        <wpg:cNvGrpSpPr/>
                        <wpg:grpSpPr>
                          <a:xfrm>
                            <a:off x="0" y="0"/>
                            <a:ext cx="3677920" cy="1219200"/>
                            <a:chOff x="0" y="0"/>
                            <a:chExt cx="3677920" cy="1219200"/>
                          </a:xfrm>
                        </wpg:grpSpPr>
                        <pic:pic xmlns:pic="http://schemas.openxmlformats.org/drawingml/2006/picture">
                          <pic:nvPicPr>
                            <pic:cNvPr id="90" name="Afbeelding 90"/>
                            <pic:cNvPicPr>
                              <a:picLocks noChangeAspect="1"/>
                            </pic:cNvPicPr>
                          </pic:nvPicPr>
                          <pic:blipFill rotWithShape="1">
                            <a:blip r:embed="rId50">
                              <a:extLst>
                                <a:ext uri="{28A0092B-C50C-407E-A947-70E740481C1C}">
                                  <a14:useLocalDpi xmlns:a14="http://schemas.microsoft.com/office/drawing/2010/main" val="0"/>
                                </a:ext>
                              </a:extLst>
                            </a:blip>
                            <a:srcRect t="18560" b="23712"/>
                            <a:stretch/>
                          </pic:blipFill>
                          <pic:spPr bwMode="auto">
                            <a:xfrm>
                              <a:off x="0" y="0"/>
                              <a:ext cx="3213100" cy="212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 name="Afbeelding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2860" y="259080"/>
                              <a:ext cx="3655060" cy="960120"/>
                            </a:xfrm>
                            <a:prstGeom prst="rect">
                              <a:avLst/>
                            </a:prstGeom>
                          </pic:spPr>
                        </pic:pic>
                      </wpg:wgp>
                    </a:graphicData>
                  </a:graphic>
                </wp:anchor>
              </w:drawing>
            </mc:Choice>
            <mc:Fallback>
              <w:pict>
                <v:group w14:anchorId="1A50CB6E" id="Groep 92" o:spid="_x0000_s1026" style="position:absolute;margin-left:227.35pt;margin-top:4.3pt;width:289.6pt;height:96pt;z-index:-251581440" coordsize="36779,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">
                  <v:shape id="Afbeelding 90" o:spid="_x0000_s1027" type="#_x0000_t75" style="position:absolute;width:3213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">
                    <v:imagedata r:id="rId52" o:title="" croptop="12163f" cropbottom="15540f"/>
                  </v:shape>
                  <v:shape id="Afbeelding 91" o:spid="_x0000_s1028" type="#_x0000_t75" style="position:absolute;left:228;top:2590;width:36551;height: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">
                    <v:imagedata r:id="rId53" o:title=""/>
                  </v:shape>
                </v:group>
              </w:pict>
            </mc:Fallback>
          </mc:AlternateContent>
        </w:r>
      </w:del>
    </w:p>
    <w:p w14:paraId="59764300" w14:textId="225F7BCE" w:rsidR="00F35493" w:rsidDel="008F745A" w:rsidRDefault="00F35493" w:rsidP="00F5671E">
      <w:pPr>
        <w:rPr>
          <w:del w:id="644" w:author="Stijn Van den bossche" w:date="2021-05-21T20:34:00Z"/>
          <w:rFonts w:ascii="Arial" w:hAnsi="Arial" w:cs="Arial"/>
        </w:rPr>
      </w:pPr>
    </w:p>
    <w:p w14:paraId="6350C367" w14:textId="441D3FBD" w:rsidR="00F35493" w:rsidDel="008F745A" w:rsidRDefault="00F35493" w:rsidP="00F5671E">
      <w:pPr>
        <w:rPr>
          <w:del w:id="645" w:author="Stijn Van den bossche" w:date="2021-05-21T20:34:00Z"/>
          <w:rFonts w:ascii="Arial" w:hAnsi="Arial" w:cs="Arial"/>
        </w:rPr>
      </w:pPr>
    </w:p>
    <w:p w14:paraId="40E65AE1" w14:textId="31230E74" w:rsidR="00F35493" w:rsidDel="008F745A" w:rsidRDefault="00F35493" w:rsidP="00F5671E">
      <w:pPr>
        <w:rPr>
          <w:del w:id="646" w:author="Stijn Van den bossche" w:date="2021-05-21T20:34:00Z"/>
          <w:rFonts w:ascii="Arial" w:hAnsi="Arial" w:cs="Arial"/>
        </w:rPr>
      </w:pPr>
    </w:p>
    <w:p w14:paraId="0E7546DD" w14:textId="28EE34FC" w:rsidR="00F35493" w:rsidDel="008F745A" w:rsidRDefault="00F35493" w:rsidP="00F5671E">
      <w:pPr>
        <w:rPr>
          <w:del w:id="647" w:author="Stijn Van den bossche" w:date="2021-05-21T20:34:00Z"/>
          <w:rFonts w:ascii="Arial" w:hAnsi="Arial" w:cs="Arial"/>
        </w:rPr>
      </w:pPr>
    </w:p>
    <w:p w14:paraId="743763BD" w14:textId="55736DE7" w:rsidR="00F35493" w:rsidDel="008F745A" w:rsidRDefault="00F35493" w:rsidP="00F5671E">
      <w:pPr>
        <w:rPr>
          <w:del w:id="648" w:author="Stijn Van den bossche" w:date="2021-05-21T20:34:00Z"/>
          <w:rFonts w:ascii="Arial" w:hAnsi="Arial" w:cs="Arial"/>
        </w:rPr>
      </w:pPr>
    </w:p>
    <w:p w14:paraId="17DD03E8" w14:textId="484C2643" w:rsidR="00F35493" w:rsidDel="008F745A" w:rsidRDefault="00F35493" w:rsidP="00F5671E">
      <w:pPr>
        <w:rPr>
          <w:del w:id="649" w:author="Stijn Van den bossche" w:date="2021-05-21T20:34:00Z"/>
          <w:rFonts w:ascii="Arial" w:hAnsi="Arial" w:cs="Arial"/>
        </w:rPr>
      </w:pPr>
    </w:p>
    <w:p w14:paraId="2BB69B50" w14:textId="2C64AF09" w:rsidR="00F35493" w:rsidDel="008F745A" w:rsidRDefault="00F35493" w:rsidP="00F5671E">
      <w:pPr>
        <w:rPr>
          <w:del w:id="650" w:author="Stijn Van den bossche" w:date="2021-05-21T20:34:00Z"/>
          <w:rFonts w:ascii="Arial" w:hAnsi="Arial" w:cs="Arial"/>
        </w:rPr>
      </w:pPr>
    </w:p>
    <w:p w14:paraId="6193B2A7" w14:textId="2D9BA5D1" w:rsidR="00C33755" w:rsidDel="008F745A" w:rsidRDefault="00C33755" w:rsidP="00F5671E">
      <w:pPr>
        <w:rPr>
          <w:del w:id="651" w:author="Stijn Van den bossche" w:date="2021-05-21T20:34:00Z"/>
          <w:rFonts w:ascii="Arial" w:hAnsi="Arial" w:cs="Arial"/>
        </w:rPr>
      </w:pPr>
    </w:p>
    <w:p w14:paraId="5F703DEE" w14:textId="0A752F8A" w:rsidR="008D61FD" w:rsidDel="008F745A" w:rsidRDefault="00414AE7" w:rsidP="00F5671E">
      <w:pPr>
        <w:rPr>
          <w:del w:id="652" w:author="Stijn Van den bossche" w:date="2021-05-21T20:34:00Z"/>
          <w:rFonts w:ascii="Arial" w:hAnsi="Arial" w:cs="Arial"/>
        </w:rPr>
      </w:pPr>
      <w:del w:id="653" w:author="Stijn Van den bossche" w:date="2021-05-21T20:34:00Z">
        <w:r w:rsidRPr="00557A3A" w:rsidDel="008F745A">
          <w:rPr>
            <w:rFonts w:ascii="Arial" w:hAnsi="Arial" w:cs="Arial"/>
            <w:b/>
            <w:bCs/>
          </w:rPr>
          <w:delText>P</w:delText>
        </w:r>
        <w:r w:rsidR="00557A3A" w:rsidRPr="00557A3A" w:rsidDel="008F745A">
          <w:rPr>
            <w:rFonts w:ascii="Arial" w:hAnsi="Arial" w:cs="Arial"/>
            <w:b/>
            <w:bCs/>
          </w:rPr>
          <w:delText xml:space="preserve">R: </w:delText>
        </w:r>
        <w:r w:rsidR="00D86CCD" w:rsidRPr="00557A3A" w:rsidDel="008F745A">
          <w:rPr>
            <w:rFonts w:ascii="Arial" w:hAnsi="Arial" w:cs="Arial"/>
            <w:b/>
            <w:bCs/>
          </w:rPr>
          <w:delText xml:space="preserve"> </w:delText>
        </w:r>
        <w:r w:rsidR="00557A3A" w:rsidDel="008F745A">
          <w:rPr>
            <w:rFonts w:ascii="Arial" w:hAnsi="Arial" w:cs="Arial"/>
          </w:rPr>
          <w:delText xml:space="preserve">Zorgt ervoor dat de </w:delText>
        </w:r>
        <w:r w:rsidR="00674591" w:rsidDel="008F745A">
          <w:rPr>
            <w:rFonts w:ascii="Arial" w:hAnsi="Arial" w:cs="Arial"/>
          </w:rPr>
          <w:delText>waardes</w:delText>
        </w:r>
        <w:r w:rsidR="00557A3A" w:rsidDel="008F745A">
          <w:rPr>
            <w:rFonts w:ascii="Arial" w:hAnsi="Arial" w:cs="Arial"/>
          </w:rPr>
          <w:delText xml:space="preserve"> </w:delText>
        </w:r>
        <w:r w:rsidR="00674591" w:rsidDel="008F745A">
          <w:rPr>
            <w:rFonts w:ascii="Arial" w:hAnsi="Arial" w:cs="Arial"/>
          </w:rPr>
          <w:delText>resette</w:delText>
        </w:r>
        <w:r w:rsidR="000B4D31" w:rsidDel="008F745A">
          <w:rPr>
            <w:rFonts w:ascii="Arial" w:hAnsi="Arial" w:cs="Arial"/>
          </w:rPr>
          <w:delText xml:space="preserve">n </w:delText>
        </w:r>
        <w:r w:rsidR="00C155D1" w:rsidDel="008F745A">
          <w:rPr>
            <w:rFonts w:ascii="Arial" w:hAnsi="Arial" w:cs="Arial"/>
          </w:rPr>
          <w:delText xml:space="preserve">als het laag is </w:delText>
        </w:r>
        <w:r w:rsidR="000B4D31" w:rsidDel="008F745A">
          <w:rPr>
            <w:rFonts w:ascii="Arial" w:hAnsi="Arial" w:cs="Arial"/>
          </w:rPr>
          <w:delText>en</w:delText>
        </w:r>
        <w:r w:rsidR="00DD244B" w:rsidDel="008F745A">
          <w:rPr>
            <w:rFonts w:ascii="Arial" w:hAnsi="Arial" w:cs="Arial"/>
          </w:rPr>
          <w:delText xml:space="preserve"> terug</w:delText>
        </w:r>
        <w:r w:rsidR="000B4D31" w:rsidDel="008F745A">
          <w:rPr>
            <w:rFonts w:ascii="Arial" w:hAnsi="Arial" w:cs="Arial"/>
          </w:rPr>
          <w:delText xml:space="preserve"> op de begin waarden komen </w:delText>
        </w:r>
        <w:r w:rsidR="00DD244B" w:rsidDel="008F745A">
          <w:rPr>
            <w:rFonts w:ascii="Arial" w:hAnsi="Arial" w:cs="Arial"/>
          </w:rPr>
          <w:delText>te staan.</w:delText>
        </w:r>
      </w:del>
    </w:p>
    <w:p w14:paraId="5CC2AFB9" w14:textId="4CAD72A9" w:rsidR="003E116F" w:rsidDel="008F745A" w:rsidRDefault="003E116F" w:rsidP="00F5671E">
      <w:pPr>
        <w:rPr>
          <w:del w:id="654" w:author="Stijn Van den bossche" w:date="2021-05-21T20:34:00Z"/>
          <w:rFonts w:ascii="Arial" w:hAnsi="Arial" w:cs="Arial"/>
        </w:rPr>
      </w:pPr>
    </w:p>
    <w:p w14:paraId="231084FA" w14:textId="6D4B9715" w:rsidR="003E116F" w:rsidRPr="003E116F" w:rsidDel="008F745A" w:rsidRDefault="003E116F" w:rsidP="00F5671E">
      <w:pPr>
        <w:rPr>
          <w:del w:id="655" w:author="Stijn Van den bossche" w:date="2021-05-21T20:34:00Z"/>
          <w:rFonts w:ascii="Arial" w:hAnsi="Arial" w:cs="Arial"/>
          <w:b/>
          <w:bCs/>
        </w:rPr>
      </w:pPr>
      <w:del w:id="656" w:author="Stijn Van den bossche" w:date="2021-05-21T20:34:00Z">
        <w:r w:rsidRPr="003E116F" w:rsidDel="008F745A">
          <w:rPr>
            <w:rFonts w:ascii="Arial" w:hAnsi="Arial" w:cs="Arial"/>
            <w:b/>
            <w:bCs/>
          </w:rPr>
          <w:delText>SHDN:</w:delText>
        </w:r>
        <w:r w:rsidDel="008F745A">
          <w:rPr>
            <w:rFonts w:ascii="Arial" w:hAnsi="Arial" w:cs="Arial"/>
            <w:b/>
            <w:bCs/>
          </w:rPr>
          <w:delText xml:space="preserve"> </w:delText>
        </w:r>
        <w:r w:rsidRPr="00C82DD2" w:rsidDel="008F745A">
          <w:rPr>
            <w:rFonts w:ascii="Arial" w:hAnsi="Arial" w:cs="Arial"/>
          </w:rPr>
          <w:delText xml:space="preserve">is de shutdown van de </w:delText>
        </w:r>
        <w:r w:rsidR="00C82DD2" w:rsidRPr="00C82DD2" w:rsidDel="008F745A">
          <w:rPr>
            <w:rFonts w:ascii="Arial" w:hAnsi="Arial" w:cs="Arial"/>
          </w:rPr>
          <w:delText>potentiometers</w:delText>
        </w:r>
        <w:r w:rsidR="00B20463" w:rsidDel="008F745A">
          <w:rPr>
            <w:rFonts w:ascii="Arial" w:hAnsi="Arial" w:cs="Arial"/>
          </w:rPr>
          <w:delText xml:space="preserve"> zelf</w:delText>
        </w:r>
        <w:r w:rsidR="00C82DD2" w:rsidDel="008F745A">
          <w:rPr>
            <w:rFonts w:ascii="Arial" w:hAnsi="Arial" w:cs="Arial"/>
          </w:rPr>
          <w:delText>.</w:delText>
        </w:r>
        <w:r w:rsidR="003753AD" w:rsidDel="008F745A">
          <w:rPr>
            <w:rFonts w:ascii="Arial" w:hAnsi="Arial" w:cs="Arial"/>
          </w:rPr>
          <w:delText xml:space="preserve"> Het zet de poten</w:delText>
        </w:r>
        <w:r w:rsidR="00E47300" w:rsidDel="008F745A">
          <w:rPr>
            <w:rFonts w:ascii="Arial" w:hAnsi="Arial" w:cs="Arial"/>
          </w:rPr>
          <w:delText>tiometers af</w:delText>
        </w:r>
        <w:r w:rsidR="00C84FB6" w:rsidDel="008F745A">
          <w:rPr>
            <w:rFonts w:ascii="Arial" w:hAnsi="Arial" w:cs="Arial"/>
          </w:rPr>
          <w:delText xml:space="preserve"> als het signaal</w:delText>
        </w:r>
        <w:r w:rsidR="008B42DB" w:rsidDel="008F745A">
          <w:rPr>
            <w:rFonts w:ascii="Arial" w:hAnsi="Arial" w:cs="Arial"/>
          </w:rPr>
          <w:delText xml:space="preserve"> laag is</w:delText>
        </w:r>
        <w:r w:rsidR="00293D72" w:rsidDel="008F745A">
          <w:rPr>
            <w:rFonts w:ascii="Arial" w:hAnsi="Arial" w:cs="Arial"/>
          </w:rPr>
          <w:delText>.</w:delText>
        </w:r>
      </w:del>
    </w:p>
    <w:p w14:paraId="02110B44" w14:textId="40684BAF" w:rsidR="008D61FD" w:rsidRPr="003C504A" w:rsidDel="008F745A" w:rsidRDefault="00A05420" w:rsidP="00F5671E">
      <w:pPr>
        <w:rPr>
          <w:del w:id="657" w:author="Stijn Van den bossche" w:date="2021-05-21T20:34:00Z"/>
          <w:rFonts w:ascii="Arial" w:hAnsi="Arial" w:cs="Arial"/>
        </w:rPr>
      </w:pPr>
      <w:del w:id="658" w:author="Stijn Van den bossche" w:date="2021-05-21T20:34:00Z">
        <w:r w:rsidDel="008F745A">
          <w:rPr>
            <w:rFonts w:ascii="Arial" w:hAnsi="Arial" w:cs="Arial"/>
            <w:b/>
            <w:bCs/>
          </w:rPr>
          <w:delText>Vdd e</w:delText>
        </w:r>
        <w:r w:rsidR="00F473F1" w:rsidDel="008F745A">
          <w:rPr>
            <w:rFonts w:ascii="Arial" w:hAnsi="Arial" w:cs="Arial"/>
            <w:b/>
            <w:bCs/>
          </w:rPr>
          <w:delText xml:space="preserve">n Vss: </w:delText>
        </w:r>
        <w:r w:rsidR="00F473F1" w:rsidRPr="003C504A" w:rsidDel="008F745A">
          <w:rPr>
            <w:rFonts w:ascii="Arial" w:hAnsi="Arial" w:cs="Arial"/>
          </w:rPr>
          <w:delText>D</w:delText>
        </w:r>
        <w:r w:rsidR="00FA570D" w:rsidRPr="003C504A" w:rsidDel="008F745A">
          <w:rPr>
            <w:rFonts w:ascii="Arial" w:hAnsi="Arial" w:cs="Arial"/>
          </w:rPr>
          <w:delText xml:space="preserve">e Vdd is de spanning die de </w:delText>
        </w:r>
        <w:r w:rsidR="00E9143A" w:rsidRPr="003C504A" w:rsidDel="008F745A">
          <w:rPr>
            <w:rFonts w:ascii="Arial" w:hAnsi="Arial" w:cs="Arial"/>
          </w:rPr>
          <w:delText xml:space="preserve">potentiometer gaat voeden en </w:delText>
        </w:r>
        <w:r w:rsidR="00091D7A" w:rsidRPr="003C504A" w:rsidDel="008F745A">
          <w:rPr>
            <w:rFonts w:ascii="Arial" w:hAnsi="Arial" w:cs="Arial"/>
          </w:rPr>
          <w:delText xml:space="preserve">is ook de spanning </w:delText>
        </w:r>
        <w:r w:rsidR="004F2C42" w:rsidRPr="003C504A" w:rsidDel="008F745A">
          <w:rPr>
            <w:rFonts w:ascii="Arial" w:hAnsi="Arial" w:cs="Arial"/>
          </w:rPr>
          <w:delText>die er max</w:delText>
        </w:r>
        <w:r w:rsidR="00B417CF" w:rsidRPr="003C504A" w:rsidDel="008F745A">
          <w:rPr>
            <w:rFonts w:ascii="Arial" w:hAnsi="Arial" w:cs="Arial"/>
          </w:rPr>
          <w:delText>imum</w:delText>
        </w:r>
        <w:r w:rsidR="004F2C42" w:rsidRPr="003C504A" w:rsidDel="008F745A">
          <w:rPr>
            <w:rFonts w:ascii="Arial" w:hAnsi="Arial" w:cs="Arial"/>
          </w:rPr>
          <w:delText xml:space="preserve"> door de </w:delText>
        </w:r>
        <w:r w:rsidR="00B417CF" w:rsidRPr="003C504A" w:rsidDel="008F745A">
          <w:rPr>
            <w:rFonts w:ascii="Arial" w:hAnsi="Arial" w:cs="Arial"/>
          </w:rPr>
          <w:delText>potentiometers</w:delText>
        </w:r>
        <w:r w:rsidR="00A576E7" w:rsidRPr="003C504A" w:rsidDel="008F745A">
          <w:rPr>
            <w:rFonts w:ascii="Arial" w:hAnsi="Arial" w:cs="Arial"/>
          </w:rPr>
          <w:delText xml:space="preserve"> mag vloeien en Vss is de mini</w:delText>
        </w:r>
        <w:r w:rsidR="0099427F" w:rsidRPr="003C504A" w:rsidDel="008F745A">
          <w:rPr>
            <w:rFonts w:ascii="Arial" w:hAnsi="Arial" w:cs="Arial"/>
          </w:rPr>
          <w:delText>mum spanning die er door de potenti</w:delText>
        </w:r>
        <w:r w:rsidR="00F42D9D" w:rsidRPr="003C504A" w:rsidDel="008F745A">
          <w:rPr>
            <w:rFonts w:ascii="Arial" w:hAnsi="Arial" w:cs="Arial"/>
          </w:rPr>
          <w:delText>ometers</w:delText>
        </w:r>
        <w:r w:rsidR="00B417CF" w:rsidRPr="003C504A" w:rsidDel="008F745A">
          <w:rPr>
            <w:rFonts w:ascii="Arial" w:hAnsi="Arial" w:cs="Arial"/>
          </w:rPr>
          <w:delText xml:space="preserve"> mag vloeien.</w:delText>
        </w:r>
        <w:r w:rsidR="00FC244D" w:rsidRPr="003C504A" w:rsidDel="008F745A">
          <w:rPr>
            <w:rFonts w:ascii="Arial" w:hAnsi="Arial" w:cs="Arial"/>
          </w:rPr>
          <w:delText xml:space="preserve"> Maar</w:delText>
        </w:r>
        <w:r w:rsidR="00300012" w:rsidRPr="003C504A" w:rsidDel="008F745A">
          <w:rPr>
            <w:rFonts w:ascii="Arial" w:hAnsi="Arial" w:cs="Arial"/>
          </w:rPr>
          <w:delText xml:space="preserve"> waarde</w:delText>
        </w:r>
        <w:r w:rsidR="00FC244D" w:rsidRPr="003C504A" w:rsidDel="008F745A">
          <w:rPr>
            <w:rFonts w:ascii="Arial" w:hAnsi="Arial" w:cs="Arial"/>
          </w:rPr>
          <w:delText xml:space="preserve"> Vdd moet </w:delText>
        </w:r>
        <w:r w:rsidR="00722567" w:rsidRPr="003C504A" w:rsidDel="008F745A">
          <w:rPr>
            <w:rFonts w:ascii="Arial" w:hAnsi="Arial" w:cs="Arial"/>
          </w:rPr>
          <w:delText>tussen de 3V a 5V DC</w:delText>
        </w:r>
        <w:r w:rsidR="00300012" w:rsidRPr="003C504A" w:rsidDel="008F745A">
          <w:rPr>
            <w:rFonts w:ascii="Arial" w:hAnsi="Arial" w:cs="Arial"/>
          </w:rPr>
          <w:delText xml:space="preserve"> vloeien </w:delText>
        </w:r>
        <w:r w:rsidR="00D9270D" w:rsidRPr="003C504A" w:rsidDel="008F745A">
          <w:rPr>
            <w:rFonts w:ascii="Arial" w:hAnsi="Arial" w:cs="Arial"/>
          </w:rPr>
          <w:delText xml:space="preserve">en Vss moet tussen de </w:delText>
        </w:r>
        <w:r w:rsidR="00A15DD5" w:rsidRPr="003C504A" w:rsidDel="008F745A">
          <w:rPr>
            <w:rFonts w:ascii="Arial" w:hAnsi="Arial" w:cs="Arial"/>
          </w:rPr>
          <w:delText xml:space="preserve">0V a -2,7V DC </w:delText>
        </w:r>
        <w:r w:rsidR="00B210E6" w:rsidRPr="003C504A" w:rsidDel="008F745A">
          <w:rPr>
            <w:rFonts w:ascii="Arial" w:hAnsi="Arial" w:cs="Arial"/>
          </w:rPr>
          <w:delText>vloeien en</w:delText>
        </w:r>
        <w:r w:rsidR="00877826" w:rsidDel="008F745A">
          <w:rPr>
            <w:rFonts w:ascii="Arial" w:hAnsi="Arial" w:cs="Arial"/>
          </w:rPr>
          <w:delText xml:space="preserve"> het verschil</w:delText>
        </w:r>
        <w:r w:rsidR="00B210E6" w:rsidRPr="003C504A" w:rsidDel="008F745A">
          <w:rPr>
            <w:rFonts w:ascii="Arial" w:hAnsi="Arial" w:cs="Arial"/>
          </w:rPr>
          <w:delText xml:space="preserve"> </w:delText>
        </w:r>
        <w:r w:rsidR="004319FD" w:rsidDel="008F745A">
          <w:rPr>
            <w:rFonts w:ascii="Arial" w:hAnsi="Arial" w:cs="Arial"/>
          </w:rPr>
          <w:delText xml:space="preserve">tussen </w:delText>
        </w:r>
        <w:r w:rsidR="00B210E6" w:rsidRPr="003C504A" w:rsidDel="008F745A">
          <w:rPr>
            <w:rFonts w:ascii="Arial" w:hAnsi="Arial" w:cs="Arial"/>
          </w:rPr>
          <w:delText xml:space="preserve">Vdd </w:delText>
        </w:r>
        <w:r w:rsidR="0006449A" w:rsidRPr="003C504A" w:rsidDel="008F745A">
          <w:rPr>
            <w:rFonts w:ascii="Arial" w:hAnsi="Arial" w:cs="Arial"/>
          </w:rPr>
          <w:delText>+</w:delText>
        </w:r>
        <w:r w:rsidR="00B210E6" w:rsidRPr="003C504A" w:rsidDel="008F745A">
          <w:rPr>
            <w:rFonts w:ascii="Arial" w:hAnsi="Arial" w:cs="Arial"/>
          </w:rPr>
          <w:delText xml:space="preserve"> Vss</w:delText>
        </w:r>
        <w:r w:rsidR="0006449A" w:rsidRPr="003C504A" w:rsidDel="008F745A">
          <w:rPr>
            <w:rFonts w:ascii="Arial" w:hAnsi="Arial" w:cs="Arial"/>
          </w:rPr>
          <w:delText xml:space="preserve"> </w:delText>
        </w:r>
        <w:r w:rsidR="00C50C37" w:rsidRPr="003C504A" w:rsidDel="008F745A">
          <w:rPr>
            <w:rFonts w:ascii="Arial" w:hAnsi="Arial" w:cs="Arial"/>
          </w:rPr>
          <w:delText>mag niet hoger zijn dan 5,5V</w:delText>
        </w:r>
        <w:r w:rsidR="004319FD" w:rsidDel="008F745A">
          <w:rPr>
            <w:rFonts w:ascii="Arial" w:hAnsi="Arial" w:cs="Arial"/>
          </w:rPr>
          <w:delText>.</w:delText>
        </w:r>
        <w:r w:rsidR="00722567" w:rsidRPr="003C504A" w:rsidDel="008F745A">
          <w:rPr>
            <w:rFonts w:ascii="Arial" w:hAnsi="Arial" w:cs="Arial"/>
          </w:rPr>
          <w:delText xml:space="preserve"> </w:delText>
        </w:r>
      </w:del>
    </w:p>
    <w:p w14:paraId="3F89C6BC" w14:textId="7C2C47FF" w:rsidR="008D61FD" w:rsidRPr="003C504A" w:rsidDel="008F745A" w:rsidRDefault="008D61FD" w:rsidP="00F5671E">
      <w:pPr>
        <w:rPr>
          <w:del w:id="659" w:author="Stijn Van den bossche" w:date="2021-05-21T20:34:00Z"/>
          <w:rFonts w:ascii="Arial" w:hAnsi="Arial" w:cs="Arial"/>
        </w:rPr>
      </w:pPr>
    </w:p>
    <w:p w14:paraId="6229AC0D" w14:textId="49D2F028" w:rsidR="008D61FD" w:rsidDel="008F745A" w:rsidRDefault="008D61FD" w:rsidP="00504263">
      <w:pPr>
        <w:rPr>
          <w:del w:id="660" w:author="Stijn Van den bossche" w:date="2021-05-21T20:34:00Z"/>
        </w:rPr>
      </w:pPr>
    </w:p>
    <w:p w14:paraId="5036032D" w14:textId="6F03C785" w:rsidR="008D61FD" w:rsidRPr="001B1BBA" w:rsidDel="008F745A" w:rsidRDefault="00734A73" w:rsidP="00E03F58">
      <w:pPr>
        <w:pStyle w:val="Heading2"/>
        <w:numPr>
          <w:ilvl w:val="2"/>
          <w:numId w:val="41"/>
        </w:numPr>
        <w:rPr>
          <w:del w:id="661" w:author="Stijn Van den bossche" w:date="2021-05-21T20:34:00Z"/>
          <w:color w:val="auto"/>
          <w:lang w:val="en-US"/>
        </w:rPr>
      </w:pPr>
      <w:bookmarkStart w:id="662" w:name="_Toc71034751"/>
      <w:del w:id="663" w:author="Stijn Van den bossche" w:date="2021-05-21T20:34:00Z">
        <w:r w:rsidRPr="001B1BBA" w:rsidDel="008F745A">
          <w:rPr>
            <w:color w:val="auto"/>
            <w:lang w:val="en-US"/>
          </w:rPr>
          <w:delText xml:space="preserve">8 </w:delText>
        </w:r>
        <w:r w:rsidR="002F0562" w:rsidRPr="001B1BBA" w:rsidDel="008F745A">
          <w:rPr>
            <w:color w:val="auto"/>
            <w:lang w:val="en-US"/>
          </w:rPr>
          <w:delText>di</w:delText>
        </w:r>
        <w:r w:rsidR="00504263" w:rsidRPr="001B1BBA" w:rsidDel="008F745A">
          <w:rPr>
            <w:color w:val="auto"/>
            <w:lang w:val="en-US"/>
          </w:rPr>
          <w:delText xml:space="preserve">git LED </w:delText>
        </w:r>
        <w:r w:rsidRPr="001B1BBA" w:rsidDel="008F745A">
          <w:rPr>
            <w:color w:val="auto"/>
            <w:lang w:val="en-US"/>
          </w:rPr>
          <w:delText>display</w:delText>
        </w:r>
        <w:r w:rsidR="00504263" w:rsidRPr="001B1BBA" w:rsidDel="008F745A">
          <w:rPr>
            <w:color w:val="auto"/>
            <w:lang w:val="en-US"/>
          </w:rPr>
          <w:delText xml:space="preserve"> driver (</w:delText>
        </w:r>
        <w:r w:rsidRPr="001B1BBA" w:rsidDel="008F745A">
          <w:rPr>
            <w:color w:val="auto"/>
            <w:lang w:val="en-US"/>
          </w:rPr>
          <w:delText>MAX7219CNG+</w:delText>
        </w:r>
        <w:r w:rsidR="00504263" w:rsidRPr="001B1BBA" w:rsidDel="008F745A">
          <w:rPr>
            <w:color w:val="auto"/>
            <w:lang w:val="en-US"/>
          </w:rPr>
          <w:delText>)</w:delText>
        </w:r>
        <w:bookmarkEnd w:id="662"/>
      </w:del>
    </w:p>
    <w:p w14:paraId="4A6B76F9" w14:textId="7F0A3EFC" w:rsidR="00C13FC3" w:rsidRPr="001B1BBA" w:rsidDel="008F745A" w:rsidRDefault="00C13FC3" w:rsidP="00C13FC3">
      <w:pPr>
        <w:rPr>
          <w:del w:id="664" w:author="Stijn Van den bossche" w:date="2021-05-21T20:34:00Z"/>
          <w:lang w:val="en-US"/>
        </w:rPr>
      </w:pPr>
    </w:p>
    <w:p w14:paraId="1D629102" w14:textId="18C02FA5" w:rsidR="00EF7CE8" w:rsidRPr="00AC6DAE" w:rsidDel="008F745A" w:rsidRDefault="003D2F7B" w:rsidP="00F5671E">
      <w:pPr>
        <w:rPr>
          <w:del w:id="665" w:author="Stijn Van den bossche" w:date="2021-05-21T20:34:00Z"/>
        </w:rPr>
      </w:pPr>
      <w:del w:id="666" w:author="Stijn Van den bossche" w:date="2021-05-21T20:34:00Z">
        <w:r w:rsidRPr="00AC6DAE" w:rsidDel="008F745A">
          <w:rPr>
            <w:rFonts w:ascii="Arial" w:hAnsi="Arial" w:cs="Arial"/>
          </w:rPr>
          <w:delText>D</w:delText>
        </w:r>
        <w:r w:rsidR="003B4C7A" w:rsidRPr="00AC6DAE" w:rsidDel="008F745A">
          <w:rPr>
            <w:rFonts w:ascii="Arial" w:hAnsi="Arial" w:cs="Arial"/>
          </w:rPr>
          <w:delText>eze</w:delText>
        </w:r>
        <w:r w:rsidRPr="00AC6DAE" w:rsidDel="008F745A">
          <w:rPr>
            <w:rFonts w:ascii="Arial" w:hAnsi="Arial" w:cs="Arial"/>
          </w:rPr>
          <w:delText xml:space="preserve"> IC wordt vak gebrui</w:delText>
        </w:r>
        <w:r w:rsidR="003B4C7A" w:rsidRPr="00AC6DAE" w:rsidDel="008F745A">
          <w:rPr>
            <w:rFonts w:ascii="Arial" w:hAnsi="Arial" w:cs="Arial"/>
          </w:rPr>
          <w:delText xml:space="preserve">k voor 7 </w:delText>
        </w:r>
        <w:r w:rsidR="00A60235" w:rsidRPr="00AC6DAE" w:rsidDel="008F745A">
          <w:rPr>
            <w:rFonts w:ascii="Arial" w:hAnsi="Arial" w:cs="Arial"/>
          </w:rPr>
          <w:delText>segment</w:delText>
        </w:r>
        <w:r w:rsidR="003B4C7A" w:rsidRPr="00AC6DAE" w:rsidDel="008F745A">
          <w:rPr>
            <w:rFonts w:ascii="Arial" w:hAnsi="Arial" w:cs="Arial"/>
          </w:rPr>
          <w:delText xml:space="preserve"> displays</w:delText>
        </w:r>
        <w:r w:rsidR="00A60235" w:rsidRPr="00AC6DAE" w:rsidDel="008F745A">
          <w:rPr>
            <w:rFonts w:ascii="Arial" w:hAnsi="Arial" w:cs="Arial"/>
          </w:rPr>
          <w:delText xml:space="preserve">, maar je kan het ook voor andere displays </w:delText>
        </w:r>
        <w:r w:rsidR="00096E22" w:rsidDel="008F745A">
          <w:rPr>
            <w:rFonts w:ascii="Arial" w:hAnsi="Arial" w:cs="Arial"/>
          </w:rPr>
          <w:delText xml:space="preserve">of matrixen </w:delText>
        </w:r>
        <w:r w:rsidR="00A60235" w:rsidRPr="00AC6DAE" w:rsidDel="008F745A">
          <w:rPr>
            <w:rFonts w:ascii="Arial" w:hAnsi="Arial" w:cs="Arial"/>
          </w:rPr>
          <w:delText xml:space="preserve">gebruiken. Zo hebben </w:delText>
        </w:r>
        <w:r w:rsidR="00096E22" w:rsidDel="008F745A">
          <w:rPr>
            <w:rFonts w:ascii="Arial" w:hAnsi="Arial" w:cs="Arial"/>
          </w:rPr>
          <w:delText xml:space="preserve">wij zelf onze </w:delText>
        </w:r>
        <w:r w:rsidR="008F1586" w:rsidDel="008F745A">
          <w:rPr>
            <w:rFonts w:ascii="Arial" w:hAnsi="Arial" w:cs="Arial"/>
          </w:rPr>
          <w:delText xml:space="preserve">LED </w:delText>
        </w:r>
        <w:r w:rsidR="00096E22" w:rsidDel="008F745A">
          <w:rPr>
            <w:rFonts w:ascii="Arial" w:hAnsi="Arial" w:cs="Arial"/>
          </w:rPr>
          <w:delText xml:space="preserve">matrix </w:delText>
        </w:r>
        <w:r w:rsidR="008F1586" w:rsidDel="008F745A">
          <w:rPr>
            <w:rFonts w:ascii="Arial" w:hAnsi="Arial" w:cs="Arial"/>
          </w:rPr>
          <w:delText>zelf</w:delText>
        </w:r>
        <w:r w:rsidR="009E4084" w:rsidDel="008F745A">
          <w:rPr>
            <w:rFonts w:ascii="Arial" w:hAnsi="Arial" w:cs="Arial"/>
          </w:rPr>
          <w:delText xml:space="preserve"> gemaakt </w:delText>
        </w:r>
        <w:r w:rsidR="008F1586" w:rsidDel="008F745A">
          <w:rPr>
            <w:rFonts w:ascii="Arial" w:hAnsi="Arial" w:cs="Arial"/>
          </w:rPr>
          <w:delText xml:space="preserve">om zo de </w:delText>
        </w:r>
        <w:r w:rsidR="00F5202A" w:rsidDel="008F745A">
          <w:rPr>
            <w:rFonts w:ascii="Arial" w:hAnsi="Arial" w:cs="Arial"/>
          </w:rPr>
          <w:delText>niveaus</w:delText>
        </w:r>
        <w:r w:rsidR="00CC262C" w:rsidDel="008F745A">
          <w:rPr>
            <w:rFonts w:ascii="Arial" w:hAnsi="Arial" w:cs="Arial"/>
          </w:rPr>
          <w:delText xml:space="preserve"> aan te duiden want zo kan je zien op welk niveau de </w:delText>
        </w:r>
        <w:r w:rsidR="00F5202A" w:rsidDel="008F745A">
          <w:rPr>
            <w:rFonts w:ascii="Arial" w:hAnsi="Arial" w:cs="Arial"/>
          </w:rPr>
          <w:delText>potentiometers zich bevinden.</w:delText>
        </w:r>
        <w:r w:rsidR="00EB22BF" w:rsidDel="008F745A">
          <w:rPr>
            <w:rFonts w:ascii="Arial" w:hAnsi="Arial" w:cs="Arial"/>
          </w:rPr>
          <w:delText xml:space="preserve"> Je </w:delText>
        </w:r>
        <w:r w:rsidR="001A0AD5" w:rsidDel="008F745A">
          <w:rPr>
            <w:rFonts w:ascii="Arial" w:hAnsi="Arial" w:cs="Arial"/>
          </w:rPr>
          <w:delText>moet</w:delText>
        </w:r>
        <w:r w:rsidR="001870C7" w:rsidDel="008F745A">
          <w:rPr>
            <w:rFonts w:ascii="Arial" w:hAnsi="Arial" w:cs="Arial"/>
          </w:rPr>
          <w:delText xml:space="preserve"> de </w:delText>
        </w:r>
        <w:r w:rsidR="00BC0D78" w:rsidDel="008F745A">
          <w:rPr>
            <w:rFonts w:ascii="Arial" w:hAnsi="Arial" w:cs="Arial"/>
          </w:rPr>
          <w:delText xml:space="preserve">anodes en de </w:delText>
        </w:r>
        <w:r w:rsidR="00056135" w:rsidDel="008F745A">
          <w:rPr>
            <w:rFonts w:ascii="Arial" w:hAnsi="Arial" w:cs="Arial"/>
          </w:rPr>
          <w:delText>kathodes</w:delText>
        </w:r>
        <w:r w:rsidR="00BC0D78" w:rsidDel="008F745A">
          <w:rPr>
            <w:rFonts w:ascii="Arial" w:hAnsi="Arial" w:cs="Arial"/>
          </w:rPr>
          <w:delText xml:space="preserve"> samen steken</w:delText>
        </w:r>
        <w:r w:rsidR="00056135" w:rsidDel="008F745A">
          <w:rPr>
            <w:rFonts w:ascii="Arial" w:hAnsi="Arial" w:cs="Arial"/>
          </w:rPr>
          <w:delText xml:space="preserve"> </w:delText>
        </w:r>
        <w:r w:rsidR="00653920" w:rsidDel="008F745A">
          <w:rPr>
            <w:rFonts w:ascii="Arial" w:hAnsi="Arial" w:cs="Arial"/>
          </w:rPr>
          <w:delText>om een matrix te maken</w:delText>
        </w:r>
        <w:r w:rsidR="00056135" w:rsidDel="008F745A">
          <w:rPr>
            <w:rFonts w:ascii="Arial" w:hAnsi="Arial" w:cs="Arial"/>
          </w:rPr>
          <w:delText>.</w:delText>
        </w:r>
      </w:del>
    </w:p>
    <w:p w14:paraId="1D5CE7D5" w14:textId="1FF087B0" w:rsidR="00EF7CE8" w:rsidDel="008F745A" w:rsidRDefault="00EF7CE8" w:rsidP="00F5671E">
      <w:pPr>
        <w:rPr>
          <w:del w:id="667" w:author="Stijn Van den bossche" w:date="2021-05-21T20:34:00Z"/>
        </w:rPr>
      </w:pPr>
    </w:p>
    <w:p w14:paraId="59959D93" w14:textId="4611A1D9" w:rsidR="00674722" w:rsidDel="008F745A" w:rsidRDefault="003B4C7A" w:rsidP="00F5671E">
      <w:pPr>
        <w:rPr>
          <w:del w:id="668" w:author="Stijn Van den bossche" w:date="2021-05-21T20:34:00Z"/>
        </w:rPr>
      </w:pPr>
      <w:del w:id="669" w:author="Stijn Van den bossche" w:date="2021-05-21T20:34:00Z">
        <w:r w:rsidDel="008F745A">
          <w:rPr>
            <w:noProof/>
          </w:rPr>
          <w:drawing>
            <wp:anchor distT="0" distB="0" distL="114300" distR="114300" simplePos="0" relativeHeight="251736064" behindDoc="1" locked="0" layoutInCell="1" allowOverlap="1" wp14:anchorId="6858A2A1" wp14:editId="6761A691">
              <wp:simplePos x="0" y="0"/>
              <wp:positionH relativeFrom="margin">
                <wp:posOffset>-518795</wp:posOffset>
              </wp:positionH>
              <wp:positionV relativeFrom="paragraph">
                <wp:posOffset>144145</wp:posOffset>
              </wp:positionV>
              <wp:extent cx="3873938" cy="3390900"/>
              <wp:effectExtent l="0" t="0" r="0" b="0"/>
              <wp:wrapNone/>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73938" cy="3390900"/>
                      </a:xfrm>
                      <a:prstGeom prst="rect">
                        <a:avLst/>
                      </a:prstGeom>
                    </pic:spPr>
                  </pic:pic>
                </a:graphicData>
              </a:graphic>
              <wp14:sizeRelH relativeFrom="page">
                <wp14:pctWidth>0</wp14:pctWidth>
              </wp14:sizeRelH>
              <wp14:sizeRelV relativeFrom="page">
                <wp14:pctHeight>0</wp14:pctHeight>
              </wp14:sizeRelV>
            </wp:anchor>
          </w:drawing>
        </w:r>
      </w:del>
    </w:p>
    <w:p w14:paraId="13AE5102" w14:textId="2D7ADEF8" w:rsidR="00674722" w:rsidDel="008F745A" w:rsidRDefault="00674722" w:rsidP="00F5671E">
      <w:pPr>
        <w:rPr>
          <w:del w:id="670" w:author="Stijn Van den bossche" w:date="2021-05-21T20:34:00Z"/>
        </w:rPr>
      </w:pPr>
    </w:p>
    <w:p w14:paraId="71A6337E" w14:textId="146B8AB4" w:rsidR="00674722" w:rsidDel="008F745A" w:rsidRDefault="0095395C" w:rsidP="00F5671E">
      <w:pPr>
        <w:rPr>
          <w:del w:id="671" w:author="Stijn Van den bossche" w:date="2021-05-21T20:34:00Z"/>
        </w:rPr>
      </w:pPr>
      <w:del w:id="672" w:author="Stijn Van den bossche" w:date="2021-05-21T20:34:00Z">
        <w:r w:rsidDel="008F745A">
          <w:rPr>
            <w:noProof/>
          </w:rPr>
          <w:drawing>
            <wp:anchor distT="0" distB="0" distL="114300" distR="114300" simplePos="0" relativeHeight="251737088" behindDoc="1" locked="0" layoutInCell="1" allowOverlap="1" wp14:anchorId="3051DE46" wp14:editId="37F165AA">
              <wp:simplePos x="0" y="0"/>
              <wp:positionH relativeFrom="page">
                <wp:posOffset>4283710</wp:posOffset>
              </wp:positionH>
              <wp:positionV relativeFrom="paragraph">
                <wp:posOffset>54610</wp:posOffset>
              </wp:positionV>
              <wp:extent cx="2966085" cy="3273494"/>
              <wp:effectExtent l="0" t="0" r="5715" b="3175"/>
              <wp:wrapNone/>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6085" cy="3273494"/>
                      </a:xfrm>
                      <a:prstGeom prst="rect">
                        <a:avLst/>
                      </a:prstGeom>
                    </pic:spPr>
                  </pic:pic>
                </a:graphicData>
              </a:graphic>
              <wp14:sizeRelH relativeFrom="page">
                <wp14:pctWidth>0</wp14:pctWidth>
              </wp14:sizeRelH>
              <wp14:sizeRelV relativeFrom="page">
                <wp14:pctHeight>0</wp14:pctHeight>
              </wp14:sizeRelV>
            </wp:anchor>
          </w:drawing>
        </w:r>
      </w:del>
    </w:p>
    <w:p w14:paraId="291F00F0" w14:textId="7CB4DC93" w:rsidR="00674722" w:rsidDel="008F745A" w:rsidRDefault="00674722" w:rsidP="00F5671E">
      <w:pPr>
        <w:rPr>
          <w:del w:id="673" w:author="Stijn Van den bossche" w:date="2021-05-21T20:34:00Z"/>
        </w:rPr>
      </w:pPr>
    </w:p>
    <w:p w14:paraId="6363D68A" w14:textId="417EF4A7" w:rsidR="00674722" w:rsidDel="008F745A" w:rsidRDefault="00674722" w:rsidP="00F5671E">
      <w:pPr>
        <w:rPr>
          <w:del w:id="674" w:author="Stijn Van den bossche" w:date="2021-05-21T20:34:00Z"/>
        </w:rPr>
      </w:pPr>
    </w:p>
    <w:p w14:paraId="58A5D4CF" w14:textId="3E7C913F" w:rsidR="00674722" w:rsidDel="008F745A" w:rsidRDefault="00674722" w:rsidP="00F5671E">
      <w:pPr>
        <w:rPr>
          <w:del w:id="675" w:author="Stijn Van den bossche" w:date="2021-05-21T20:34:00Z"/>
        </w:rPr>
      </w:pPr>
    </w:p>
    <w:p w14:paraId="33060ED4" w14:textId="4BDCEAEA" w:rsidR="00674722" w:rsidDel="008F745A" w:rsidRDefault="00674722" w:rsidP="00F5671E">
      <w:pPr>
        <w:rPr>
          <w:del w:id="676" w:author="Stijn Van den bossche" w:date="2021-05-21T20:34:00Z"/>
        </w:rPr>
      </w:pPr>
    </w:p>
    <w:p w14:paraId="12F1129D" w14:textId="752CE25B" w:rsidR="00674722" w:rsidDel="008F745A" w:rsidRDefault="00674722" w:rsidP="00F5671E">
      <w:pPr>
        <w:rPr>
          <w:del w:id="677" w:author="Stijn Van den bossche" w:date="2021-05-21T20:34:00Z"/>
        </w:rPr>
      </w:pPr>
    </w:p>
    <w:p w14:paraId="22004A09" w14:textId="55F4A49C" w:rsidR="00674722" w:rsidDel="008F745A" w:rsidRDefault="00674722" w:rsidP="00F5671E">
      <w:pPr>
        <w:rPr>
          <w:del w:id="678" w:author="Stijn Van den bossche" w:date="2021-05-21T20:34:00Z"/>
        </w:rPr>
      </w:pPr>
    </w:p>
    <w:p w14:paraId="27FE37FC" w14:textId="255BCFB6" w:rsidR="00674722" w:rsidDel="008F745A" w:rsidRDefault="00674722" w:rsidP="00F5671E">
      <w:pPr>
        <w:rPr>
          <w:del w:id="679" w:author="Stijn Van den bossche" w:date="2021-05-21T20:34:00Z"/>
        </w:rPr>
      </w:pPr>
    </w:p>
    <w:p w14:paraId="1D5A3587" w14:textId="4E3C4731" w:rsidR="00674722" w:rsidDel="008F745A" w:rsidRDefault="00674722" w:rsidP="00F5671E">
      <w:pPr>
        <w:rPr>
          <w:del w:id="680" w:author="Stijn Van den bossche" w:date="2021-05-21T20:34:00Z"/>
        </w:rPr>
      </w:pPr>
    </w:p>
    <w:p w14:paraId="09E9CCC9" w14:textId="798406FA" w:rsidR="00674722" w:rsidDel="008F745A" w:rsidRDefault="00674722" w:rsidP="00F5671E">
      <w:pPr>
        <w:rPr>
          <w:del w:id="681" w:author="Stijn Van den bossche" w:date="2021-05-21T20:34:00Z"/>
        </w:rPr>
      </w:pPr>
    </w:p>
    <w:p w14:paraId="6C101AEE" w14:textId="590C9F67" w:rsidR="00674722" w:rsidDel="008F745A" w:rsidRDefault="00674722" w:rsidP="00F5671E">
      <w:pPr>
        <w:rPr>
          <w:del w:id="682" w:author="Stijn Van den bossche" w:date="2021-05-21T20:34:00Z"/>
        </w:rPr>
      </w:pPr>
    </w:p>
    <w:p w14:paraId="52742AB8" w14:textId="544C128D" w:rsidR="00674722" w:rsidDel="008F745A" w:rsidRDefault="00674722" w:rsidP="00F5671E">
      <w:pPr>
        <w:rPr>
          <w:del w:id="683" w:author="Stijn Van den bossche" w:date="2021-05-21T20:34:00Z"/>
        </w:rPr>
      </w:pPr>
    </w:p>
    <w:p w14:paraId="4D68F484" w14:textId="057086CA" w:rsidR="00674722" w:rsidDel="008F745A" w:rsidRDefault="00674722" w:rsidP="00F5671E">
      <w:pPr>
        <w:rPr>
          <w:del w:id="684" w:author="Stijn Van den bossche" w:date="2021-05-21T20:34:00Z"/>
        </w:rPr>
      </w:pPr>
    </w:p>
    <w:p w14:paraId="1D6EAECF" w14:textId="48EFA582" w:rsidR="00674722" w:rsidDel="008F745A" w:rsidRDefault="00674722" w:rsidP="00F5671E">
      <w:pPr>
        <w:rPr>
          <w:del w:id="685" w:author="Stijn Van den bossche" w:date="2021-05-21T20:34:00Z"/>
        </w:rPr>
      </w:pPr>
    </w:p>
    <w:p w14:paraId="1D7E3FF6" w14:textId="2CAD59EC" w:rsidR="00674722" w:rsidDel="008F745A" w:rsidRDefault="00674722" w:rsidP="00F5671E">
      <w:pPr>
        <w:rPr>
          <w:del w:id="686" w:author="Stijn Van den bossche" w:date="2021-05-21T20:34:00Z"/>
        </w:rPr>
      </w:pPr>
    </w:p>
    <w:p w14:paraId="34A9DD38" w14:textId="115F8994" w:rsidR="00674722" w:rsidDel="008F745A" w:rsidRDefault="00674722" w:rsidP="00F5671E">
      <w:pPr>
        <w:rPr>
          <w:del w:id="687" w:author="Stijn Van den bossche" w:date="2021-05-21T20:34:00Z"/>
        </w:rPr>
      </w:pPr>
    </w:p>
    <w:p w14:paraId="3DBD854A" w14:textId="192DBA40" w:rsidR="00674722" w:rsidDel="008F745A" w:rsidRDefault="00674722" w:rsidP="00F5671E">
      <w:pPr>
        <w:rPr>
          <w:del w:id="688" w:author="Stijn Van den bossche" w:date="2021-05-21T20:34:00Z"/>
        </w:rPr>
      </w:pPr>
    </w:p>
    <w:p w14:paraId="202E6B3E" w14:textId="0A4EE7AB" w:rsidR="00674722" w:rsidDel="008F745A" w:rsidRDefault="00674722" w:rsidP="00F5671E">
      <w:pPr>
        <w:rPr>
          <w:del w:id="689" w:author="Stijn Van den bossche" w:date="2021-05-21T20:34:00Z"/>
        </w:rPr>
      </w:pPr>
    </w:p>
    <w:p w14:paraId="18ACE6F2" w14:textId="101A4A5D" w:rsidR="00674722" w:rsidDel="008F745A" w:rsidRDefault="00674722" w:rsidP="00F5671E">
      <w:pPr>
        <w:rPr>
          <w:del w:id="690" w:author="Stijn Van den bossche" w:date="2021-05-21T20:34:00Z"/>
        </w:rPr>
      </w:pPr>
    </w:p>
    <w:p w14:paraId="603ADDB4" w14:textId="5BA390F3" w:rsidR="00674722" w:rsidDel="008F745A" w:rsidRDefault="00674722" w:rsidP="00F5671E">
      <w:pPr>
        <w:rPr>
          <w:del w:id="691" w:author="Stijn Van den bossche" w:date="2021-05-21T20:34:00Z"/>
        </w:rPr>
      </w:pPr>
    </w:p>
    <w:p w14:paraId="4D811895" w14:textId="2CFC98D7" w:rsidR="00674722" w:rsidDel="008F745A" w:rsidRDefault="00674722" w:rsidP="00F5671E">
      <w:pPr>
        <w:rPr>
          <w:del w:id="692" w:author="Stijn Van den bossche" w:date="2021-05-21T20:34:00Z"/>
        </w:rPr>
      </w:pPr>
    </w:p>
    <w:p w14:paraId="3F177FA6" w14:textId="71802C6C" w:rsidR="00674722" w:rsidDel="008F745A" w:rsidRDefault="00674722" w:rsidP="00F5671E">
      <w:pPr>
        <w:rPr>
          <w:del w:id="693" w:author="Stijn Van den bossche" w:date="2021-05-21T20:34:00Z"/>
        </w:rPr>
      </w:pPr>
    </w:p>
    <w:p w14:paraId="55EAF1A7" w14:textId="5D350D8A" w:rsidR="00674722" w:rsidDel="008F745A" w:rsidRDefault="00674722" w:rsidP="00F5671E">
      <w:pPr>
        <w:rPr>
          <w:del w:id="694" w:author="Stijn Van den bossche" w:date="2021-05-21T20:34:00Z"/>
        </w:rPr>
      </w:pPr>
    </w:p>
    <w:p w14:paraId="486E2AED" w14:textId="57554CF6" w:rsidR="00D702B8" w:rsidDel="008F745A" w:rsidRDefault="00D702B8" w:rsidP="00F5671E">
      <w:pPr>
        <w:rPr>
          <w:del w:id="695" w:author="Stijn Van den bossche" w:date="2021-05-21T20:34:00Z"/>
        </w:rPr>
      </w:pPr>
    </w:p>
    <w:p w14:paraId="1547153A" w14:textId="7E764D6F" w:rsidR="00D702B8" w:rsidDel="008F745A" w:rsidRDefault="00D702B8" w:rsidP="00F5671E">
      <w:pPr>
        <w:rPr>
          <w:del w:id="696" w:author="Stijn Van den bossche" w:date="2021-05-21T20:34:00Z"/>
          <w:rFonts w:ascii="Arial" w:hAnsi="Arial" w:cs="Arial"/>
        </w:rPr>
      </w:pPr>
    </w:p>
    <w:p w14:paraId="50C5F78B" w14:textId="22319997" w:rsidR="00674722" w:rsidRPr="00ED7D69" w:rsidDel="008F745A" w:rsidRDefault="005E175F" w:rsidP="00F5671E">
      <w:pPr>
        <w:rPr>
          <w:del w:id="697" w:author="Stijn Van den bossche" w:date="2021-05-21T20:34:00Z"/>
          <w:rFonts w:ascii="Arial" w:hAnsi="Arial" w:cs="Arial"/>
        </w:rPr>
      </w:pPr>
      <w:del w:id="698" w:author="Stijn Van den bossche" w:date="2021-05-21T20:34:00Z">
        <w:r w:rsidRPr="00ED7D69" w:rsidDel="008F745A">
          <w:rPr>
            <w:rFonts w:ascii="Arial" w:hAnsi="Arial" w:cs="Arial"/>
          </w:rPr>
          <w:delText xml:space="preserve">De </w:delText>
        </w:r>
        <w:r w:rsidR="00F75CDA" w:rsidRPr="00ED7D69" w:rsidDel="008F745A">
          <w:rPr>
            <w:rFonts w:ascii="Arial" w:hAnsi="Arial" w:cs="Arial"/>
          </w:rPr>
          <w:delText xml:space="preserve">communicatie naar deze chip werkt het zelfde als de </w:delText>
        </w:r>
        <w:r w:rsidR="005944A4" w:rsidRPr="00ED7D69" w:rsidDel="008F745A">
          <w:rPr>
            <w:rFonts w:ascii="Arial" w:hAnsi="Arial" w:cs="Arial"/>
          </w:rPr>
          <w:delText xml:space="preserve">potentiometers, </w:delText>
        </w:r>
        <w:r w:rsidR="004603A0" w:rsidRPr="00ED7D69" w:rsidDel="008F745A">
          <w:rPr>
            <w:rFonts w:ascii="Arial" w:hAnsi="Arial" w:cs="Arial"/>
          </w:rPr>
          <w:delText>er moeten 4 bits voorzien worden om adressen door te geven</w:delText>
        </w:r>
        <w:r w:rsidR="005A7A89" w:rsidRPr="00ED7D69" w:rsidDel="008F745A">
          <w:rPr>
            <w:rFonts w:ascii="Arial" w:hAnsi="Arial" w:cs="Arial"/>
          </w:rPr>
          <w:delText xml:space="preserve"> dit is bit 11, 10 , 9 en 8</w:delText>
        </w:r>
        <w:r w:rsidR="004603A0" w:rsidRPr="00ED7D69" w:rsidDel="008F745A">
          <w:rPr>
            <w:rFonts w:ascii="Arial" w:hAnsi="Arial" w:cs="Arial"/>
          </w:rPr>
          <w:delText xml:space="preserve">. </w:delText>
        </w:r>
        <w:r w:rsidR="002C0700" w:rsidRPr="00ED7D69" w:rsidDel="008F745A">
          <w:rPr>
            <w:rFonts w:ascii="Arial" w:hAnsi="Arial" w:cs="Arial"/>
          </w:rPr>
          <w:delText xml:space="preserve">Daarna heb je ook de data die verzend </w:delText>
        </w:r>
        <w:r w:rsidR="00BA4ED6" w:rsidRPr="00ED7D69" w:rsidDel="008F745A">
          <w:rPr>
            <w:rFonts w:ascii="Arial" w:hAnsi="Arial" w:cs="Arial"/>
          </w:rPr>
          <w:delText xml:space="preserve">we </w:delText>
        </w:r>
        <w:r w:rsidR="002C0700" w:rsidRPr="00ED7D69" w:rsidDel="008F745A">
          <w:rPr>
            <w:rFonts w:ascii="Arial" w:hAnsi="Arial" w:cs="Arial"/>
          </w:rPr>
          <w:delText xml:space="preserve">met 8 </w:delText>
        </w:r>
        <w:r w:rsidR="00BA4ED6" w:rsidRPr="00ED7D69" w:rsidDel="008F745A">
          <w:rPr>
            <w:rFonts w:ascii="Arial" w:hAnsi="Arial" w:cs="Arial"/>
          </w:rPr>
          <w:delText>bit</w:delText>
        </w:r>
        <w:r w:rsidR="007A0D1C" w:rsidRPr="00ED7D69" w:rsidDel="008F745A">
          <w:rPr>
            <w:rFonts w:ascii="Arial" w:hAnsi="Arial" w:cs="Arial"/>
          </w:rPr>
          <w:delText xml:space="preserve"> dit is bit 7(MSB) tot bit 0(</w:delText>
        </w:r>
        <w:r w:rsidR="00ED7D69" w:rsidRPr="00ED7D69" w:rsidDel="008F745A">
          <w:rPr>
            <w:rFonts w:ascii="Arial" w:hAnsi="Arial" w:cs="Arial"/>
          </w:rPr>
          <w:delText>LSB).</w:delText>
        </w:r>
      </w:del>
    </w:p>
    <w:p w14:paraId="4699958A" w14:textId="63DDF70B" w:rsidR="00ED7D69" w:rsidDel="008F745A" w:rsidRDefault="00ED7D69" w:rsidP="00F5671E">
      <w:pPr>
        <w:rPr>
          <w:del w:id="699" w:author="Stijn Van den bossche" w:date="2021-05-21T20:34:00Z"/>
        </w:rPr>
      </w:pPr>
    </w:p>
    <w:p w14:paraId="068C1FFE" w14:textId="555B3BE2" w:rsidR="00D702B8" w:rsidDel="008F745A" w:rsidRDefault="00D702B8" w:rsidP="00F5671E">
      <w:pPr>
        <w:rPr>
          <w:del w:id="700" w:author="Stijn Van den bossche" w:date="2021-05-21T20:34:00Z"/>
        </w:rPr>
      </w:pPr>
    </w:p>
    <w:p w14:paraId="46A1863E" w14:textId="2815339B" w:rsidR="00D702B8" w:rsidDel="008F745A" w:rsidRDefault="00D702B8" w:rsidP="00F5671E">
      <w:pPr>
        <w:rPr>
          <w:del w:id="701" w:author="Stijn Van den bossche" w:date="2021-05-21T20:34:00Z"/>
          <w:rFonts w:ascii="Arial" w:hAnsi="Arial" w:cs="Arial"/>
        </w:rPr>
      </w:pPr>
    </w:p>
    <w:p w14:paraId="6A43CB32" w14:textId="50F40510" w:rsidR="00D702B8" w:rsidDel="008F745A" w:rsidRDefault="00D702B8" w:rsidP="00F5671E">
      <w:pPr>
        <w:rPr>
          <w:del w:id="702" w:author="Stijn Van den bossche" w:date="2021-05-21T20:34:00Z"/>
          <w:rFonts w:ascii="Arial" w:hAnsi="Arial" w:cs="Arial"/>
        </w:rPr>
      </w:pPr>
      <w:del w:id="703" w:author="Stijn Van den bossche" w:date="2021-05-21T20:34:00Z">
        <w:r w:rsidDel="008F745A">
          <w:rPr>
            <w:noProof/>
          </w:rPr>
          <w:drawing>
            <wp:inline distT="0" distB="0" distL="0" distR="0" wp14:anchorId="66A8FA26" wp14:editId="5B95F873">
              <wp:extent cx="5760720" cy="508635"/>
              <wp:effectExtent l="0" t="0" r="0" b="5715"/>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08635"/>
                      </a:xfrm>
                      <a:prstGeom prst="rect">
                        <a:avLst/>
                      </a:prstGeom>
                    </pic:spPr>
                  </pic:pic>
                </a:graphicData>
              </a:graphic>
            </wp:inline>
          </w:drawing>
        </w:r>
      </w:del>
    </w:p>
    <w:p w14:paraId="6C0C9FD2" w14:textId="3C73197E" w:rsidR="00D702B8" w:rsidDel="008F745A" w:rsidRDefault="00D702B8" w:rsidP="00F5671E">
      <w:pPr>
        <w:rPr>
          <w:del w:id="704" w:author="Stijn Van den bossche" w:date="2021-05-21T20:34:00Z"/>
          <w:rFonts w:ascii="Arial" w:hAnsi="Arial" w:cs="Arial"/>
        </w:rPr>
      </w:pPr>
    </w:p>
    <w:p w14:paraId="593886FD" w14:textId="26A5D915" w:rsidR="00D702B8" w:rsidDel="008F745A" w:rsidRDefault="00D702B8" w:rsidP="00F5671E">
      <w:pPr>
        <w:rPr>
          <w:del w:id="705" w:author="Stijn Van den bossche" w:date="2021-05-21T20:34:00Z"/>
          <w:rFonts w:ascii="Arial" w:hAnsi="Arial" w:cs="Arial"/>
        </w:rPr>
      </w:pPr>
    </w:p>
    <w:p w14:paraId="4A84E5C5" w14:textId="4385BA18" w:rsidR="00D702B8" w:rsidDel="008F745A" w:rsidRDefault="00D702B8" w:rsidP="00F5671E">
      <w:pPr>
        <w:rPr>
          <w:del w:id="706" w:author="Stijn Van den bossche" w:date="2021-05-21T20:34:00Z"/>
          <w:rFonts w:ascii="Arial" w:hAnsi="Arial" w:cs="Arial"/>
        </w:rPr>
      </w:pPr>
    </w:p>
    <w:p w14:paraId="410EB468" w14:textId="7C40FEC9" w:rsidR="00D702B8" w:rsidDel="008F745A" w:rsidRDefault="00D702B8" w:rsidP="00F5671E">
      <w:pPr>
        <w:rPr>
          <w:del w:id="707" w:author="Stijn Van den bossche" w:date="2021-05-21T20:34:00Z"/>
          <w:rFonts w:ascii="Arial" w:hAnsi="Arial" w:cs="Arial"/>
        </w:rPr>
      </w:pPr>
    </w:p>
    <w:p w14:paraId="67AD3494" w14:textId="647B5D94" w:rsidR="00D702B8" w:rsidDel="008F745A" w:rsidRDefault="00D702B8" w:rsidP="00F5671E">
      <w:pPr>
        <w:rPr>
          <w:del w:id="708" w:author="Stijn Van den bossche" w:date="2021-05-21T20:34:00Z"/>
          <w:rFonts w:ascii="Arial" w:hAnsi="Arial" w:cs="Arial"/>
        </w:rPr>
      </w:pPr>
    </w:p>
    <w:p w14:paraId="40A4B8CD" w14:textId="6BC1DAA5" w:rsidR="00D702B8" w:rsidDel="008F745A" w:rsidRDefault="00D702B8" w:rsidP="00F5671E">
      <w:pPr>
        <w:rPr>
          <w:del w:id="709" w:author="Stijn Van den bossche" w:date="2021-05-21T20:34:00Z"/>
          <w:rFonts w:ascii="Arial" w:hAnsi="Arial" w:cs="Arial"/>
        </w:rPr>
      </w:pPr>
    </w:p>
    <w:p w14:paraId="18913C0C" w14:textId="06EDCAA8" w:rsidR="00D702B8" w:rsidDel="008F745A" w:rsidRDefault="00D702B8" w:rsidP="00F5671E">
      <w:pPr>
        <w:rPr>
          <w:del w:id="710" w:author="Stijn Van den bossche" w:date="2021-05-21T20:34:00Z"/>
          <w:rFonts w:ascii="Arial" w:hAnsi="Arial" w:cs="Arial"/>
        </w:rPr>
      </w:pPr>
    </w:p>
    <w:p w14:paraId="5C79EF9B" w14:textId="6B8432EB" w:rsidR="00D702B8" w:rsidDel="008F745A" w:rsidRDefault="00D702B8" w:rsidP="00F5671E">
      <w:pPr>
        <w:rPr>
          <w:del w:id="711" w:author="Stijn Van den bossche" w:date="2021-05-21T20:34:00Z"/>
          <w:rFonts w:ascii="Arial" w:hAnsi="Arial" w:cs="Arial"/>
        </w:rPr>
      </w:pPr>
    </w:p>
    <w:p w14:paraId="034DA9AB" w14:textId="49A261CC" w:rsidR="00D702B8" w:rsidDel="008F745A" w:rsidRDefault="00D702B8" w:rsidP="00F5671E">
      <w:pPr>
        <w:rPr>
          <w:del w:id="712" w:author="Stijn Van den bossche" w:date="2021-05-21T20:34:00Z"/>
          <w:rFonts w:ascii="Arial" w:hAnsi="Arial" w:cs="Arial"/>
        </w:rPr>
      </w:pPr>
    </w:p>
    <w:p w14:paraId="122B771F" w14:textId="2F25B91A" w:rsidR="00674722" w:rsidDel="008F745A" w:rsidRDefault="00981B99" w:rsidP="00F5671E">
      <w:pPr>
        <w:rPr>
          <w:del w:id="713" w:author="Stijn Van den bossche" w:date="2021-05-21T20:34:00Z"/>
        </w:rPr>
      </w:pPr>
      <w:del w:id="714" w:author="Stijn Van den bossche" w:date="2021-05-21T20:34:00Z">
        <w:r w:rsidRPr="00854F3C" w:rsidDel="008F745A">
          <w:rPr>
            <w:rFonts w:ascii="Arial" w:hAnsi="Arial" w:cs="Arial"/>
          </w:rPr>
          <w:delText xml:space="preserve">Elke </w:delText>
        </w:r>
        <w:r w:rsidR="009937AD" w:rsidRPr="00854F3C" w:rsidDel="008F745A">
          <w:rPr>
            <w:rFonts w:ascii="Arial" w:hAnsi="Arial" w:cs="Arial"/>
          </w:rPr>
          <w:delText xml:space="preserve">bit voor de adressen heeft een eigen </w:delText>
        </w:r>
        <w:r w:rsidR="00470DC4" w:rsidRPr="00854F3C" w:rsidDel="008F745A">
          <w:rPr>
            <w:rFonts w:ascii="Arial" w:hAnsi="Arial" w:cs="Arial"/>
          </w:rPr>
          <w:delText>functie</w:delText>
        </w:r>
        <w:r w:rsidR="00845E5E" w:rsidRPr="00854F3C" w:rsidDel="008F745A">
          <w:rPr>
            <w:rFonts w:ascii="Arial" w:hAnsi="Arial" w:cs="Arial"/>
          </w:rPr>
          <w:delText xml:space="preserve"> zo</w:delText>
        </w:r>
        <w:r w:rsidR="00470DC4" w:rsidRPr="00854F3C" w:rsidDel="008F745A">
          <w:rPr>
            <w:rFonts w:ascii="Arial" w:hAnsi="Arial" w:cs="Arial"/>
          </w:rPr>
          <w:delText xml:space="preserve"> zie je in de tabel hieronder welke binaire waarde voor welke functie </w:delText>
        </w:r>
        <w:r w:rsidR="00854F3C" w:rsidRPr="00854F3C" w:rsidDel="008F745A">
          <w:rPr>
            <w:rFonts w:ascii="Arial" w:hAnsi="Arial" w:cs="Arial"/>
          </w:rPr>
          <w:delText>gebruikt wordt</w:delText>
        </w:r>
        <w:r w:rsidR="00470DC4" w:rsidRPr="0097501D" w:rsidDel="008F745A">
          <w:rPr>
            <w:rFonts w:ascii="Arial" w:hAnsi="Arial" w:cs="Arial"/>
          </w:rPr>
          <w:delText>.</w:delText>
        </w:r>
        <w:r w:rsidR="00854F3C" w:rsidRPr="0097501D" w:rsidDel="008F745A">
          <w:rPr>
            <w:rFonts w:ascii="Arial" w:hAnsi="Arial" w:cs="Arial"/>
            <w:noProof/>
          </w:rPr>
          <w:delText xml:space="preserve"> </w:delText>
        </w:r>
        <w:r w:rsidR="00D71473" w:rsidRPr="0097501D" w:rsidDel="008F745A">
          <w:rPr>
            <w:rFonts w:ascii="Arial" w:hAnsi="Arial" w:cs="Arial"/>
            <w:noProof/>
          </w:rPr>
          <w:delText xml:space="preserve">Zo zie je ook dat de eerste </w:delText>
        </w:r>
        <w:r w:rsidR="000530D8" w:rsidRPr="0097501D" w:rsidDel="008F745A">
          <w:rPr>
            <w:rFonts w:ascii="Arial" w:hAnsi="Arial" w:cs="Arial"/>
            <w:noProof/>
          </w:rPr>
          <w:delText>4bit geen functie heeft D15 tot D</w:delText>
        </w:r>
        <w:r w:rsidR="0097501D" w:rsidRPr="0097501D" w:rsidDel="008F745A">
          <w:rPr>
            <w:rFonts w:ascii="Arial" w:hAnsi="Arial" w:cs="Arial"/>
            <w:noProof/>
          </w:rPr>
          <w:delText>12.</w:delText>
        </w:r>
      </w:del>
    </w:p>
    <w:p w14:paraId="142DAB73" w14:textId="6913902D" w:rsidR="00E13C7A" w:rsidDel="008F745A" w:rsidRDefault="00C9277C" w:rsidP="00F5671E">
      <w:pPr>
        <w:rPr>
          <w:del w:id="715" w:author="Stijn Van den bossche" w:date="2021-05-21T20:34:00Z"/>
        </w:rPr>
      </w:pPr>
      <w:del w:id="716" w:author="Stijn Van den bossche" w:date="2021-05-21T20:34:00Z">
        <w:r w:rsidDel="008F745A">
          <w:rPr>
            <w:noProof/>
          </w:rPr>
          <w:drawing>
            <wp:anchor distT="0" distB="0" distL="114300" distR="114300" simplePos="0" relativeHeight="251741184" behindDoc="1" locked="0" layoutInCell="1" allowOverlap="1" wp14:anchorId="65199DB1" wp14:editId="36DA52C2">
              <wp:simplePos x="0" y="0"/>
              <wp:positionH relativeFrom="column">
                <wp:posOffset>2300605</wp:posOffset>
              </wp:positionH>
              <wp:positionV relativeFrom="paragraph">
                <wp:posOffset>118745</wp:posOffset>
              </wp:positionV>
              <wp:extent cx="4103370" cy="2658738"/>
              <wp:effectExtent l="0" t="0" r="0" b="889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03370" cy="2658738"/>
                      </a:xfrm>
                      <a:prstGeom prst="rect">
                        <a:avLst/>
                      </a:prstGeom>
                    </pic:spPr>
                  </pic:pic>
                </a:graphicData>
              </a:graphic>
              <wp14:sizeRelH relativeFrom="page">
                <wp14:pctWidth>0</wp14:pctWidth>
              </wp14:sizeRelH>
              <wp14:sizeRelV relativeFrom="page">
                <wp14:pctHeight>0</wp14:pctHeight>
              </wp14:sizeRelV>
            </wp:anchor>
          </w:drawing>
        </w:r>
      </w:del>
    </w:p>
    <w:p w14:paraId="2B5B7EFA" w14:textId="365092AD" w:rsidR="00674722" w:rsidDel="008F745A" w:rsidRDefault="00D702B8" w:rsidP="00F5671E">
      <w:pPr>
        <w:rPr>
          <w:del w:id="717" w:author="Stijn Van den bossche" w:date="2021-05-21T20:34:00Z"/>
        </w:rPr>
      </w:pPr>
      <w:del w:id="718" w:author="Stijn Van den bossche" w:date="2021-05-21T20:34:00Z">
        <w:r w:rsidDel="008F745A">
          <w:rPr>
            <w:noProof/>
          </w:rPr>
          <w:drawing>
            <wp:anchor distT="0" distB="0" distL="114300" distR="114300" simplePos="0" relativeHeight="251739136" behindDoc="1" locked="0" layoutInCell="1" allowOverlap="1" wp14:anchorId="6A1D47B4" wp14:editId="215E46F1">
              <wp:simplePos x="0" y="0"/>
              <wp:positionH relativeFrom="margin">
                <wp:posOffset>-635</wp:posOffset>
              </wp:positionH>
              <wp:positionV relativeFrom="paragraph">
                <wp:posOffset>12700</wp:posOffset>
              </wp:positionV>
              <wp:extent cx="2225040" cy="2489200"/>
              <wp:effectExtent l="0" t="0" r="3810" b="6350"/>
              <wp:wrapNone/>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2489200"/>
                      </a:xfrm>
                      <a:prstGeom prst="rect">
                        <a:avLst/>
                      </a:prstGeom>
                    </pic:spPr>
                  </pic:pic>
                </a:graphicData>
              </a:graphic>
              <wp14:sizeRelH relativeFrom="page">
                <wp14:pctWidth>0</wp14:pctWidth>
              </wp14:sizeRelH>
              <wp14:sizeRelV relativeFrom="page">
                <wp14:pctHeight>0</wp14:pctHeight>
              </wp14:sizeRelV>
            </wp:anchor>
          </w:drawing>
        </w:r>
      </w:del>
    </w:p>
    <w:p w14:paraId="1B54C40C" w14:textId="4C17B796" w:rsidR="00160801" w:rsidDel="008F745A" w:rsidRDefault="00160801" w:rsidP="00F5671E">
      <w:pPr>
        <w:rPr>
          <w:del w:id="719" w:author="Stijn Van den bossche" w:date="2021-05-21T20:34:00Z"/>
        </w:rPr>
      </w:pPr>
    </w:p>
    <w:p w14:paraId="5F8F47C1" w14:textId="44EACCEF" w:rsidR="00160801" w:rsidDel="008F745A" w:rsidRDefault="00160801" w:rsidP="00F5671E">
      <w:pPr>
        <w:rPr>
          <w:del w:id="720" w:author="Stijn Van den bossche" w:date="2021-05-21T20:34:00Z"/>
        </w:rPr>
      </w:pPr>
    </w:p>
    <w:p w14:paraId="75AAE51E" w14:textId="7EC4C5B0" w:rsidR="00160801" w:rsidDel="008F745A" w:rsidRDefault="00160801" w:rsidP="00F5671E">
      <w:pPr>
        <w:rPr>
          <w:del w:id="721" w:author="Stijn Van den bossche" w:date="2021-05-21T20:34:00Z"/>
        </w:rPr>
      </w:pPr>
    </w:p>
    <w:p w14:paraId="72B2A51F" w14:textId="5DE0DB1C" w:rsidR="00160801" w:rsidDel="008F745A" w:rsidRDefault="00160801" w:rsidP="00F5671E">
      <w:pPr>
        <w:rPr>
          <w:del w:id="722" w:author="Stijn Van den bossche" w:date="2021-05-21T20:34:00Z"/>
        </w:rPr>
      </w:pPr>
    </w:p>
    <w:p w14:paraId="18F26965" w14:textId="1642A9D9" w:rsidR="00160801" w:rsidDel="008F745A" w:rsidRDefault="00160801" w:rsidP="00F5671E">
      <w:pPr>
        <w:rPr>
          <w:del w:id="723" w:author="Stijn Van den bossche" w:date="2021-05-21T20:34:00Z"/>
        </w:rPr>
      </w:pPr>
    </w:p>
    <w:p w14:paraId="7DE3EEBA" w14:textId="167ABA28" w:rsidR="00160801" w:rsidDel="008F745A" w:rsidRDefault="00160801" w:rsidP="00F5671E">
      <w:pPr>
        <w:rPr>
          <w:del w:id="724" w:author="Stijn Van den bossche" w:date="2021-05-21T20:34:00Z"/>
        </w:rPr>
      </w:pPr>
    </w:p>
    <w:p w14:paraId="379BE334" w14:textId="7D445F94" w:rsidR="00160801" w:rsidDel="008F745A" w:rsidRDefault="00160801" w:rsidP="00F5671E">
      <w:pPr>
        <w:rPr>
          <w:del w:id="725" w:author="Stijn Van den bossche" w:date="2021-05-21T20:34:00Z"/>
        </w:rPr>
      </w:pPr>
    </w:p>
    <w:p w14:paraId="1B78EF16" w14:textId="4313A2CE" w:rsidR="00160801" w:rsidDel="008F745A" w:rsidRDefault="00160801" w:rsidP="00F5671E">
      <w:pPr>
        <w:rPr>
          <w:del w:id="726" w:author="Stijn Van den bossche" w:date="2021-05-21T20:34:00Z"/>
        </w:rPr>
      </w:pPr>
    </w:p>
    <w:p w14:paraId="7EB5AEA7" w14:textId="6359A45B" w:rsidR="00160801" w:rsidDel="008F745A" w:rsidRDefault="00160801" w:rsidP="00F5671E">
      <w:pPr>
        <w:rPr>
          <w:del w:id="727" w:author="Stijn Van den bossche" w:date="2021-05-21T20:34:00Z"/>
        </w:rPr>
      </w:pPr>
    </w:p>
    <w:p w14:paraId="0E7977B1" w14:textId="01032A01" w:rsidR="00160801" w:rsidDel="008F745A" w:rsidRDefault="00160801" w:rsidP="00F5671E">
      <w:pPr>
        <w:rPr>
          <w:del w:id="728" w:author="Stijn Van den bossche" w:date="2021-05-21T20:34:00Z"/>
        </w:rPr>
      </w:pPr>
    </w:p>
    <w:p w14:paraId="1E0B689D" w14:textId="716F0DE6" w:rsidR="00160801" w:rsidDel="008F745A" w:rsidRDefault="00160801" w:rsidP="00F5671E">
      <w:pPr>
        <w:rPr>
          <w:del w:id="729" w:author="Stijn Van den bossche" w:date="2021-05-21T20:34:00Z"/>
        </w:rPr>
      </w:pPr>
    </w:p>
    <w:p w14:paraId="75A76A78" w14:textId="4C7530D5" w:rsidR="00160801" w:rsidDel="008F745A" w:rsidRDefault="00160801" w:rsidP="00F5671E">
      <w:pPr>
        <w:rPr>
          <w:del w:id="730" w:author="Stijn Van den bossche" w:date="2021-05-21T20:34:00Z"/>
        </w:rPr>
      </w:pPr>
    </w:p>
    <w:p w14:paraId="1EE9E6DB" w14:textId="46DF3F8F" w:rsidR="00160801" w:rsidDel="008F745A" w:rsidRDefault="00160801" w:rsidP="00F5671E">
      <w:pPr>
        <w:rPr>
          <w:del w:id="731" w:author="Stijn Van den bossche" w:date="2021-05-21T20:34:00Z"/>
        </w:rPr>
      </w:pPr>
    </w:p>
    <w:p w14:paraId="4C869DE5" w14:textId="7D96252A" w:rsidR="00160801" w:rsidDel="008F745A" w:rsidRDefault="00160801" w:rsidP="00F5671E">
      <w:pPr>
        <w:rPr>
          <w:del w:id="732" w:author="Stijn Van den bossche" w:date="2021-05-21T20:34:00Z"/>
        </w:rPr>
      </w:pPr>
    </w:p>
    <w:p w14:paraId="181E3235" w14:textId="041CC2C2" w:rsidR="00160801" w:rsidDel="008F745A" w:rsidRDefault="00160801" w:rsidP="00F5671E">
      <w:pPr>
        <w:rPr>
          <w:del w:id="733" w:author="Stijn Van den bossche" w:date="2021-05-21T20:34:00Z"/>
        </w:rPr>
      </w:pPr>
    </w:p>
    <w:p w14:paraId="4B8A8A07" w14:textId="5E6841C0" w:rsidR="00F4292E" w:rsidDel="008F745A" w:rsidRDefault="00F4292E" w:rsidP="00F5671E">
      <w:pPr>
        <w:rPr>
          <w:del w:id="734" w:author="Stijn Van den bossche" w:date="2021-05-21T20:34:00Z"/>
        </w:rPr>
      </w:pPr>
    </w:p>
    <w:p w14:paraId="0F6CCCD3" w14:textId="60AF4235" w:rsidR="00F4292E" w:rsidDel="008F745A" w:rsidRDefault="00F4292E" w:rsidP="00F5671E">
      <w:pPr>
        <w:rPr>
          <w:del w:id="735" w:author="Stijn Van den bossche" w:date="2021-05-21T20:34:00Z"/>
        </w:rPr>
      </w:pPr>
    </w:p>
    <w:p w14:paraId="336AE220" w14:textId="3E8BD4D4" w:rsidR="00F4292E" w:rsidDel="008F745A" w:rsidRDefault="00F4292E" w:rsidP="00F5671E">
      <w:pPr>
        <w:rPr>
          <w:del w:id="736" w:author="Stijn Van den bossche" w:date="2021-05-21T20:34:00Z"/>
        </w:rPr>
      </w:pPr>
    </w:p>
    <w:p w14:paraId="718F2F25" w14:textId="2B4FF65B" w:rsidR="00F4292E" w:rsidRPr="009D2B43" w:rsidDel="008F745A" w:rsidRDefault="000777DD" w:rsidP="00F5671E">
      <w:pPr>
        <w:rPr>
          <w:del w:id="737" w:author="Stijn Van den bossche" w:date="2021-05-21T20:34:00Z"/>
          <w:rFonts w:ascii="Arial" w:hAnsi="Arial" w:cs="Arial"/>
        </w:rPr>
      </w:pPr>
      <w:del w:id="738" w:author="Stijn Van den bossche" w:date="2021-05-21T20:34:00Z">
        <w:r w:rsidRPr="009D2B43" w:rsidDel="008F745A">
          <w:rPr>
            <w:rFonts w:ascii="Arial" w:hAnsi="Arial" w:cs="Arial"/>
          </w:rPr>
          <w:delText xml:space="preserve">De tabel </w:delText>
        </w:r>
        <w:r w:rsidR="009D2B43" w:rsidRPr="009D2B43" w:rsidDel="008F745A">
          <w:rPr>
            <w:rFonts w:ascii="Arial" w:hAnsi="Arial" w:cs="Arial"/>
          </w:rPr>
          <w:delText>hierboven</w:delText>
        </w:r>
        <w:r w:rsidRPr="009D2B43" w:rsidDel="008F745A">
          <w:rPr>
            <w:rFonts w:ascii="Arial" w:hAnsi="Arial" w:cs="Arial"/>
          </w:rPr>
          <w:delText xml:space="preserve"> verteld over de </w:delText>
        </w:r>
        <w:r w:rsidR="009D2B43" w:rsidRPr="009D2B43" w:rsidDel="008F745A">
          <w:rPr>
            <w:rFonts w:ascii="Arial" w:hAnsi="Arial" w:cs="Arial"/>
          </w:rPr>
          <w:delText>digit</w:delText>
        </w:r>
        <w:r w:rsidR="009D2B43" w:rsidDel="008F745A">
          <w:rPr>
            <w:rFonts w:ascii="Arial" w:hAnsi="Arial" w:cs="Arial"/>
          </w:rPr>
          <w:delText>s</w:delText>
        </w:r>
        <w:r w:rsidR="00E13FC4" w:rsidDel="008F745A">
          <w:rPr>
            <w:rFonts w:ascii="Arial" w:hAnsi="Arial" w:cs="Arial"/>
          </w:rPr>
          <w:delText xml:space="preserve">. De onderste tabel is </w:delText>
        </w:r>
        <w:r w:rsidR="00720B9F" w:rsidDel="008F745A">
          <w:rPr>
            <w:rFonts w:ascii="Arial" w:hAnsi="Arial" w:cs="Arial"/>
          </w:rPr>
          <w:delText>voor de segmenten</w:delText>
        </w:r>
        <w:r w:rsidR="00185E5F" w:rsidDel="008F745A">
          <w:rPr>
            <w:rFonts w:ascii="Arial" w:hAnsi="Arial" w:cs="Arial"/>
          </w:rPr>
          <w:delText xml:space="preserve">. Zo laat de </w:delText>
        </w:r>
        <w:r w:rsidR="00653E06" w:rsidDel="008F745A">
          <w:rPr>
            <w:rFonts w:ascii="Arial" w:hAnsi="Arial" w:cs="Arial"/>
          </w:rPr>
          <w:delText>tabel</w:delText>
        </w:r>
        <w:r w:rsidR="00185E5F" w:rsidDel="008F745A">
          <w:rPr>
            <w:rFonts w:ascii="Arial" w:hAnsi="Arial" w:cs="Arial"/>
          </w:rPr>
          <w:delText xml:space="preserve"> zien dat niet alle </w:delText>
        </w:r>
        <w:r w:rsidR="00653E06" w:rsidDel="008F745A">
          <w:rPr>
            <w:rFonts w:ascii="Arial" w:hAnsi="Arial" w:cs="Arial"/>
          </w:rPr>
          <w:delText xml:space="preserve">data bruikbaar is om de segmenten </w:delText>
        </w:r>
        <w:r w:rsidR="005C0736" w:rsidDel="008F745A">
          <w:rPr>
            <w:rFonts w:ascii="Arial" w:hAnsi="Arial" w:cs="Arial"/>
          </w:rPr>
          <w:delText>te doen op te lichten.</w:delText>
        </w:r>
        <w:r w:rsidR="00393A1B" w:rsidDel="008F745A">
          <w:rPr>
            <w:rFonts w:ascii="Arial" w:hAnsi="Arial" w:cs="Arial"/>
          </w:rPr>
          <w:delText xml:space="preserve"> </w:delText>
        </w:r>
        <w:r w:rsidR="000522ED" w:rsidDel="008F745A">
          <w:rPr>
            <w:rFonts w:ascii="Arial" w:hAnsi="Arial" w:cs="Arial"/>
          </w:rPr>
          <w:delText xml:space="preserve">Natuurlijk zou deze code niet goed gaan bij een </w:delText>
        </w:r>
        <w:r w:rsidR="00580568" w:rsidDel="008F745A">
          <w:rPr>
            <w:rFonts w:ascii="Arial" w:hAnsi="Arial" w:cs="Arial"/>
          </w:rPr>
          <w:delText xml:space="preserve">7 </w:delText>
        </w:r>
        <w:r w:rsidR="004B552A" w:rsidDel="008F745A">
          <w:rPr>
            <w:rFonts w:ascii="Arial" w:hAnsi="Arial" w:cs="Arial"/>
          </w:rPr>
          <w:delText>segment</w:delText>
        </w:r>
        <w:r w:rsidR="00580568" w:rsidDel="008F745A">
          <w:rPr>
            <w:rFonts w:ascii="Arial" w:hAnsi="Arial" w:cs="Arial"/>
          </w:rPr>
          <w:delText xml:space="preserve"> display maar daar hebben ze een andere </w:delText>
        </w:r>
        <w:r w:rsidR="00BF0AFE" w:rsidDel="008F745A">
          <w:rPr>
            <w:rFonts w:ascii="Arial" w:hAnsi="Arial" w:cs="Arial"/>
          </w:rPr>
          <w:delText xml:space="preserve">codering voor. Maar die </w:delText>
        </w:r>
        <w:r w:rsidR="004B552A" w:rsidDel="008F745A">
          <w:rPr>
            <w:rFonts w:ascii="Arial" w:hAnsi="Arial" w:cs="Arial"/>
          </w:rPr>
          <w:delText>hebben</w:delText>
        </w:r>
        <w:r w:rsidR="00BF0AFE" w:rsidDel="008F745A">
          <w:rPr>
            <w:rFonts w:ascii="Arial" w:hAnsi="Arial" w:cs="Arial"/>
          </w:rPr>
          <w:delText xml:space="preserve"> wij niet nodig</w:delText>
        </w:r>
        <w:r w:rsidR="004B552A" w:rsidDel="008F745A">
          <w:rPr>
            <w:rFonts w:ascii="Arial" w:hAnsi="Arial" w:cs="Arial"/>
          </w:rPr>
          <w:delText>, wij gebruiken deze code.</w:delText>
        </w:r>
      </w:del>
    </w:p>
    <w:p w14:paraId="2135B69B" w14:textId="1C9C9A11" w:rsidR="00F4292E" w:rsidDel="008F745A" w:rsidRDefault="00F4292E" w:rsidP="00F5671E">
      <w:pPr>
        <w:rPr>
          <w:del w:id="739" w:author="Stijn Van den bossche" w:date="2021-05-21T20:34:00Z"/>
        </w:rPr>
      </w:pPr>
      <w:del w:id="740" w:author="Stijn Van den bossche" w:date="2021-05-21T20:34:00Z">
        <w:r w:rsidDel="008F745A">
          <w:rPr>
            <w:noProof/>
          </w:rPr>
          <w:drawing>
            <wp:anchor distT="0" distB="0" distL="114300" distR="114300" simplePos="0" relativeHeight="251740160" behindDoc="1" locked="0" layoutInCell="1" allowOverlap="1" wp14:anchorId="4E9472B5" wp14:editId="22574A2D">
              <wp:simplePos x="0" y="0"/>
              <wp:positionH relativeFrom="margin">
                <wp:align>right</wp:align>
              </wp:positionH>
              <wp:positionV relativeFrom="paragraph">
                <wp:posOffset>107950</wp:posOffset>
              </wp:positionV>
              <wp:extent cx="5760720" cy="1576070"/>
              <wp:effectExtent l="0" t="0" r="0" b="5080"/>
              <wp:wrapNone/>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720" cy="1576070"/>
                      </a:xfrm>
                      <a:prstGeom prst="rect">
                        <a:avLst/>
                      </a:prstGeom>
                    </pic:spPr>
                  </pic:pic>
                </a:graphicData>
              </a:graphic>
              <wp14:sizeRelH relativeFrom="page">
                <wp14:pctWidth>0</wp14:pctWidth>
              </wp14:sizeRelH>
              <wp14:sizeRelV relativeFrom="page">
                <wp14:pctHeight>0</wp14:pctHeight>
              </wp14:sizeRelV>
            </wp:anchor>
          </w:drawing>
        </w:r>
      </w:del>
    </w:p>
    <w:p w14:paraId="5262BF02" w14:textId="3ECF45F5" w:rsidR="00F4292E" w:rsidDel="008F745A" w:rsidRDefault="00F4292E" w:rsidP="00F5671E">
      <w:pPr>
        <w:rPr>
          <w:del w:id="741" w:author="Stijn Van den bossche" w:date="2021-05-21T20:34:00Z"/>
        </w:rPr>
      </w:pPr>
    </w:p>
    <w:p w14:paraId="7AD8E8AE" w14:textId="30BBA24B" w:rsidR="00F4292E" w:rsidDel="008F745A" w:rsidRDefault="00F4292E" w:rsidP="00F5671E">
      <w:pPr>
        <w:rPr>
          <w:del w:id="742" w:author="Stijn Van den bossche" w:date="2021-05-21T20:34:00Z"/>
        </w:rPr>
      </w:pPr>
    </w:p>
    <w:p w14:paraId="73833104" w14:textId="294DEC5E" w:rsidR="00F4292E" w:rsidDel="008F745A" w:rsidRDefault="00F4292E" w:rsidP="00F5671E">
      <w:pPr>
        <w:rPr>
          <w:del w:id="743" w:author="Stijn Van den bossche" w:date="2021-05-21T20:34:00Z"/>
        </w:rPr>
      </w:pPr>
    </w:p>
    <w:p w14:paraId="0D042EEC" w14:textId="2D7192D0" w:rsidR="00F4292E" w:rsidDel="008F745A" w:rsidRDefault="00F4292E" w:rsidP="00F5671E">
      <w:pPr>
        <w:rPr>
          <w:del w:id="744" w:author="Stijn Van den bossche" w:date="2021-05-21T20:34:00Z"/>
        </w:rPr>
      </w:pPr>
    </w:p>
    <w:p w14:paraId="415A313E" w14:textId="791A0608" w:rsidR="00F4292E" w:rsidDel="008F745A" w:rsidRDefault="00F4292E" w:rsidP="00F5671E">
      <w:pPr>
        <w:rPr>
          <w:del w:id="745" w:author="Stijn Van den bossche" w:date="2021-05-21T20:34:00Z"/>
        </w:rPr>
      </w:pPr>
    </w:p>
    <w:p w14:paraId="2FC9167A" w14:textId="76666441" w:rsidR="00F4292E" w:rsidDel="008F745A" w:rsidRDefault="00F4292E" w:rsidP="00F5671E">
      <w:pPr>
        <w:rPr>
          <w:del w:id="746" w:author="Stijn Van den bossche" w:date="2021-05-21T20:34:00Z"/>
        </w:rPr>
      </w:pPr>
    </w:p>
    <w:p w14:paraId="76892DD8" w14:textId="5120FB7C" w:rsidR="00F4292E" w:rsidDel="008F745A" w:rsidRDefault="00F4292E" w:rsidP="00F5671E">
      <w:pPr>
        <w:rPr>
          <w:del w:id="747" w:author="Stijn Van den bossche" w:date="2021-05-21T20:34:00Z"/>
        </w:rPr>
      </w:pPr>
    </w:p>
    <w:p w14:paraId="1DA07FFB" w14:textId="795CB735" w:rsidR="00F4292E" w:rsidDel="008F745A" w:rsidRDefault="00F4292E" w:rsidP="00F5671E">
      <w:pPr>
        <w:rPr>
          <w:del w:id="748" w:author="Stijn Van den bossche" w:date="2021-05-21T20:34:00Z"/>
        </w:rPr>
      </w:pPr>
    </w:p>
    <w:p w14:paraId="780535B1" w14:textId="74ED736C" w:rsidR="00F4292E" w:rsidDel="008F745A" w:rsidRDefault="00F4292E" w:rsidP="00F5671E">
      <w:pPr>
        <w:rPr>
          <w:del w:id="749" w:author="Stijn Van den bossche" w:date="2021-05-21T20:34:00Z"/>
        </w:rPr>
      </w:pPr>
    </w:p>
    <w:p w14:paraId="722AB920" w14:textId="5471EA26" w:rsidR="00F4292E" w:rsidDel="008F745A" w:rsidRDefault="00F4292E" w:rsidP="00F5671E">
      <w:pPr>
        <w:rPr>
          <w:del w:id="750" w:author="Stijn Van den bossche" w:date="2021-05-21T20:34:00Z"/>
        </w:rPr>
      </w:pPr>
    </w:p>
    <w:p w14:paraId="4A920F01" w14:textId="31308DA5" w:rsidR="00F4292E" w:rsidDel="008F745A" w:rsidRDefault="00F4292E" w:rsidP="00F5671E">
      <w:pPr>
        <w:rPr>
          <w:del w:id="751" w:author="Stijn Van den bossche" w:date="2021-05-21T20:34:00Z"/>
        </w:rPr>
      </w:pPr>
    </w:p>
    <w:p w14:paraId="0CF2B2D7" w14:textId="2EB6C49D" w:rsidR="00160801" w:rsidDel="008F745A" w:rsidRDefault="00160801" w:rsidP="00F5671E">
      <w:pPr>
        <w:rPr>
          <w:del w:id="752" w:author="Stijn Van den bossche" w:date="2021-05-21T20:34:00Z"/>
        </w:rPr>
      </w:pPr>
    </w:p>
    <w:p w14:paraId="083B3BD8" w14:textId="34A1946D" w:rsidR="00674722" w:rsidDel="008F745A" w:rsidRDefault="00674722" w:rsidP="00F5671E">
      <w:pPr>
        <w:rPr>
          <w:del w:id="753" w:author="Stijn Van den bossche" w:date="2021-05-21T20:34:00Z"/>
        </w:rPr>
      </w:pPr>
    </w:p>
    <w:p w14:paraId="1D996736" w14:textId="35C7E7D3" w:rsidR="00F1004E" w:rsidDel="008F745A" w:rsidRDefault="00F1004E" w:rsidP="00F5671E">
      <w:pPr>
        <w:rPr>
          <w:del w:id="754" w:author="Stijn Van den bossche" w:date="2021-05-21T20:34:00Z"/>
        </w:rPr>
      </w:pPr>
    </w:p>
    <w:p w14:paraId="4B3D045E" w14:textId="51155567" w:rsidR="00F1004E" w:rsidDel="008F745A" w:rsidRDefault="00F1004E" w:rsidP="00F5671E">
      <w:pPr>
        <w:rPr>
          <w:del w:id="755" w:author="Stijn Van den bossche" w:date="2021-05-21T20:34:00Z"/>
        </w:rPr>
      </w:pPr>
    </w:p>
    <w:p w14:paraId="0F7CA523" w14:textId="3A7A42C2" w:rsidR="00F1004E" w:rsidDel="008F745A" w:rsidRDefault="00F1004E" w:rsidP="00F5671E">
      <w:pPr>
        <w:rPr>
          <w:del w:id="756" w:author="Stijn Van den bossche" w:date="2021-05-21T20:34:00Z"/>
        </w:rPr>
      </w:pPr>
    </w:p>
    <w:p w14:paraId="632B2C5E" w14:textId="7F5FED5B" w:rsidR="00F1004E" w:rsidDel="008F745A" w:rsidRDefault="00F1004E" w:rsidP="00F5671E">
      <w:pPr>
        <w:rPr>
          <w:del w:id="757" w:author="Stijn Van den bossche" w:date="2021-05-21T20:34:00Z"/>
        </w:rPr>
      </w:pPr>
    </w:p>
    <w:p w14:paraId="08D920E8" w14:textId="1E21B6F2" w:rsidR="00F1004E" w:rsidDel="008F745A" w:rsidRDefault="00F1004E" w:rsidP="00F5671E">
      <w:pPr>
        <w:rPr>
          <w:del w:id="758" w:author="Stijn Van den bossche" w:date="2021-05-21T20:34:00Z"/>
        </w:rPr>
      </w:pPr>
    </w:p>
    <w:p w14:paraId="269F39FA" w14:textId="0E741132" w:rsidR="00F1004E" w:rsidDel="008F745A" w:rsidRDefault="00F1004E" w:rsidP="00F5671E">
      <w:pPr>
        <w:rPr>
          <w:del w:id="759" w:author="Stijn Van den bossche" w:date="2021-05-21T20:34:00Z"/>
        </w:rPr>
      </w:pPr>
    </w:p>
    <w:p w14:paraId="599FCA80" w14:textId="15C4763F" w:rsidR="00F1004E" w:rsidDel="008F745A" w:rsidRDefault="00F1004E" w:rsidP="00F5671E">
      <w:pPr>
        <w:rPr>
          <w:del w:id="760" w:author="Stijn Van den bossche" w:date="2021-05-21T20:34:00Z"/>
        </w:rPr>
      </w:pPr>
    </w:p>
    <w:p w14:paraId="434ADFDD" w14:textId="2CF90284" w:rsidR="00F1004E" w:rsidDel="008F745A" w:rsidRDefault="00F1004E" w:rsidP="00F5671E">
      <w:pPr>
        <w:rPr>
          <w:del w:id="761" w:author="Stijn Van den bossche" w:date="2021-05-21T20:34:00Z"/>
        </w:rPr>
      </w:pPr>
    </w:p>
    <w:p w14:paraId="4BCA033E" w14:textId="67E23B32" w:rsidR="00F1004E" w:rsidDel="008F745A" w:rsidRDefault="00F1004E" w:rsidP="00F5671E">
      <w:pPr>
        <w:rPr>
          <w:del w:id="762" w:author="Stijn Van den bossche" w:date="2021-05-21T20:34:00Z"/>
        </w:rPr>
      </w:pPr>
    </w:p>
    <w:p w14:paraId="2103116C" w14:textId="6D05E4AC" w:rsidR="00F1004E" w:rsidDel="008F745A" w:rsidRDefault="00F1004E" w:rsidP="00F5671E">
      <w:pPr>
        <w:rPr>
          <w:del w:id="763" w:author="Stijn Van den bossche" w:date="2021-05-21T20:34:00Z"/>
        </w:rPr>
      </w:pPr>
    </w:p>
    <w:p w14:paraId="1D583D15" w14:textId="16228FD3" w:rsidR="00F1004E" w:rsidDel="008F745A" w:rsidRDefault="00F1004E" w:rsidP="00F5671E">
      <w:pPr>
        <w:rPr>
          <w:del w:id="764" w:author="Stijn Van den bossche" w:date="2021-05-21T20:34:00Z"/>
        </w:rPr>
      </w:pPr>
    </w:p>
    <w:p w14:paraId="7FCEEFA5" w14:textId="46F45683" w:rsidR="00F1004E" w:rsidDel="008F745A" w:rsidRDefault="00F1004E" w:rsidP="00F5671E">
      <w:pPr>
        <w:rPr>
          <w:del w:id="765" w:author="Stijn Van den bossche" w:date="2021-05-21T20:34:00Z"/>
        </w:rPr>
      </w:pPr>
    </w:p>
    <w:p w14:paraId="01BFDCA9" w14:textId="26A7B6A9" w:rsidR="00F1004E" w:rsidDel="008F745A" w:rsidRDefault="00F1004E" w:rsidP="00F5671E">
      <w:pPr>
        <w:rPr>
          <w:del w:id="766" w:author="Stijn Van den bossche" w:date="2021-05-21T20:34:00Z"/>
        </w:rPr>
      </w:pPr>
    </w:p>
    <w:p w14:paraId="434EA514" w14:textId="0B17276C" w:rsidR="00F1004E" w:rsidDel="008F745A" w:rsidRDefault="00F1004E" w:rsidP="00F5671E">
      <w:pPr>
        <w:rPr>
          <w:del w:id="767" w:author="Stijn Van den bossche" w:date="2021-05-21T20:34:00Z"/>
        </w:rPr>
      </w:pPr>
    </w:p>
    <w:p w14:paraId="4CA20A9A" w14:textId="12500C4A" w:rsidR="00F1004E" w:rsidDel="008F745A" w:rsidRDefault="00F1004E" w:rsidP="00F5671E">
      <w:pPr>
        <w:rPr>
          <w:del w:id="768" w:author="Stijn Van den bossche" w:date="2021-05-21T20:34:00Z"/>
        </w:rPr>
      </w:pPr>
    </w:p>
    <w:p w14:paraId="104F54B1" w14:textId="23F43340" w:rsidR="00F1004E" w:rsidDel="008F745A" w:rsidRDefault="00F1004E" w:rsidP="00F5671E">
      <w:pPr>
        <w:rPr>
          <w:del w:id="769" w:author="Stijn Van den bossche" w:date="2021-05-21T20:34:00Z"/>
        </w:rPr>
      </w:pPr>
    </w:p>
    <w:p w14:paraId="593B29C9" w14:textId="6A5ED2D9" w:rsidR="00F1004E" w:rsidDel="008F745A" w:rsidRDefault="00F1004E" w:rsidP="00F5671E">
      <w:pPr>
        <w:rPr>
          <w:del w:id="770" w:author="Stijn Van den bossche" w:date="2021-05-21T20:34:00Z"/>
        </w:rPr>
      </w:pPr>
    </w:p>
    <w:p w14:paraId="32BE9FA4" w14:textId="52CBBC4D" w:rsidR="00F1004E" w:rsidDel="008F745A" w:rsidRDefault="00F1004E" w:rsidP="00F5671E">
      <w:pPr>
        <w:rPr>
          <w:del w:id="771" w:author="Stijn Van den bossche" w:date="2021-05-21T20:34:00Z"/>
        </w:rPr>
      </w:pPr>
    </w:p>
    <w:p w14:paraId="3802E0CA" w14:textId="6D03BE45" w:rsidR="00F1004E" w:rsidDel="008F745A" w:rsidRDefault="00F1004E" w:rsidP="00F5671E">
      <w:pPr>
        <w:rPr>
          <w:del w:id="772" w:author="Stijn Van den bossche" w:date="2021-05-21T20:34:00Z"/>
        </w:rPr>
      </w:pPr>
    </w:p>
    <w:p w14:paraId="16E7E2D1" w14:textId="43A75746" w:rsidR="00F1004E" w:rsidDel="008F745A" w:rsidRDefault="00F1004E" w:rsidP="00F5671E">
      <w:pPr>
        <w:rPr>
          <w:del w:id="773" w:author="Stijn Van den bossche" w:date="2021-05-21T20:34:00Z"/>
        </w:rPr>
      </w:pPr>
    </w:p>
    <w:p w14:paraId="512F6828" w14:textId="05CBFC2A" w:rsidR="00F1004E" w:rsidDel="008F745A" w:rsidRDefault="00F1004E" w:rsidP="00F5671E">
      <w:pPr>
        <w:rPr>
          <w:del w:id="774" w:author="Stijn Van den bossche" w:date="2021-05-21T20:34:00Z"/>
        </w:rPr>
      </w:pPr>
    </w:p>
    <w:p w14:paraId="548284FB" w14:textId="435A7413" w:rsidR="006651F6" w:rsidDel="008F745A" w:rsidRDefault="00D702B8" w:rsidP="00D702B8">
      <w:pPr>
        <w:rPr>
          <w:del w:id="775" w:author="Stijn Van den bossche" w:date="2021-05-21T20:34:00Z"/>
          <w:rFonts w:ascii="Arial" w:hAnsi="Arial" w:cs="Arial"/>
        </w:rPr>
      </w:pPr>
      <w:del w:id="776" w:author="Stijn Van den bossche" w:date="2021-05-21T20:34:00Z">
        <w:r w:rsidRPr="00C13FC3" w:rsidDel="008F745A">
          <w:rPr>
            <w:rFonts w:ascii="Arial" w:hAnsi="Arial" w:cs="Arial"/>
          </w:rPr>
          <w:delText>Onze led matrix is voorzien van 132 LED’s dus komen we met 1 8digit-LED display driver</w:delText>
        </w:r>
        <w:r w:rsidDel="008F745A">
          <w:rPr>
            <w:rFonts w:ascii="Arial" w:hAnsi="Arial" w:cs="Arial"/>
          </w:rPr>
          <w:delText xml:space="preserve"> niet toe dus moesten we dit met 2 </w:delText>
        </w:r>
        <w:r w:rsidRPr="00C13FC3" w:rsidDel="008F745A">
          <w:rPr>
            <w:rFonts w:ascii="Arial" w:hAnsi="Arial" w:cs="Arial"/>
          </w:rPr>
          <w:delText>8digit-LED display driver</w:delText>
        </w:r>
        <w:r w:rsidDel="008F745A">
          <w:rPr>
            <w:rFonts w:ascii="Arial" w:hAnsi="Arial" w:cs="Arial"/>
          </w:rPr>
          <w:delText xml:space="preserve"> doen. Deze kunnen we achter elkaar zetten zodat we via seriële communicatie kunnen doorlussen.</w:delText>
        </w:r>
        <w:r w:rsidR="0094447D" w:rsidDel="008F745A">
          <w:rPr>
            <w:rFonts w:ascii="Arial" w:hAnsi="Arial" w:cs="Arial"/>
          </w:rPr>
          <w:delText xml:space="preserve"> Omdat wij ook verschillende kleuren gebruiken om aan te duiden op welke volume we zitten </w:delText>
        </w:r>
        <w:r w:rsidR="0000776A" w:rsidDel="008F745A">
          <w:rPr>
            <w:rFonts w:ascii="Arial" w:hAnsi="Arial" w:cs="Arial"/>
          </w:rPr>
          <w:delText>hebben we gekozen voor de kleuren groen oranje en rood te gebruiken</w:delText>
        </w:r>
        <w:r w:rsidR="00792DA0" w:rsidDel="008F745A">
          <w:rPr>
            <w:rFonts w:ascii="Arial" w:hAnsi="Arial" w:cs="Arial"/>
          </w:rPr>
          <w:delText xml:space="preserve">. </w:delText>
        </w:r>
      </w:del>
    </w:p>
    <w:p w14:paraId="27BEE9F8" w14:textId="1D8F70BD" w:rsidR="00D702B8" w:rsidDel="008F745A" w:rsidRDefault="00C07713" w:rsidP="00D702B8">
      <w:pPr>
        <w:rPr>
          <w:del w:id="777" w:author="Stijn Van den bossche" w:date="2021-05-21T20:34:00Z"/>
          <w:rFonts w:ascii="Arial" w:hAnsi="Arial" w:cs="Arial"/>
        </w:rPr>
      </w:pPr>
      <w:del w:id="778" w:author="Stijn Van den bossche" w:date="2021-05-21T20:34:00Z">
        <w:r w:rsidDel="008F745A">
          <w:rPr>
            <w:rFonts w:ascii="Arial" w:hAnsi="Arial" w:cs="Arial"/>
            <w:noProof/>
          </w:rPr>
          <mc:AlternateContent>
            <mc:Choice Requires="wps">
              <w:drawing>
                <wp:anchor distT="0" distB="0" distL="114300" distR="114300" simplePos="0" relativeHeight="251742208" behindDoc="0" locked="0" layoutInCell="1" allowOverlap="1" wp14:anchorId="2BB88453" wp14:editId="2BAB471D">
                  <wp:simplePos x="0" y="0"/>
                  <wp:positionH relativeFrom="column">
                    <wp:posOffset>-495935</wp:posOffset>
                  </wp:positionH>
                  <wp:positionV relativeFrom="paragraph">
                    <wp:posOffset>76835</wp:posOffset>
                  </wp:positionV>
                  <wp:extent cx="445770" cy="4236720"/>
                  <wp:effectExtent l="304800" t="0" r="11430" b="87630"/>
                  <wp:wrapNone/>
                  <wp:docPr id="100" name="Verbindingslijn: gebogen 100"/>
                  <wp:cNvGraphicFramePr/>
                  <a:graphic xmlns:a="http://schemas.openxmlformats.org/drawingml/2006/main">
                    <a:graphicData uri="http://schemas.microsoft.com/office/word/2010/wordprocessingShape">
                      <wps:wsp>
                        <wps:cNvCnPr/>
                        <wps:spPr>
                          <a:xfrm flipH="1">
                            <a:off x="0" y="0"/>
                            <a:ext cx="445770" cy="4236720"/>
                          </a:xfrm>
                          <a:prstGeom prst="bentConnector3">
                            <a:avLst>
                              <a:gd name="adj1" fmla="val 16752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F2671" id="Verbindingslijn: gebogen 100" o:spid="_x0000_s1026" type="#_x0000_t34" style="position:absolute;margin-left:-39.05pt;margin-top:6.05pt;width:35.1pt;height:333.6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" adj="36185" strokecolor="#70ad47 [3209]" strokeweight="1pt">
                  <v:stroke endarrow="block"/>
                </v:shape>
              </w:pict>
            </mc:Fallback>
          </mc:AlternateContent>
        </w:r>
        <w:r w:rsidDel="008F745A">
          <w:rPr>
            <w:rFonts w:ascii="Arial" w:hAnsi="Arial" w:cs="Arial"/>
            <w:noProof/>
          </w:rPr>
          <mc:AlternateContent>
            <mc:Choice Requires="wps">
              <w:drawing>
                <wp:anchor distT="0" distB="0" distL="114300" distR="114300" simplePos="0" relativeHeight="251743232" behindDoc="0" locked="0" layoutInCell="1" allowOverlap="1" wp14:anchorId="6EFFC1EC" wp14:editId="1DFDCBD0">
                  <wp:simplePos x="0" y="0"/>
                  <wp:positionH relativeFrom="column">
                    <wp:posOffset>3489325</wp:posOffset>
                  </wp:positionH>
                  <wp:positionV relativeFrom="paragraph">
                    <wp:posOffset>76835</wp:posOffset>
                  </wp:positionV>
                  <wp:extent cx="2865120" cy="2796540"/>
                  <wp:effectExtent l="0" t="0" r="259080" b="99060"/>
                  <wp:wrapNone/>
                  <wp:docPr id="101" name="Verbindingslijn: gebogen 101"/>
                  <wp:cNvGraphicFramePr/>
                  <a:graphic xmlns:a="http://schemas.openxmlformats.org/drawingml/2006/main">
                    <a:graphicData uri="http://schemas.microsoft.com/office/word/2010/wordprocessingShape">
                      <wps:wsp>
                        <wps:cNvCnPr/>
                        <wps:spPr>
                          <a:xfrm>
                            <a:off x="0" y="0"/>
                            <a:ext cx="2865120" cy="2796540"/>
                          </a:xfrm>
                          <a:prstGeom prst="bentConnector3">
                            <a:avLst>
                              <a:gd name="adj1" fmla="val 10795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64B83" id="Verbindingslijn: gebogen 101" o:spid="_x0000_s1026" type="#_x0000_t34" style="position:absolute;margin-left:274.75pt;margin-top:6.05pt;width:225.6pt;height:220.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" adj="23318" strokecolor="#70ad47 [3209]" strokeweight="1pt">
                  <v:stroke endarrow="block"/>
                </v:shape>
              </w:pict>
            </mc:Fallback>
          </mc:AlternateContent>
        </w:r>
        <w:r w:rsidR="005E4265" w:rsidDel="008F745A">
          <w:rPr>
            <w:rFonts w:ascii="Arial" w:hAnsi="Arial" w:cs="Arial"/>
            <w:noProof/>
          </w:rPr>
          <mc:AlternateContent>
            <mc:Choice Requires="wps">
              <w:drawing>
                <wp:anchor distT="0" distB="0" distL="114300" distR="114300" simplePos="0" relativeHeight="251744256" behindDoc="0" locked="0" layoutInCell="1" allowOverlap="1" wp14:anchorId="6F02F869" wp14:editId="47D536E6">
                  <wp:simplePos x="0" y="0"/>
                  <wp:positionH relativeFrom="column">
                    <wp:posOffset>-579755</wp:posOffset>
                  </wp:positionH>
                  <wp:positionV relativeFrom="paragraph">
                    <wp:posOffset>229235</wp:posOffset>
                  </wp:positionV>
                  <wp:extent cx="529590" cy="2522220"/>
                  <wp:effectExtent l="133350" t="0" r="22860" b="87630"/>
                  <wp:wrapNone/>
                  <wp:docPr id="102" name="Verbindingslijn: gebogen 102"/>
                  <wp:cNvGraphicFramePr/>
                  <a:graphic xmlns:a="http://schemas.openxmlformats.org/drawingml/2006/main">
                    <a:graphicData uri="http://schemas.microsoft.com/office/word/2010/wordprocessingShape">
                      <wps:wsp>
                        <wps:cNvCnPr/>
                        <wps:spPr>
                          <a:xfrm flipH="1">
                            <a:off x="0" y="0"/>
                            <a:ext cx="529590" cy="2522220"/>
                          </a:xfrm>
                          <a:prstGeom prst="bentConnector3">
                            <a:avLst>
                              <a:gd name="adj1" fmla="val 12338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8677E6C" id="Verbindingslijn: gebogen 102" o:spid="_x0000_s1026" type="#_x0000_t34" style="position:absolute;margin-left:-45.65pt;margin-top:18.05pt;width:41.7pt;height:198.6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" adj="26650" strokecolor="#ed7d31 [3205]" strokeweight="1pt">
                  <v:stroke endarrow="block"/>
                </v:shape>
              </w:pict>
            </mc:Fallback>
          </mc:AlternateContent>
        </w:r>
        <w:r w:rsidR="00792DA0" w:rsidDel="008F745A">
          <w:rPr>
            <w:rFonts w:ascii="Arial" w:hAnsi="Arial" w:cs="Arial"/>
          </w:rPr>
          <w:delText xml:space="preserve">Groen betekent dat het geluid </w:delText>
        </w:r>
        <w:r w:rsidR="00F40A0E" w:rsidDel="008F745A">
          <w:rPr>
            <w:rFonts w:ascii="Arial" w:hAnsi="Arial" w:cs="Arial"/>
          </w:rPr>
          <w:delText xml:space="preserve">of regel circuit </w:delText>
        </w:r>
        <w:r w:rsidR="008A307D" w:rsidDel="008F745A">
          <w:rPr>
            <w:rFonts w:ascii="Arial" w:hAnsi="Arial" w:cs="Arial"/>
          </w:rPr>
          <w:delText>nog rustig staat.</w:delText>
        </w:r>
      </w:del>
    </w:p>
    <w:p w14:paraId="4EDC8FE0" w14:textId="5E30F958" w:rsidR="00DD36E1" w:rsidDel="008F745A" w:rsidRDefault="00510E8C" w:rsidP="00D702B8">
      <w:pPr>
        <w:rPr>
          <w:del w:id="779" w:author="Stijn Van den bossche" w:date="2021-05-21T20:34:00Z"/>
          <w:rFonts w:ascii="Arial" w:hAnsi="Arial" w:cs="Arial"/>
        </w:rPr>
      </w:pPr>
      <w:del w:id="780" w:author="Stijn Van den bossche" w:date="2021-05-21T20:34:00Z">
        <w:r w:rsidDel="008F745A">
          <w:rPr>
            <w:rFonts w:ascii="Arial" w:hAnsi="Arial" w:cs="Arial"/>
            <w:noProof/>
          </w:rPr>
          <mc:AlternateContent>
            <mc:Choice Requires="wps">
              <w:drawing>
                <wp:anchor distT="0" distB="0" distL="114300" distR="114300" simplePos="0" relativeHeight="251746304" behindDoc="0" locked="0" layoutInCell="1" allowOverlap="1" wp14:anchorId="594685C9" wp14:editId="3E0B64FB">
                  <wp:simplePos x="0" y="0"/>
                  <wp:positionH relativeFrom="column">
                    <wp:posOffset>4205605</wp:posOffset>
                  </wp:positionH>
                  <wp:positionV relativeFrom="paragraph">
                    <wp:posOffset>90805</wp:posOffset>
                  </wp:positionV>
                  <wp:extent cx="2194560" cy="1569720"/>
                  <wp:effectExtent l="0" t="0" r="129540" b="87630"/>
                  <wp:wrapNone/>
                  <wp:docPr id="104" name="Verbindingslijn: gebogen 104"/>
                  <wp:cNvGraphicFramePr/>
                  <a:graphic xmlns:a="http://schemas.openxmlformats.org/drawingml/2006/main">
                    <a:graphicData uri="http://schemas.microsoft.com/office/word/2010/wordprocessingShape">
                      <wps:wsp>
                        <wps:cNvCnPr/>
                        <wps:spPr>
                          <a:xfrm>
                            <a:off x="0" y="0"/>
                            <a:ext cx="2194560" cy="1569720"/>
                          </a:xfrm>
                          <a:prstGeom prst="bentConnector3">
                            <a:avLst>
                              <a:gd name="adj1" fmla="val 10486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CDA0BAD" id="Verbindingslijn: gebogen 104" o:spid="_x0000_s1026" type="#_x0000_t34" style="position:absolute;margin-left:331.15pt;margin-top:7.15pt;width:172.8pt;height:123.6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" adj="22650" strokecolor="#ed7d31 [3205]" strokeweight="1pt">
                  <v:stroke endarrow="block"/>
                </v:shape>
              </w:pict>
            </mc:Fallback>
          </mc:AlternateContent>
        </w:r>
        <w:r w:rsidR="005E4265" w:rsidDel="008F745A">
          <w:rPr>
            <w:rFonts w:ascii="Arial" w:hAnsi="Arial" w:cs="Arial"/>
            <w:noProof/>
          </w:rPr>
          <mc:AlternateContent>
            <mc:Choice Requires="wps">
              <w:drawing>
                <wp:anchor distT="0" distB="0" distL="114300" distR="114300" simplePos="0" relativeHeight="251745280" behindDoc="0" locked="0" layoutInCell="1" allowOverlap="1" wp14:anchorId="77EFD53E" wp14:editId="1A93F8CD">
                  <wp:simplePos x="0" y="0"/>
                  <wp:positionH relativeFrom="column">
                    <wp:posOffset>-564515</wp:posOffset>
                  </wp:positionH>
                  <wp:positionV relativeFrom="paragraph">
                    <wp:posOffset>235585</wp:posOffset>
                  </wp:positionV>
                  <wp:extent cx="518160" cy="1196340"/>
                  <wp:effectExtent l="76200" t="0" r="15240" b="99060"/>
                  <wp:wrapNone/>
                  <wp:docPr id="103" name="Verbindingslijn: gebogen 103"/>
                  <wp:cNvGraphicFramePr/>
                  <a:graphic xmlns:a="http://schemas.openxmlformats.org/drawingml/2006/main">
                    <a:graphicData uri="http://schemas.microsoft.com/office/word/2010/wordprocessingShape">
                      <wps:wsp>
                        <wps:cNvCnPr/>
                        <wps:spPr>
                          <a:xfrm flipH="1">
                            <a:off x="0" y="0"/>
                            <a:ext cx="518160" cy="1196340"/>
                          </a:xfrm>
                          <a:prstGeom prst="bentConnector3">
                            <a:avLst>
                              <a:gd name="adj1" fmla="val 11470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0E4940" id="Verbindingslijn: gebogen 103" o:spid="_x0000_s1026" type="#_x0000_t34" style="position:absolute;margin-left:-44.45pt;margin-top:18.55pt;width:40.8pt;height:94.2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" adj="24776" strokecolor="black [3200]" strokeweight="1pt">
                  <v:stroke endarrow="block"/>
                </v:shape>
              </w:pict>
            </mc:Fallback>
          </mc:AlternateContent>
        </w:r>
        <w:r w:rsidR="00DD36E1" w:rsidDel="008F745A">
          <w:rPr>
            <w:rFonts w:ascii="Arial" w:hAnsi="Arial" w:cs="Arial"/>
          </w:rPr>
          <w:delText>Oranje</w:delText>
        </w:r>
        <w:r w:rsidR="00E512E0" w:rsidDel="008F745A">
          <w:rPr>
            <w:rFonts w:ascii="Arial" w:hAnsi="Arial" w:cs="Arial"/>
          </w:rPr>
          <w:delText xml:space="preserve"> betekent dat </w:delText>
        </w:r>
        <w:r w:rsidR="00680A37" w:rsidDel="008F745A">
          <w:rPr>
            <w:rFonts w:ascii="Arial" w:hAnsi="Arial" w:cs="Arial"/>
          </w:rPr>
          <w:delText xml:space="preserve">het volume of regel circuit al luider en </w:delText>
        </w:r>
        <w:r w:rsidR="004A3888" w:rsidDel="008F745A">
          <w:rPr>
            <w:rFonts w:ascii="Arial" w:hAnsi="Arial" w:cs="Arial"/>
          </w:rPr>
          <w:delText>zwaarder wordt.</w:delText>
        </w:r>
      </w:del>
    </w:p>
    <w:p w14:paraId="7D4F049A" w14:textId="059B06BE" w:rsidR="006651F6" w:rsidRPr="00C13FC3" w:rsidDel="008F745A" w:rsidRDefault="00C145A1" w:rsidP="00D702B8">
      <w:pPr>
        <w:rPr>
          <w:del w:id="781" w:author="Stijn Van den bossche" w:date="2021-05-21T20:34:00Z"/>
          <w:rFonts w:ascii="Arial" w:hAnsi="Arial" w:cs="Arial"/>
        </w:rPr>
      </w:pPr>
      <w:del w:id="782" w:author="Stijn Van den bossche" w:date="2021-05-21T20:34:00Z">
        <w:r w:rsidDel="008F745A">
          <w:rPr>
            <w:rFonts w:ascii="Arial" w:hAnsi="Arial" w:cs="Arial"/>
            <w:noProof/>
          </w:rPr>
          <mc:AlternateContent>
            <mc:Choice Requires="wps">
              <w:drawing>
                <wp:anchor distT="0" distB="0" distL="114300" distR="114300" simplePos="0" relativeHeight="251748352" behindDoc="0" locked="0" layoutInCell="1" allowOverlap="1" wp14:anchorId="04297516" wp14:editId="4FD4B011">
                  <wp:simplePos x="0" y="0"/>
                  <wp:positionH relativeFrom="column">
                    <wp:posOffset>4380865</wp:posOffset>
                  </wp:positionH>
                  <wp:positionV relativeFrom="paragraph">
                    <wp:posOffset>89535</wp:posOffset>
                  </wp:positionV>
                  <wp:extent cx="1943100" cy="853440"/>
                  <wp:effectExtent l="0" t="0" r="114300" b="99060"/>
                  <wp:wrapNone/>
                  <wp:docPr id="106" name="Verbindingslijn: gebogen 106"/>
                  <wp:cNvGraphicFramePr/>
                  <a:graphic xmlns:a="http://schemas.openxmlformats.org/drawingml/2006/main">
                    <a:graphicData uri="http://schemas.microsoft.com/office/word/2010/wordprocessingShape">
                      <wps:wsp>
                        <wps:cNvCnPr/>
                        <wps:spPr>
                          <a:xfrm>
                            <a:off x="0" y="0"/>
                            <a:ext cx="1943100" cy="853440"/>
                          </a:xfrm>
                          <a:prstGeom prst="bentConnector3">
                            <a:avLst>
                              <a:gd name="adj1" fmla="val 10411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E0B0AF" id="Verbindingslijn: gebogen 106" o:spid="_x0000_s1026" type="#_x0000_t34" style="position:absolute;margin-left:344.95pt;margin-top:7.05pt;width:153pt;height:67.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" adj="22489" strokecolor="black [3200]" strokeweight="1pt">
                  <v:stroke endarrow="block"/>
                </v:shape>
              </w:pict>
            </mc:Fallback>
          </mc:AlternateContent>
        </w:r>
        <w:r w:rsidR="00DD36E1" w:rsidDel="008F745A">
          <w:rPr>
            <w:rFonts w:ascii="Arial" w:hAnsi="Arial" w:cs="Arial"/>
          </w:rPr>
          <w:delText>Rood</w:delText>
        </w:r>
        <w:r w:rsidR="00466227" w:rsidDel="008F745A">
          <w:rPr>
            <w:rFonts w:ascii="Arial" w:hAnsi="Arial" w:cs="Arial"/>
          </w:rPr>
          <w:delText xml:space="preserve"> be</w:delText>
        </w:r>
        <w:r w:rsidR="00A63737" w:rsidDel="008F745A">
          <w:rPr>
            <w:rFonts w:ascii="Arial" w:hAnsi="Arial" w:cs="Arial"/>
          </w:rPr>
          <w:delText xml:space="preserve">tekent dat </w:delText>
        </w:r>
        <w:r w:rsidR="000B0DDC" w:rsidDel="008F745A">
          <w:rPr>
            <w:rFonts w:ascii="Arial" w:hAnsi="Arial" w:cs="Arial"/>
          </w:rPr>
          <w:delText>het volume of regel circuit</w:delText>
        </w:r>
        <w:r w:rsidR="005E4265" w:rsidDel="008F745A">
          <w:rPr>
            <w:rFonts w:ascii="Arial" w:hAnsi="Arial" w:cs="Arial"/>
          </w:rPr>
          <w:delText xml:space="preserve"> op het luidste en zwaarste staat.</w:delText>
        </w:r>
      </w:del>
    </w:p>
    <w:p w14:paraId="11C7FC6A" w14:textId="750370AC" w:rsidR="00F1004E" w:rsidDel="008F745A" w:rsidRDefault="00D702B8" w:rsidP="00F5671E">
      <w:pPr>
        <w:rPr>
          <w:del w:id="783" w:author="Stijn Van den bossche" w:date="2021-05-21T20:34:00Z"/>
        </w:rPr>
      </w:pPr>
      <w:del w:id="784" w:author="Stijn Van den bossche" w:date="2021-05-21T20:34:00Z">
        <w:r w:rsidDel="008F745A">
          <w:rPr>
            <w:noProof/>
          </w:rPr>
          <w:drawing>
            <wp:anchor distT="0" distB="0" distL="114300" distR="114300" simplePos="0" relativeHeight="251738112" behindDoc="1" locked="0" layoutInCell="1" allowOverlap="1" wp14:anchorId="24EC7579" wp14:editId="2813521C">
              <wp:simplePos x="0" y="0"/>
              <wp:positionH relativeFrom="margin">
                <wp:align>center</wp:align>
              </wp:positionH>
              <wp:positionV relativeFrom="paragraph">
                <wp:posOffset>71755</wp:posOffset>
              </wp:positionV>
              <wp:extent cx="7033260" cy="5154778"/>
              <wp:effectExtent l="0" t="0" r="0" b="8255"/>
              <wp:wrapNone/>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3260" cy="5154778"/>
                      </a:xfrm>
                      <a:prstGeom prst="rect">
                        <a:avLst/>
                      </a:prstGeom>
                    </pic:spPr>
                  </pic:pic>
                </a:graphicData>
              </a:graphic>
              <wp14:sizeRelH relativeFrom="page">
                <wp14:pctWidth>0</wp14:pctWidth>
              </wp14:sizeRelH>
              <wp14:sizeRelV relativeFrom="page">
                <wp14:pctHeight>0</wp14:pctHeight>
              </wp14:sizeRelV>
            </wp:anchor>
          </w:drawing>
        </w:r>
      </w:del>
    </w:p>
    <w:p w14:paraId="50A41F27" w14:textId="20065C17" w:rsidR="00F1004E" w:rsidDel="008F745A" w:rsidRDefault="00F1004E" w:rsidP="00F5671E">
      <w:pPr>
        <w:rPr>
          <w:del w:id="785" w:author="Stijn Van den bossche" w:date="2021-05-21T20:34:00Z"/>
        </w:rPr>
      </w:pPr>
    </w:p>
    <w:p w14:paraId="5276713F" w14:textId="2F079D85" w:rsidR="00F1004E" w:rsidDel="008F745A" w:rsidRDefault="00F1004E" w:rsidP="00F5671E">
      <w:pPr>
        <w:rPr>
          <w:del w:id="786" w:author="Stijn Van den bossche" w:date="2021-05-21T20:34:00Z"/>
        </w:rPr>
      </w:pPr>
    </w:p>
    <w:p w14:paraId="3F9558A8" w14:textId="5232D5E0" w:rsidR="00F1004E" w:rsidDel="008F745A" w:rsidRDefault="00F1004E" w:rsidP="00F5671E">
      <w:pPr>
        <w:rPr>
          <w:del w:id="787" w:author="Stijn Van den bossche" w:date="2021-05-21T20:34:00Z"/>
        </w:rPr>
      </w:pPr>
    </w:p>
    <w:p w14:paraId="74D72EC4" w14:textId="0123C200" w:rsidR="00F1004E" w:rsidDel="008F745A" w:rsidRDefault="00C145A1" w:rsidP="00F5671E">
      <w:pPr>
        <w:rPr>
          <w:del w:id="788" w:author="Stijn Van den bossche" w:date="2021-05-21T20:34:00Z"/>
        </w:rPr>
      </w:pPr>
      <w:del w:id="789" w:author="Stijn Van den bossche" w:date="2021-05-21T20:34:00Z">
        <w:r w:rsidDel="008F745A">
          <w:rPr>
            <w:noProof/>
          </w:rPr>
          <mc:AlternateContent>
            <mc:Choice Requires="wps">
              <w:drawing>
                <wp:anchor distT="0" distB="0" distL="114300" distR="114300" simplePos="0" relativeHeight="251749376" behindDoc="0" locked="0" layoutInCell="1" allowOverlap="1" wp14:anchorId="716DB25E" wp14:editId="33818DDB">
                  <wp:simplePos x="0" y="0"/>
                  <wp:positionH relativeFrom="column">
                    <wp:posOffset>6293485</wp:posOffset>
                  </wp:positionH>
                  <wp:positionV relativeFrom="paragraph">
                    <wp:posOffset>160655</wp:posOffset>
                  </wp:positionV>
                  <wp:extent cx="99060" cy="3665220"/>
                  <wp:effectExtent l="38100" t="0" r="34290" b="87630"/>
                  <wp:wrapNone/>
                  <wp:docPr id="107" name="Verbindingslijn: gebogen 107"/>
                  <wp:cNvGraphicFramePr/>
                  <a:graphic xmlns:a="http://schemas.openxmlformats.org/drawingml/2006/main">
                    <a:graphicData uri="http://schemas.microsoft.com/office/word/2010/wordprocessingShape">
                      <wps:wsp>
                        <wps:cNvCnPr/>
                        <wps:spPr>
                          <a:xfrm flipH="1">
                            <a:off x="0" y="0"/>
                            <a:ext cx="99060" cy="3665220"/>
                          </a:xfrm>
                          <a:prstGeom prst="bentConnector3">
                            <a:avLst>
                              <a:gd name="adj1" fmla="val -115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8B47D" id="Verbindingslijn: gebogen 107" o:spid="_x0000_s1026" type="#_x0000_t34" style="position:absolute;margin-left:495.55pt;margin-top:12.65pt;width:7.8pt;height:288.6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" adj="-2492" strokecolor="black [3200]" strokeweight="1pt">
                  <v:stroke endarrow="block"/>
                </v:shape>
              </w:pict>
            </mc:Fallback>
          </mc:AlternateContent>
        </w:r>
      </w:del>
    </w:p>
    <w:p w14:paraId="2C53AD42" w14:textId="53D62D53" w:rsidR="00F1004E" w:rsidDel="008F745A" w:rsidRDefault="00F1004E" w:rsidP="00F5671E">
      <w:pPr>
        <w:rPr>
          <w:del w:id="790" w:author="Stijn Van den bossche" w:date="2021-05-21T20:34:00Z"/>
        </w:rPr>
      </w:pPr>
    </w:p>
    <w:p w14:paraId="781136CE" w14:textId="5A95B340" w:rsidR="00F1004E" w:rsidDel="008F745A" w:rsidRDefault="00F1004E" w:rsidP="00F5671E">
      <w:pPr>
        <w:rPr>
          <w:del w:id="791" w:author="Stijn Van den bossche" w:date="2021-05-21T20:34:00Z"/>
        </w:rPr>
      </w:pPr>
    </w:p>
    <w:p w14:paraId="3F351481" w14:textId="3C0A8B59" w:rsidR="00F1004E" w:rsidDel="008F745A" w:rsidRDefault="00F1004E" w:rsidP="00F5671E">
      <w:pPr>
        <w:rPr>
          <w:del w:id="792" w:author="Stijn Van den bossche" w:date="2021-05-21T20:34:00Z"/>
        </w:rPr>
      </w:pPr>
    </w:p>
    <w:p w14:paraId="785C9DB9" w14:textId="1BA2C21E" w:rsidR="00F1004E" w:rsidDel="008F745A" w:rsidRDefault="00510E8C" w:rsidP="00F5671E">
      <w:pPr>
        <w:rPr>
          <w:del w:id="793" w:author="Stijn Van den bossche" w:date="2021-05-21T20:34:00Z"/>
        </w:rPr>
      </w:pPr>
      <w:del w:id="794" w:author="Stijn Van den bossche" w:date="2021-05-21T20:34:00Z">
        <w:r w:rsidDel="008F745A">
          <w:rPr>
            <w:noProof/>
          </w:rPr>
          <mc:AlternateContent>
            <mc:Choice Requires="wps">
              <w:drawing>
                <wp:anchor distT="0" distB="0" distL="114300" distR="114300" simplePos="0" relativeHeight="251747328" behindDoc="0" locked="0" layoutInCell="1" allowOverlap="1" wp14:anchorId="6F1D184E" wp14:editId="003B0709">
                  <wp:simplePos x="0" y="0"/>
                  <wp:positionH relativeFrom="column">
                    <wp:posOffset>6301105</wp:posOffset>
                  </wp:positionH>
                  <wp:positionV relativeFrom="paragraph">
                    <wp:posOffset>141605</wp:posOffset>
                  </wp:positionV>
                  <wp:extent cx="198120" cy="2240280"/>
                  <wp:effectExtent l="38100" t="0" r="30480" b="102870"/>
                  <wp:wrapNone/>
                  <wp:docPr id="105" name="Verbindingslijn: gebogen 105"/>
                  <wp:cNvGraphicFramePr/>
                  <a:graphic xmlns:a="http://schemas.openxmlformats.org/drawingml/2006/main">
                    <a:graphicData uri="http://schemas.microsoft.com/office/word/2010/wordprocessingShape">
                      <wps:wsp>
                        <wps:cNvCnPr/>
                        <wps:spPr>
                          <a:xfrm flipH="1">
                            <a:off x="0" y="0"/>
                            <a:ext cx="198120" cy="2240280"/>
                          </a:xfrm>
                          <a:prstGeom prst="bentConnector3">
                            <a:avLst>
                              <a:gd name="adj1" fmla="val -384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9616F" id="Verbindingslijn: gebogen 105" o:spid="_x0000_s1026" type="#_x0000_t34" style="position:absolute;margin-left:496.15pt;margin-top:11.15pt;width:15.6pt;height:176.4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" adj="-831" strokecolor="#ed7d31 [3205]" strokeweight="1pt">
                  <v:stroke endarrow="block"/>
                </v:shape>
              </w:pict>
            </mc:Fallback>
          </mc:AlternateContent>
        </w:r>
      </w:del>
    </w:p>
    <w:p w14:paraId="0911FB7B" w14:textId="4DFDA94D" w:rsidR="00F1004E" w:rsidDel="008F745A" w:rsidRDefault="00F1004E" w:rsidP="00F5671E">
      <w:pPr>
        <w:rPr>
          <w:del w:id="795" w:author="Stijn Van den bossche" w:date="2021-05-21T20:34:00Z"/>
        </w:rPr>
      </w:pPr>
    </w:p>
    <w:p w14:paraId="3E098D02" w14:textId="1754D5DA" w:rsidR="00F1004E" w:rsidDel="008F745A" w:rsidRDefault="00F1004E" w:rsidP="00F5671E">
      <w:pPr>
        <w:rPr>
          <w:del w:id="796" w:author="Stijn Van den bossche" w:date="2021-05-21T20:34:00Z"/>
        </w:rPr>
      </w:pPr>
    </w:p>
    <w:p w14:paraId="572BFA99" w14:textId="2C9CCEBC" w:rsidR="00F1004E" w:rsidDel="008F745A" w:rsidRDefault="00F1004E" w:rsidP="00F5671E">
      <w:pPr>
        <w:rPr>
          <w:del w:id="797" w:author="Stijn Van den bossche" w:date="2021-05-21T20:34:00Z"/>
        </w:rPr>
      </w:pPr>
    </w:p>
    <w:p w14:paraId="37AB1FCB" w14:textId="16B3C12A" w:rsidR="00F1004E" w:rsidDel="008F745A" w:rsidRDefault="00F1004E" w:rsidP="00F5671E">
      <w:pPr>
        <w:rPr>
          <w:del w:id="798" w:author="Stijn Van den bossche" w:date="2021-05-21T20:34:00Z"/>
        </w:rPr>
      </w:pPr>
    </w:p>
    <w:p w14:paraId="10272D63" w14:textId="09062AF3" w:rsidR="00F1004E" w:rsidDel="008F745A" w:rsidRDefault="00F1004E" w:rsidP="00F5671E">
      <w:pPr>
        <w:rPr>
          <w:del w:id="799" w:author="Stijn Van den bossche" w:date="2021-05-21T20:34:00Z"/>
        </w:rPr>
      </w:pPr>
    </w:p>
    <w:p w14:paraId="3810FEFE" w14:textId="4CAA52B7" w:rsidR="00F1004E" w:rsidDel="008F745A" w:rsidRDefault="00F1004E" w:rsidP="00F5671E">
      <w:pPr>
        <w:rPr>
          <w:del w:id="800" w:author="Stijn Van den bossche" w:date="2021-05-21T20:34:00Z"/>
        </w:rPr>
      </w:pPr>
    </w:p>
    <w:p w14:paraId="1B7A991E" w14:textId="3D34174A" w:rsidR="00F1004E" w:rsidDel="008F745A" w:rsidRDefault="00F1004E" w:rsidP="00F5671E">
      <w:pPr>
        <w:rPr>
          <w:del w:id="801" w:author="Stijn Van den bossche" w:date="2021-05-21T20:34:00Z"/>
        </w:rPr>
      </w:pPr>
    </w:p>
    <w:p w14:paraId="3ECED394" w14:textId="126E3F70" w:rsidR="00F1004E" w:rsidDel="008F745A" w:rsidRDefault="00F1004E" w:rsidP="00F5671E">
      <w:pPr>
        <w:rPr>
          <w:del w:id="802" w:author="Stijn Van den bossche" w:date="2021-05-21T20:34:00Z"/>
        </w:rPr>
      </w:pPr>
    </w:p>
    <w:p w14:paraId="15FEA56B" w14:textId="2A845F17" w:rsidR="00F1004E" w:rsidDel="008F745A" w:rsidRDefault="00F1004E" w:rsidP="00F5671E">
      <w:pPr>
        <w:rPr>
          <w:del w:id="803" w:author="Stijn Van den bossche" w:date="2021-05-21T20:34:00Z"/>
        </w:rPr>
      </w:pPr>
    </w:p>
    <w:p w14:paraId="1A9FE512" w14:textId="3340C00F" w:rsidR="00F1004E" w:rsidDel="008F745A" w:rsidRDefault="00F1004E" w:rsidP="00F5671E">
      <w:pPr>
        <w:rPr>
          <w:del w:id="804" w:author="Stijn Van den bossche" w:date="2021-05-21T20:34:00Z"/>
        </w:rPr>
      </w:pPr>
    </w:p>
    <w:p w14:paraId="0BE8D224" w14:textId="5614DCF5" w:rsidR="00F1004E" w:rsidDel="008F745A" w:rsidRDefault="00F1004E" w:rsidP="00F5671E">
      <w:pPr>
        <w:rPr>
          <w:del w:id="805" w:author="Stijn Van den bossche" w:date="2021-05-21T20:34:00Z"/>
        </w:rPr>
      </w:pPr>
    </w:p>
    <w:p w14:paraId="09FC5730" w14:textId="796D9737" w:rsidR="00F1004E" w:rsidDel="008F745A" w:rsidRDefault="00F1004E" w:rsidP="00F5671E">
      <w:pPr>
        <w:rPr>
          <w:del w:id="806" w:author="Stijn Van den bossche" w:date="2021-05-21T20:34:00Z"/>
        </w:rPr>
      </w:pPr>
    </w:p>
    <w:p w14:paraId="722CBF36" w14:textId="7C4F0E9D" w:rsidR="00F1004E" w:rsidDel="008F745A" w:rsidRDefault="00F1004E" w:rsidP="00F5671E">
      <w:pPr>
        <w:rPr>
          <w:del w:id="807" w:author="Stijn Van den bossche" w:date="2021-05-21T20:34:00Z"/>
        </w:rPr>
      </w:pPr>
    </w:p>
    <w:p w14:paraId="40313562" w14:textId="7FF0A421" w:rsidR="00F1004E" w:rsidDel="008F745A" w:rsidRDefault="00F1004E" w:rsidP="00F5671E">
      <w:pPr>
        <w:rPr>
          <w:del w:id="808" w:author="Stijn Van den bossche" w:date="2021-05-21T20:34:00Z"/>
        </w:rPr>
      </w:pPr>
    </w:p>
    <w:p w14:paraId="5182B3D9" w14:textId="4DD57302" w:rsidR="00F1004E" w:rsidDel="008F745A" w:rsidRDefault="00F1004E" w:rsidP="00F5671E">
      <w:pPr>
        <w:rPr>
          <w:del w:id="809" w:author="Stijn Van den bossche" w:date="2021-05-21T20:34:00Z"/>
        </w:rPr>
      </w:pPr>
    </w:p>
    <w:p w14:paraId="45017F20" w14:textId="10A9F8A8" w:rsidR="00F1004E" w:rsidDel="008F745A" w:rsidRDefault="00F1004E" w:rsidP="00F5671E">
      <w:pPr>
        <w:rPr>
          <w:del w:id="810" w:author="Stijn Van den bossche" w:date="2021-05-21T20:34:00Z"/>
        </w:rPr>
      </w:pPr>
    </w:p>
    <w:p w14:paraId="196569DC" w14:textId="63B51235" w:rsidR="00F1004E" w:rsidDel="008F745A" w:rsidRDefault="00F1004E" w:rsidP="00F5671E">
      <w:pPr>
        <w:rPr>
          <w:del w:id="811" w:author="Stijn Van den bossche" w:date="2021-05-21T20:34:00Z"/>
        </w:rPr>
      </w:pPr>
    </w:p>
    <w:p w14:paraId="093BBAA1" w14:textId="3488588A" w:rsidR="00D805D6" w:rsidRPr="00D805D6" w:rsidDel="008F745A" w:rsidRDefault="00D805D6" w:rsidP="00D805D6">
      <w:pPr>
        <w:rPr>
          <w:del w:id="812" w:author="Stijn Van den bossche" w:date="2021-05-21T20:34:00Z"/>
        </w:rPr>
      </w:pPr>
    </w:p>
    <w:p w14:paraId="728FE71C" w14:textId="6DB98570" w:rsidR="00D805D6" w:rsidRPr="00D805D6" w:rsidDel="008F745A" w:rsidRDefault="00D805D6" w:rsidP="00D805D6">
      <w:pPr>
        <w:rPr>
          <w:del w:id="813" w:author="Stijn Van den bossche" w:date="2021-05-21T20:34:00Z"/>
        </w:rPr>
      </w:pPr>
    </w:p>
    <w:p w14:paraId="05AA1082" w14:textId="01411BB1" w:rsidR="00D805D6" w:rsidRPr="00D805D6" w:rsidDel="008F745A" w:rsidRDefault="00D805D6" w:rsidP="00D805D6">
      <w:pPr>
        <w:rPr>
          <w:del w:id="814" w:author="Stijn Van den bossche" w:date="2021-05-21T20:34:00Z"/>
        </w:rPr>
      </w:pPr>
    </w:p>
    <w:p w14:paraId="2C2B7AC3" w14:textId="39D00E79" w:rsidR="00D805D6" w:rsidRPr="00D805D6" w:rsidDel="008F745A" w:rsidRDefault="00D805D6" w:rsidP="00D805D6">
      <w:pPr>
        <w:rPr>
          <w:del w:id="815" w:author="Stijn Van den bossche" w:date="2021-05-21T20:34:00Z"/>
        </w:rPr>
      </w:pPr>
    </w:p>
    <w:p w14:paraId="059255EA" w14:textId="7DC80222" w:rsidR="00D805D6" w:rsidRPr="00D805D6" w:rsidDel="008F745A" w:rsidRDefault="00D805D6" w:rsidP="00D805D6">
      <w:pPr>
        <w:rPr>
          <w:del w:id="816" w:author="Stijn Van den bossche" w:date="2021-05-21T20:34:00Z"/>
        </w:rPr>
      </w:pPr>
    </w:p>
    <w:p w14:paraId="637157A9" w14:textId="7D06D745" w:rsidR="00D805D6" w:rsidRPr="00D805D6" w:rsidDel="008F745A" w:rsidRDefault="00D805D6" w:rsidP="00D805D6">
      <w:pPr>
        <w:rPr>
          <w:del w:id="817" w:author="Stijn Van den bossche" w:date="2021-05-21T20:34:00Z"/>
        </w:rPr>
      </w:pPr>
    </w:p>
    <w:p w14:paraId="4FD9F4F0" w14:textId="0A7D7B44" w:rsidR="00D805D6" w:rsidRPr="00D805D6" w:rsidDel="008F745A" w:rsidRDefault="00D805D6" w:rsidP="00D805D6">
      <w:pPr>
        <w:rPr>
          <w:del w:id="818" w:author="Stijn Van den bossche" w:date="2021-05-21T20:34:00Z"/>
        </w:rPr>
      </w:pPr>
    </w:p>
    <w:p w14:paraId="63D7AAE9" w14:textId="0AEE834C" w:rsidR="00D805D6" w:rsidRPr="00D805D6" w:rsidDel="008F745A" w:rsidRDefault="00D805D6" w:rsidP="00D805D6">
      <w:pPr>
        <w:rPr>
          <w:del w:id="819" w:author="Stijn Van den bossche" w:date="2021-05-21T20:34:00Z"/>
        </w:rPr>
      </w:pPr>
    </w:p>
    <w:p w14:paraId="06200C72" w14:textId="7B2FB8CC" w:rsidR="00D805D6" w:rsidRPr="00D805D6" w:rsidDel="008F745A" w:rsidRDefault="00D805D6" w:rsidP="00D805D6">
      <w:pPr>
        <w:rPr>
          <w:del w:id="820" w:author="Stijn Van den bossche" w:date="2021-05-21T20:34:00Z"/>
        </w:rPr>
      </w:pPr>
    </w:p>
    <w:p w14:paraId="4D5CC900" w14:textId="70D1612B" w:rsidR="00D805D6" w:rsidDel="008F745A" w:rsidRDefault="00D805D6" w:rsidP="00D805D6">
      <w:pPr>
        <w:rPr>
          <w:del w:id="821" w:author="Stijn Van den bossche" w:date="2021-05-21T20:34:00Z"/>
        </w:rPr>
      </w:pPr>
    </w:p>
    <w:p w14:paraId="0AE83FD1" w14:textId="2B89A097" w:rsidR="00D805D6" w:rsidDel="008F745A" w:rsidRDefault="00D805D6" w:rsidP="00D805D6">
      <w:pPr>
        <w:rPr>
          <w:del w:id="822" w:author="Stijn Van den bossche" w:date="2021-05-21T20:34:00Z"/>
        </w:rPr>
      </w:pPr>
    </w:p>
    <w:p w14:paraId="52CD5E0E" w14:textId="73B2671F" w:rsidR="00D805D6" w:rsidRPr="00E855C3" w:rsidDel="008F745A" w:rsidRDefault="00A01D6C" w:rsidP="00D805D6">
      <w:pPr>
        <w:rPr>
          <w:del w:id="823" w:author="Stijn Van den bossche" w:date="2021-05-21T20:34:00Z"/>
          <w:rFonts w:ascii="Arial" w:hAnsi="Arial" w:cs="Arial"/>
        </w:rPr>
      </w:pPr>
      <w:del w:id="824" w:author="Stijn Van den bossche" w:date="2021-05-21T20:34:00Z">
        <w:r w:rsidRPr="00E855C3" w:rsidDel="008F745A">
          <w:rPr>
            <w:rFonts w:ascii="Arial" w:hAnsi="Arial" w:cs="Arial"/>
          </w:rPr>
          <w:delText xml:space="preserve">Elke LEDslider heeft zijn eigen </w:delText>
        </w:r>
        <w:r w:rsidR="00D753BE" w:rsidRPr="00E855C3" w:rsidDel="008F745A">
          <w:rPr>
            <w:rFonts w:ascii="Arial" w:hAnsi="Arial" w:cs="Arial"/>
          </w:rPr>
          <w:delText xml:space="preserve">slider </w:delText>
        </w:r>
        <w:r w:rsidR="004605D6" w:rsidRPr="00E855C3" w:rsidDel="008F745A">
          <w:rPr>
            <w:rFonts w:ascii="Arial" w:hAnsi="Arial" w:cs="Arial"/>
          </w:rPr>
          <w:delText>waar</w:delText>
        </w:r>
        <w:r w:rsidR="00D753BE" w:rsidRPr="00E855C3" w:rsidDel="008F745A">
          <w:rPr>
            <w:rFonts w:ascii="Arial" w:hAnsi="Arial" w:cs="Arial"/>
          </w:rPr>
          <w:delText xml:space="preserve"> het naast komt te staan de leds staan mooi allemaal geschikt naast de sliders </w:delText>
        </w:r>
        <w:r w:rsidR="00B461AF" w:rsidRPr="00E855C3" w:rsidDel="008F745A">
          <w:rPr>
            <w:rFonts w:ascii="Arial" w:hAnsi="Arial" w:cs="Arial"/>
          </w:rPr>
          <w:delText>zo</w:delText>
        </w:r>
        <w:r w:rsidR="004605D6" w:rsidRPr="00E855C3" w:rsidDel="008F745A">
          <w:rPr>
            <w:rFonts w:ascii="Arial" w:hAnsi="Arial" w:cs="Arial"/>
          </w:rPr>
          <w:delText>a</w:delText>
        </w:r>
        <w:r w:rsidR="00B461AF" w:rsidRPr="00E855C3" w:rsidDel="008F745A">
          <w:rPr>
            <w:rFonts w:ascii="Arial" w:hAnsi="Arial" w:cs="Arial"/>
          </w:rPr>
          <w:delText xml:space="preserve">ls ze </w:delText>
        </w:r>
        <w:r w:rsidR="004605D6" w:rsidRPr="00E855C3" w:rsidDel="008F745A">
          <w:rPr>
            <w:rFonts w:ascii="Arial" w:hAnsi="Arial" w:cs="Arial"/>
          </w:rPr>
          <w:delText>hierboven</w:delText>
        </w:r>
        <w:r w:rsidR="00B461AF" w:rsidRPr="00E855C3" w:rsidDel="008F745A">
          <w:rPr>
            <w:rFonts w:ascii="Arial" w:hAnsi="Arial" w:cs="Arial"/>
          </w:rPr>
          <w:delText xml:space="preserve"> staan. Door het </w:delText>
        </w:r>
        <w:r w:rsidR="004605D6" w:rsidRPr="00E855C3" w:rsidDel="008F745A">
          <w:rPr>
            <w:rFonts w:ascii="Arial" w:hAnsi="Arial" w:cs="Arial"/>
          </w:rPr>
          <w:delText xml:space="preserve">schema te zien van hierboven </w:delText>
        </w:r>
        <w:r w:rsidR="00D32740" w:rsidRPr="00E855C3" w:rsidDel="008F745A">
          <w:rPr>
            <w:rFonts w:ascii="Arial" w:hAnsi="Arial" w:cs="Arial"/>
          </w:rPr>
          <w:delText xml:space="preserve">kan je op de PCB zien welke </w:delText>
        </w:r>
        <w:r w:rsidR="00087153" w:rsidRPr="00E855C3" w:rsidDel="008F745A">
          <w:rPr>
            <w:rFonts w:ascii="Arial" w:hAnsi="Arial" w:cs="Arial"/>
          </w:rPr>
          <w:delText>LEDslider lijn voor welke slider dient.</w:delText>
        </w:r>
      </w:del>
    </w:p>
    <w:p w14:paraId="6CD155D4" w14:textId="3A5BDACB" w:rsidR="00F1004E" w:rsidDel="008F745A" w:rsidRDefault="00D805D6" w:rsidP="00F5671E">
      <w:pPr>
        <w:rPr>
          <w:del w:id="825" w:author="Stijn Van den bossche" w:date="2021-05-21T20:34:00Z"/>
        </w:rPr>
      </w:pPr>
      <w:del w:id="826" w:author="Stijn Van den bossche" w:date="2021-05-21T20:34:00Z">
        <w:r w:rsidDel="008F745A">
          <w:rPr>
            <w:noProof/>
          </w:rPr>
          <w:drawing>
            <wp:anchor distT="0" distB="0" distL="114300" distR="114300" simplePos="0" relativeHeight="251659264" behindDoc="0" locked="0" layoutInCell="1" allowOverlap="1" wp14:anchorId="088B7375" wp14:editId="27A25F68">
              <wp:simplePos x="0" y="0"/>
              <wp:positionH relativeFrom="margin">
                <wp:posOffset>-405765</wp:posOffset>
              </wp:positionH>
              <wp:positionV relativeFrom="paragraph">
                <wp:posOffset>0</wp:posOffset>
              </wp:positionV>
              <wp:extent cx="6638925" cy="3890010"/>
              <wp:effectExtent l="0" t="0" r="9525" b="0"/>
              <wp:wrapThrough wrapText="bothSides">
                <wp:wrapPolygon edited="0">
                  <wp:start x="0" y="0"/>
                  <wp:lineTo x="0" y="21473"/>
                  <wp:lineTo x="21569" y="21473"/>
                  <wp:lineTo x="21569"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6638925" cy="389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70120AD" w14:textId="70E56899" w:rsidR="00F1004E" w:rsidDel="008F745A" w:rsidRDefault="00F1004E" w:rsidP="00F5671E">
      <w:pPr>
        <w:rPr>
          <w:del w:id="827" w:author="Stijn Van den bossche" w:date="2021-05-21T20:34:00Z"/>
        </w:rPr>
      </w:pPr>
    </w:p>
    <w:p w14:paraId="6AFB83F3" w14:textId="2BEAA108" w:rsidR="00F1004E" w:rsidDel="008F745A" w:rsidRDefault="00F1004E" w:rsidP="00F5671E">
      <w:pPr>
        <w:rPr>
          <w:del w:id="828" w:author="Stijn Van den bossche" w:date="2021-05-21T20:34:00Z"/>
        </w:rPr>
      </w:pPr>
    </w:p>
    <w:p w14:paraId="5552DD2C" w14:textId="633075AA" w:rsidR="00501645" w:rsidRPr="00501645" w:rsidDel="008F745A" w:rsidRDefault="00501645" w:rsidP="00501645">
      <w:pPr>
        <w:pStyle w:val="ListParagraph"/>
        <w:keepNext/>
        <w:keepLines/>
        <w:numPr>
          <w:ilvl w:val="0"/>
          <w:numId w:val="44"/>
        </w:numPr>
        <w:spacing w:before="40"/>
        <w:contextualSpacing w:val="0"/>
        <w:outlineLvl w:val="1"/>
        <w:rPr>
          <w:del w:id="829" w:author="Stijn Van den bossche" w:date="2021-05-21T20:34:00Z"/>
          <w:rFonts w:asciiTheme="majorHAnsi" w:eastAsiaTheme="majorEastAsia" w:hAnsiTheme="majorHAnsi" w:cstheme="majorBidi"/>
          <w:vanish/>
          <w:sz w:val="26"/>
          <w:szCs w:val="26"/>
        </w:rPr>
      </w:pPr>
      <w:bookmarkStart w:id="830" w:name="_Toc70589580"/>
      <w:bookmarkStart w:id="831" w:name="_Toc71034752"/>
      <w:bookmarkEnd w:id="830"/>
      <w:bookmarkEnd w:id="831"/>
    </w:p>
    <w:p w14:paraId="6368D4BE" w14:textId="551ED8B8" w:rsidR="00501645" w:rsidRPr="00501645" w:rsidDel="008F745A" w:rsidRDefault="00501645" w:rsidP="00501645">
      <w:pPr>
        <w:pStyle w:val="ListParagraph"/>
        <w:keepNext/>
        <w:keepLines/>
        <w:numPr>
          <w:ilvl w:val="1"/>
          <w:numId w:val="44"/>
        </w:numPr>
        <w:spacing w:before="40"/>
        <w:contextualSpacing w:val="0"/>
        <w:outlineLvl w:val="1"/>
        <w:rPr>
          <w:del w:id="832" w:author="Stijn Van den bossche" w:date="2021-05-21T20:34:00Z"/>
          <w:rFonts w:asciiTheme="majorHAnsi" w:eastAsiaTheme="majorEastAsia" w:hAnsiTheme="majorHAnsi" w:cstheme="majorBidi"/>
          <w:vanish/>
          <w:sz w:val="26"/>
          <w:szCs w:val="26"/>
        </w:rPr>
      </w:pPr>
      <w:bookmarkStart w:id="833" w:name="_Toc70589581"/>
      <w:bookmarkStart w:id="834" w:name="_Toc71034753"/>
      <w:bookmarkEnd w:id="833"/>
      <w:bookmarkEnd w:id="834"/>
    </w:p>
    <w:p w14:paraId="3D429F03" w14:textId="1B6CDC25" w:rsidR="00501645" w:rsidRPr="00501645" w:rsidDel="008F745A" w:rsidRDefault="00501645" w:rsidP="00501645">
      <w:pPr>
        <w:pStyle w:val="ListParagraph"/>
        <w:keepNext/>
        <w:keepLines/>
        <w:numPr>
          <w:ilvl w:val="1"/>
          <w:numId w:val="44"/>
        </w:numPr>
        <w:spacing w:before="40"/>
        <w:contextualSpacing w:val="0"/>
        <w:outlineLvl w:val="1"/>
        <w:rPr>
          <w:del w:id="835" w:author="Stijn Van den bossche" w:date="2021-05-21T20:34:00Z"/>
          <w:rFonts w:asciiTheme="majorHAnsi" w:eastAsiaTheme="majorEastAsia" w:hAnsiTheme="majorHAnsi" w:cstheme="majorBidi"/>
          <w:vanish/>
          <w:sz w:val="26"/>
          <w:szCs w:val="26"/>
        </w:rPr>
      </w:pPr>
      <w:bookmarkStart w:id="836" w:name="_Toc70589582"/>
      <w:bookmarkStart w:id="837" w:name="_Toc71034754"/>
      <w:bookmarkEnd w:id="836"/>
      <w:bookmarkEnd w:id="837"/>
    </w:p>
    <w:p w14:paraId="51F64F85" w14:textId="3A462DFD" w:rsidR="00501645" w:rsidRPr="00501645" w:rsidDel="008F745A" w:rsidRDefault="00501645" w:rsidP="00501645">
      <w:pPr>
        <w:pStyle w:val="ListParagraph"/>
        <w:keepNext/>
        <w:keepLines/>
        <w:numPr>
          <w:ilvl w:val="2"/>
          <w:numId w:val="44"/>
        </w:numPr>
        <w:spacing w:before="40"/>
        <w:contextualSpacing w:val="0"/>
        <w:outlineLvl w:val="1"/>
        <w:rPr>
          <w:del w:id="838" w:author="Stijn Van den bossche" w:date="2021-05-21T20:34:00Z"/>
          <w:rFonts w:asciiTheme="majorHAnsi" w:eastAsiaTheme="majorEastAsia" w:hAnsiTheme="majorHAnsi" w:cstheme="majorBidi"/>
          <w:vanish/>
          <w:sz w:val="26"/>
          <w:szCs w:val="26"/>
        </w:rPr>
      </w:pPr>
      <w:bookmarkStart w:id="839" w:name="_Toc70589583"/>
      <w:bookmarkStart w:id="840" w:name="_Toc71034755"/>
      <w:bookmarkEnd w:id="839"/>
      <w:bookmarkEnd w:id="840"/>
    </w:p>
    <w:p w14:paraId="792B8AA3" w14:textId="315F25BE" w:rsidR="00501645" w:rsidRPr="00501645" w:rsidDel="008F745A" w:rsidRDefault="00501645" w:rsidP="00501645">
      <w:pPr>
        <w:pStyle w:val="ListParagraph"/>
        <w:keepNext/>
        <w:keepLines/>
        <w:numPr>
          <w:ilvl w:val="2"/>
          <w:numId w:val="44"/>
        </w:numPr>
        <w:spacing w:before="40"/>
        <w:contextualSpacing w:val="0"/>
        <w:outlineLvl w:val="1"/>
        <w:rPr>
          <w:del w:id="841" w:author="Stijn Van den bossche" w:date="2021-05-21T20:34:00Z"/>
          <w:rFonts w:asciiTheme="majorHAnsi" w:eastAsiaTheme="majorEastAsia" w:hAnsiTheme="majorHAnsi" w:cstheme="majorBidi"/>
          <w:vanish/>
          <w:sz w:val="26"/>
          <w:szCs w:val="26"/>
        </w:rPr>
      </w:pPr>
      <w:bookmarkStart w:id="842" w:name="_Toc70589584"/>
      <w:bookmarkStart w:id="843" w:name="_Toc71034756"/>
      <w:bookmarkEnd w:id="842"/>
      <w:bookmarkEnd w:id="843"/>
    </w:p>
    <w:p w14:paraId="43709391" w14:textId="2A37B3E8" w:rsidR="00501645" w:rsidRPr="00501645" w:rsidDel="008F745A" w:rsidRDefault="00501645" w:rsidP="00501645">
      <w:pPr>
        <w:pStyle w:val="ListParagraph"/>
        <w:keepNext/>
        <w:keepLines/>
        <w:numPr>
          <w:ilvl w:val="2"/>
          <w:numId w:val="44"/>
        </w:numPr>
        <w:spacing w:before="40"/>
        <w:contextualSpacing w:val="0"/>
        <w:outlineLvl w:val="1"/>
        <w:rPr>
          <w:del w:id="844" w:author="Stijn Van den bossche" w:date="2021-05-21T20:34:00Z"/>
          <w:rFonts w:asciiTheme="majorHAnsi" w:eastAsiaTheme="majorEastAsia" w:hAnsiTheme="majorHAnsi" w:cstheme="majorBidi"/>
          <w:vanish/>
          <w:sz w:val="26"/>
          <w:szCs w:val="26"/>
        </w:rPr>
      </w:pPr>
      <w:bookmarkStart w:id="845" w:name="_Toc70589585"/>
      <w:bookmarkStart w:id="846" w:name="_Toc71034757"/>
      <w:bookmarkEnd w:id="845"/>
      <w:bookmarkEnd w:id="846"/>
    </w:p>
    <w:p w14:paraId="5636A141" w14:textId="35FD8281" w:rsidR="00501645" w:rsidRPr="00501645" w:rsidDel="008F745A" w:rsidRDefault="00501645" w:rsidP="00501645">
      <w:pPr>
        <w:pStyle w:val="ListParagraph"/>
        <w:keepNext/>
        <w:keepLines/>
        <w:numPr>
          <w:ilvl w:val="2"/>
          <w:numId w:val="44"/>
        </w:numPr>
        <w:spacing w:before="40"/>
        <w:contextualSpacing w:val="0"/>
        <w:outlineLvl w:val="1"/>
        <w:rPr>
          <w:del w:id="847" w:author="Stijn Van den bossche" w:date="2021-05-21T20:34:00Z"/>
          <w:rFonts w:asciiTheme="majorHAnsi" w:eastAsiaTheme="majorEastAsia" w:hAnsiTheme="majorHAnsi" w:cstheme="majorBidi"/>
          <w:vanish/>
          <w:sz w:val="26"/>
          <w:szCs w:val="26"/>
        </w:rPr>
      </w:pPr>
      <w:bookmarkStart w:id="848" w:name="_Toc70589586"/>
      <w:bookmarkStart w:id="849" w:name="_Toc71034758"/>
      <w:bookmarkEnd w:id="848"/>
      <w:bookmarkEnd w:id="849"/>
    </w:p>
    <w:p w14:paraId="3558A544" w14:textId="17020E54" w:rsidR="00501645" w:rsidDel="008F745A" w:rsidRDefault="00501645" w:rsidP="00501645">
      <w:pPr>
        <w:pStyle w:val="Heading2"/>
        <w:numPr>
          <w:ilvl w:val="2"/>
          <w:numId w:val="44"/>
        </w:numPr>
        <w:rPr>
          <w:del w:id="850" w:author="Stijn Van den bossche" w:date="2021-05-21T20:34:00Z"/>
          <w:color w:val="auto"/>
        </w:rPr>
      </w:pPr>
      <w:bookmarkStart w:id="851" w:name="_Toc71034759"/>
      <w:del w:id="852" w:author="Stijn Van den bossche" w:date="2021-05-21T20:34:00Z">
        <w:r w:rsidDel="008F745A">
          <w:rPr>
            <w:color w:val="auto"/>
          </w:rPr>
          <w:delText>Versterking</w:delText>
        </w:r>
        <w:bookmarkEnd w:id="851"/>
      </w:del>
    </w:p>
    <w:p w14:paraId="76A7D53B" w14:textId="44EC592C" w:rsidR="00F1004E" w:rsidDel="008F745A" w:rsidRDefault="00F1004E" w:rsidP="00F5671E">
      <w:pPr>
        <w:rPr>
          <w:del w:id="853" w:author="Stijn Van den bossche" w:date="2021-05-21T20:34:00Z"/>
        </w:rPr>
      </w:pPr>
    </w:p>
    <w:p w14:paraId="0A317638" w14:textId="16DCB5D3" w:rsidR="00501645" w:rsidRPr="00501645" w:rsidDel="008F745A" w:rsidRDefault="002651AD" w:rsidP="00F5671E">
      <w:pPr>
        <w:rPr>
          <w:del w:id="854" w:author="Stijn Van den bossche" w:date="2021-05-21T20:34:00Z"/>
          <w:rFonts w:ascii="Arial" w:hAnsi="Arial" w:cs="Arial"/>
        </w:rPr>
      </w:pPr>
      <w:del w:id="855" w:author="Stijn Van den bossche" w:date="2021-05-21T20:34:00Z">
        <w:r w:rsidRPr="00501645" w:rsidDel="008F745A">
          <w:rPr>
            <w:rFonts w:ascii="Arial" w:hAnsi="Arial" w:cs="Arial"/>
          </w:rPr>
          <w:delText xml:space="preserve">Onze </w:delText>
        </w:r>
        <w:r w:rsidR="001F5DAD" w:rsidRPr="00501645" w:rsidDel="008F745A">
          <w:rPr>
            <w:rFonts w:ascii="Arial" w:hAnsi="Arial" w:cs="Arial"/>
          </w:rPr>
          <w:delText>PCB is ook nog voorzien van een v</w:delText>
        </w:r>
        <w:r w:rsidR="00837EC1" w:rsidRPr="00501645" w:rsidDel="008F745A">
          <w:rPr>
            <w:rFonts w:ascii="Arial" w:hAnsi="Arial" w:cs="Arial"/>
          </w:rPr>
          <w:delText xml:space="preserve">olledig circuit om </w:delText>
        </w:r>
        <w:r w:rsidR="00985919" w:rsidRPr="00501645" w:rsidDel="008F745A">
          <w:rPr>
            <w:rFonts w:ascii="Arial" w:hAnsi="Arial" w:cs="Arial"/>
          </w:rPr>
          <w:delText>de</w:delText>
        </w:r>
        <w:r w:rsidR="00837EC1" w:rsidRPr="00501645" w:rsidDel="008F745A">
          <w:rPr>
            <w:rFonts w:ascii="Arial" w:hAnsi="Arial" w:cs="Arial"/>
          </w:rPr>
          <w:delText xml:space="preserve"> volume</w:delText>
        </w:r>
        <w:r w:rsidR="00985919" w:rsidRPr="00501645" w:rsidDel="008F745A">
          <w:rPr>
            <w:rFonts w:ascii="Arial" w:hAnsi="Arial" w:cs="Arial"/>
          </w:rPr>
          <w:delText>s, Bassen, mediums e</w:delText>
        </w:r>
        <w:r w:rsidR="004735E6" w:rsidRPr="00501645" w:rsidDel="008F745A">
          <w:rPr>
            <w:rFonts w:ascii="Arial" w:hAnsi="Arial" w:cs="Arial"/>
          </w:rPr>
          <w:delText xml:space="preserve">n trables te regelen op </w:delText>
        </w:r>
        <w:r w:rsidR="00A97120" w:rsidRPr="00501645" w:rsidDel="008F745A">
          <w:rPr>
            <w:rFonts w:ascii="Arial" w:hAnsi="Arial" w:cs="Arial"/>
          </w:rPr>
          <w:delText xml:space="preserve">2 lijnen waar muziek op komt en ook op lijn </w:delText>
        </w:r>
        <w:r w:rsidR="00501645" w:rsidRPr="00501645" w:rsidDel="008F745A">
          <w:rPr>
            <w:rFonts w:ascii="Arial" w:hAnsi="Arial" w:cs="Arial"/>
          </w:rPr>
          <w:delText>1 waart je ook kan opteren om een microfoon te voorzien. Ik ga aan de hand van grafieken laten zien hoe elke versterking werkt laten zien.</w:delText>
        </w:r>
      </w:del>
    </w:p>
    <w:p w14:paraId="29EF1A74" w14:textId="2C381DEB" w:rsidR="00F1004E" w:rsidDel="008F745A" w:rsidRDefault="00F1004E" w:rsidP="00F5671E">
      <w:pPr>
        <w:rPr>
          <w:del w:id="856" w:author="Stijn Van den bossche" w:date="2021-05-21T20:34:00Z"/>
        </w:rPr>
      </w:pPr>
    </w:p>
    <w:p w14:paraId="033BA3CD" w14:textId="2D578085" w:rsidR="00501645" w:rsidRPr="0029260C" w:rsidDel="008F745A" w:rsidRDefault="00501645" w:rsidP="00F5671E">
      <w:pPr>
        <w:rPr>
          <w:del w:id="857" w:author="Stijn Van den bossche" w:date="2021-05-21T20:34:00Z"/>
          <w:rFonts w:ascii="Arial" w:hAnsi="Arial" w:cs="Arial"/>
        </w:rPr>
      </w:pPr>
      <w:del w:id="858" w:author="Stijn Van den bossche" w:date="2021-05-21T20:34:00Z">
        <w:r w:rsidRPr="0029260C" w:rsidDel="008F745A">
          <w:rPr>
            <w:rFonts w:ascii="Arial" w:hAnsi="Arial" w:cs="Arial"/>
          </w:rPr>
          <w:delText xml:space="preserve">Dit laat ik zien in het hoofdstuk </w:delText>
        </w:r>
        <w:r w:rsidR="0029260C" w:rsidRPr="0029260C" w:rsidDel="008F745A">
          <w:rPr>
            <w:rFonts w:ascii="Arial" w:hAnsi="Arial" w:cs="Arial"/>
          </w:rPr>
          <w:delText>PSpise.</w:delText>
        </w:r>
      </w:del>
    </w:p>
    <w:p w14:paraId="48288706" w14:textId="10EA38A6" w:rsidR="00F1004E" w:rsidDel="008F745A" w:rsidRDefault="00F1004E" w:rsidP="00F5671E">
      <w:pPr>
        <w:rPr>
          <w:del w:id="859" w:author="Stijn Van den bossche" w:date="2021-05-21T20:34:00Z"/>
        </w:rPr>
      </w:pPr>
    </w:p>
    <w:p w14:paraId="22F7DA2C" w14:textId="048BF2FA" w:rsidR="00EF7CE8" w:rsidDel="008F745A" w:rsidRDefault="00EF7CE8" w:rsidP="00F5671E">
      <w:pPr>
        <w:rPr>
          <w:del w:id="860" w:author="Stijn Van den bossche" w:date="2021-05-21T20:34:00Z"/>
        </w:rPr>
      </w:pPr>
    </w:p>
    <w:p w14:paraId="23169D57" w14:textId="07F51CEB" w:rsidR="00EF7CE8" w:rsidRPr="00F5671E" w:rsidDel="008F745A" w:rsidRDefault="00EF7CE8" w:rsidP="00F5671E">
      <w:pPr>
        <w:rPr>
          <w:del w:id="861" w:author="Stijn Van den bossche" w:date="2021-05-21T20:34:00Z"/>
        </w:rPr>
      </w:pPr>
    </w:p>
    <w:p w14:paraId="377865C3" w14:textId="6C73E30B" w:rsidR="00D46A4D" w:rsidDel="008F745A" w:rsidRDefault="00D46A4D" w:rsidP="00D46A4D">
      <w:pPr>
        <w:pStyle w:val="Heading2"/>
        <w:numPr>
          <w:ilvl w:val="1"/>
          <w:numId w:val="25"/>
        </w:numPr>
        <w:rPr>
          <w:del w:id="862" w:author="Stijn Van den bossche" w:date="2021-05-21T20:34:00Z"/>
          <w:rFonts w:ascii="Arial" w:hAnsi="Arial" w:cs="Arial"/>
          <w:b/>
          <w:bCs/>
          <w:color w:val="auto"/>
          <w:sz w:val="32"/>
          <w:szCs w:val="32"/>
        </w:rPr>
      </w:pPr>
      <w:bookmarkStart w:id="863" w:name="_Toc71034760"/>
      <w:del w:id="864" w:author="Stijn Van den bossche" w:date="2021-05-21T20:34:00Z">
        <w:r w:rsidDel="008F745A">
          <w:rPr>
            <w:rFonts w:ascii="Arial" w:hAnsi="Arial" w:cs="Arial"/>
            <w:b/>
            <w:bCs/>
            <w:color w:val="auto"/>
            <w:sz w:val="32"/>
            <w:szCs w:val="32"/>
          </w:rPr>
          <w:delText>PSpise</w:delText>
        </w:r>
        <w:bookmarkEnd w:id="863"/>
      </w:del>
    </w:p>
    <w:p w14:paraId="0F59FF69" w14:textId="34DA1854" w:rsidR="00EA3EA4" w:rsidRPr="00EA3EA4" w:rsidDel="008F745A" w:rsidRDefault="00EA3EA4" w:rsidP="00EA3EA4">
      <w:pPr>
        <w:rPr>
          <w:del w:id="865" w:author="Stijn Van den bossche" w:date="2021-05-21T20:34:00Z"/>
        </w:rPr>
      </w:pPr>
    </w:p>
    <w:p w14:paraId="73F6A0CB" w14:textId="2DE427C2" w:rsidR="00F5671E" w:rsidRPr="00F5671E" w:rsidDel="008F745A" w:rsidRDefault="00F5671E" w:rsidP="00F5671E">
      <w:pPr>
        <w:rPr>
          <w:del w:id="866" w:author="Stijn Van den bossche" w:date="2021-05-21T20:34:00Z"/>
        </w:rPr>
      </w:pPr>
    </w:p>
    <w:p w14:paraId="20F3D92B" w14:textId="72DD930D" w:rsidR="00D46A4D" w:rsidDel="008F745A" w:rsidRDefault="00D46A4D" w:rsidP="00D46A4D">
      <w:pPr>
        <w:pStyle w:val="Heading2"/>
        <w:numPr>
          <w:ilvl w:val="1"/>
          <w:numId w:val="25"/>
        </w:numPr>
        <w:rPr>
          <w:del w:id="867" w:author="Stijn Van den bossche" w:date="2021-05-21T20:34:00Z"/>
          <w:rFonts w:ascii="Arial" w:hAnsi="Arial" w:cs="Arial"/>
          <w:b/>
          <w:bCs/>
          <w:color w:val="auto"/>
          <w:sz w:val="32"/>
          <w:szCs w:val="32"/>
        </w:rPr>
      </w:pPr>
      <w:bookmarkStart w:id="868" w:name="_Toc71034761"/>
      <w:del w:id="869" w:author="Stijn Van den bossche" w:date="2021-05-21T20:34:00Z">
        <w:r w:rsidDel="008F745A">
          <w:rPr>
            <w:rFonts w:ascii="Arial" w:hAnsi="Arial" w:cs="Arial"/>
            <w:b/>
            <w:bCs/>
            <w:color w:val="auto"/>
            <w:sz w:val="32"/>
            <w:szCs w:val="32"/>
          </w:rPr>
          <w:delText>Bestukkingsplan</w:delText>
        </w:r>
        <w:bookmarkEnd w:id="868"/>
      </w:del>
    </w:p>
    <w:p w14:paraId="68EDE571" w14:textId="395F4DCA" w:rsidR="00F5671E" w:rsidRPr="00F5671E" w:rsidDel="008F745A" w:rsidRDefault="00F5671E" w:rsidP="00F5671E">
      <w:pPr>
        <w:rPr>
          <w:del w:id="870" w:author="Stijn Van den bossche" w:date="2021-05-21T20:34:00Z"/>
        </w:rPr>
      </w:pPr>
    </w:p>
    <w:p w14:paraId="4417B13E" w14:textId="4D8DA327" w:rsidR="00D46A4D" w:rsidDel="008F745A" w:rsidRDefault="00D46A4D" w:rsidP="00D46A4D">
      <w:pPr>
        <w:pStyle w:val="Heading2"/>
        <w:numPr>
          <w:ilvl w:val="1"/>
          <w:numId w:val="25"/>
        </w:numPr>
        <w:rPr>
          <w:del w:id="871" w:author="Stijn Van den bossche" w:date="2021-05-21T20:34:00Z"/>
          <w:rFonts w:ascii="Arial" w:hAnsi="Arial" w:cs="Arial"/>
          <w:b/>
          <w:bCs/>
          <w:color w:val="auto"/>
          <w:sz w:val="32"/>
          <w:szCs w:val="32"/>
        </w:rPr>
      </w:pPr>
      <w:bookmarkStart w:id="872" w:name="_Toc71034762"/>
      <w:del w:id="873" w:author="Stijn Van den bossche" w:date="2021-05-21T20:34:00Z">
        <w:r w:rsidDel="008F745A">
          <w:rPr>
            <w:rFonts w:ascii="Arial" w:hAnsi="Arial" w:cs="Arial"/>
            <w:b/>
            <w:bCs/>
            <w:color w:val="auto"/>
            <w:sz w:val="32"/>
            <w:szCs w:val="32"/>
          </w:rPr>
          <w:delText>PCB lay-out</w:delText>
        </w:r>
        <w:bookmarkEnd w:id="872"/>
      </w:del>
    </w:p>
    <w:p w14:paraId="42DD76BB" w14:textId="4DB8EE7A" w:rsidR="00F5671E" w:rsidRPr="00F5671E" w:rsidDel="008F745A" w:rsidRDefault="00F5671E" w:rsidP="00F5671E">
      <w:pPr>
        <w:rPr>
          <w:del w:id="874" w:author="Stijn Van den bossche" w:date="2021-05-21T20:34:00Z"/>
        </w:rPr>
      </w:pPr>
    </w:p>
    <w:p w14:paraId="11076F6A" w14:textId="061E85ED" w:rsidR="009023AA" w:rsidDel="008F745A" w:rsidRDefault="009023AA" w:rsidP="009023AA">
      <w:pPr>
        <w:pStyle w:val="Heading2"/>
        <w:numPr>
          <w:ilvl w:val="1"/>
          <w:numId w:val="25"/>
        </w:numPr>
        <w:rPr>
          <w:del w:id="875" w:author="Stijn Van den bossche" w:date="2021-05-21T20:34:00Z"/>
          <w:rFonts w:ascii="Arial" w:hAnsi="Arial" w:cs="Arial"/>
          <w:b/>
          <w:bCs/>
          <w:color w:val="auto"/>
          <w:sz w:val="32"/>
          <w:szCs w:val="32"/>
        </w:rPr>
      </w:pPr>
      <w:bookmarkStart w:id="876" w:name="_Toc71034763"/>
      <w:del w:id="877" w:author="Stijn Van den bossche" w:date="2021-05-21T20:34:00Z">
        <w:r w:rsidDel="008F745A">
          <w:rPr>
            <w:rFonts w:ascii="Arial" w:hAnsi="Arial" w:cs="Arial"/>
            <w:b/>
            <w:bCs/>
            <w:color w:val="auto"/>
            <w:sz w:val="32"/>
            <w:szCs w:val="32"/>
          </w:rPr>
          <w:delText>Datasheets</w:delText>
        </w:r>
        <w:bookmarkEnd w:id="876"/>
      </w:del>
    </w:p>
    <w:p w14:paraId="15154BAA" w14:textId="4EAC0D3D" w:rsidR="009023AA" w:rsidRPr="009023AA" w:rsidDel="008F745A" w:rsidRDefault="009023AA" w:rsidP="009023AA">
      <w:pPr>
        <w:pStyle w:val="Heading1"/>
        <w:numPr>
          <w:ilvl w:val="0"/>
          <w:numId w:val="16"/>
        </w:numPr>
        <w:rPr>
          <w:del w:id="878" w:author="Stijn Van den bossche" w:date="2021-05-21T20:34:00Z"/>
          <w:rFonts w:ascii="Verdana" w:hAnsi="Verdana"/>
          <w:b/>
          <w:bCs/>
          <w:color w:val="auto"/>
          <w:sz w:val="40"/>
          <w:szCs w:val="40"/>
        </w:rPr>
      </w:pPr>
      <w:bookmarkStart w:id="879" w:name="_Toc71034764"/>
      <w:del w:id="880" w:author="Stijn Van den bossche" w:date="2021-05-21T20:34:00Z">
        <w:r w:rsidDel="008F745A">
          <w:rPr>
            <w:rFonts w:ascii="Verdana" w:hAnsi="Verdana"/>
            <w:b/>
            <w:bCs/>
            <w:color w:val="auto"/>
            <w:sz w:val="40"/>
            <w:szCs w:val="40"/>
          </w:rPr>
          <w:delText>Software</w:delText>
        </w:r>
        <w:bookmarkEnd w:id="879"/>
      </w:del>
    </w:p>
    <w:p w14:paraId="41143AB1" w14:textId="4895AB90" w:rsidR="009023AA" w:rsidDel="008F745A" w:rsidRDefault="009023AA" w:rsidP="009023AA">
      <w:pPr>
        <w:pStyle w:val="Heading2"/>
        <w:numPr>
          <w:ilvl w:val="1"/>
          <w:numId w:val="35"/>
        </w:numPr>
        <w:rPr>
          <w:del w:id="881" w:author="Stijn Van den bossche" w:date="2021-05-21T20:34:00Z"/>
          <w:rFonts w:ascii="Arial" w:hAnsi="Arial" w:cs="Arial"/>
          <w:b/>
          <w:bCs/>
          <w:color w:val="auto"/>
          <w:sz w:val="32"/>
          <w:szCs w:val="32"/>
        </w:rPr>
      </w:pPr>
      <w:bookmarkStart w:id="882" w:name="_Toc71034765"/>
      <w:del w:id="883" w:author="Stijn Van den bossche" w:date="2021-05-21T20:34:00Z">
        <w:r w:rsidDel="008F745A">
          <w:rPr>
            <w:rFonts w:ascii="Arial" w:hAnsi="Arial" w:cs="Arial"/>
            <w:b/>
            <w:bCs/>
            <w:color w:val="auto"/>
            <w:sz w:val="32"/>
            <w:szCs w:val="32"/>
          </w:rPr>
          <w:delText>Flowchart software</w:delText>
        </w:r>
        <w:bookmarkEnd w:id="882"/>
      </w:del>
    </w:p>
    <w:p w14:paraId="3FE1DC31" w14:textId="30E38968" w:rsidR="00F5671E" w:rsidRPr="00F5671E" w:rsidDel="008F745A" w:rsidRDefault="00F5671E" w:rsidP="00F5671E">
      <w:pPr>
        <w:rPr>
          <w:del w:id="884" w:author="Stijn Van den bossche" w:date="2021-05-21T20:34:00Z"/>
        </w:rPr>
      </w:pPr>
    </w:p>
    <w:p w14:paraId="401C675A" w14:textId="35AC6FEF" w:rsidR="009023AA" w:rsidDel="008F745A" w:rsidRDefault="009023AA" w:rsidP="009023AA">
      <w:pPr>
        <w:pStyle w:val="Heading2"/>
        <w:numPr>
          <w:ilvl w:val="1"/>
          <w:numId w:val="35"/>
        </w:numPr>
        <w:rPr>
          <w:del w:id="885" w:author="Stijn Van den bossche" w:date="2021-05-21T20:34:00Z"/>
          <w:rFonts w:ascii="Arial" w:hAnsi="Arial" w:cs="Arial"/>
          <w:b/>
          <w:bCs/>
          <w:color w:val="auto"/>
          <w:sz w:val="32"/>
          <w:szCs w:val="32"/>
        </w:rPr>
      </w:pPr>
      <w:bookmarkStart w:id="886" w:name="_Toc71034766"/>
      <w:del w:id="887" w:author="Stijn Van den bossche" w:date="2021-05-21T20:34:00Z">
        <w:r w:rsidDel="008F745A">
          <w:rPr>
            <w:rFonts w:ascii="Arial" w:hAnsi="Arial" w:cs="Arial"/>
            <w:b/>
            <w:bCs/>
            <w:color w:val="auto"/>
            <w:sz w:val="32"/>
            <w:szCs w:val="32"/>
          </w:rPr>
          <w:delText>Listing (de code)</w:delText>
        </w:r>
        <w:bookmarkEnd w:id="886"/>
      </w:del>
    </w:p>
    <w:p w14:paraId="7C690F69" w14:textId="334EE2D7" w:rsidR="00F5671E" w:rsidRPr="00F5671E" w:rsidDel="008F745A" w:rsidRDefault="00F5671E" w:rsidP="00F5671E">
      <w:pPr>
        <w:rPr>
          <w:del w:id="888" w:author="Stijn Van den bossche" w:date="2021-05-21T20:34:00Z"/>
        </w:rPr>
      </w:pPr>
    </w:p>
    <w:p w14:paraId="2318FF50" w14:textId="746122BA" w:rsidR="009023AA" w:rsidRPr="009023AA" w:rsidDel="008F745A" w:rsidRDefault="009023AA" w:rsidP="009023AA">
      <w:pPr>
        <w:rPr>
          <w:del w:id="889" w:author="Stijn Van den bossche" w:date="2021-05-21T20:34:00Z"/>
        </w:rPr>
      </w:pPr>
    </w:p>
    <w:p w14:paraId="12239385" w14:textId="244A3290" w:rsidR="009023AA" w:rsidDel="008F745A" w:rsidRDefault="009023AA" w:rsidP="009023AA">
      <w:pPr>
        <w:pStyle w:val="Heading1"/>
        <w:numPr>
          <w:ilvl w:val="0"/>
          <w:numId w:val="16"/>
        </w:numPr>
        <w:rPr>
          <w:del w:id="890" w:author="Stijn Van den bossche" w:date="2021-05-21T20:34:00Z"/>
          <w:rFonts w:ascii="Verdana" w:hAnsi="Verdana"/>
          <w:b/>
          <w:bCs/>
          <w:color w:val="auto"/>
          <w:sz w:val="40"/>
          <w:szCs w:val="40"/>
        </w:rPr>
      </w:pPr>
      <w:bookmarkStart w:id="891" w:name="_Toc71034767"/>
      <w:del w:id="892" w:author="Stijn Van den bossche" w:date="2021-05-21T20:34:00Z">
        <w:r w:rsidDel="008F745A">
          <w:rPr>
            <w:rFonts w:ascii="Verdana" w:hAnsi="Verdana"/>
            <w:b/>
            <w:bCs/>
            <w:color w:val="auto"/>
            <w:sz w:val="40"/>
            <w:szCs w:val="40"/>
          </w:rPr>
          <w:delText>Bediening handleiding</w:delText>
        </w:r>
        <w:bookmarkEnd w:id="891"/>
      </w:del>
    </w:p>
    <w:p w14:paraId="27C01DFB" w14:textId="4D828D96" w:rsidR="00F5671E" w:rsidRPr="00F5671E" w:rsidDel="008F745A" w:rsidRDefault="00F5671E" w:rsidP="00F5671E">
      <w:pPr>
        <w:rPr>
          <w:del w:id="893" w:author="Stijn Van den bossche" w:date="2021-05-21T20:34:00Z"/>
        </w:rPr>
      </w:pPr>
    </w:p>
    <w:p w14:paraId="0225C6BA" w14:textId="10F1CB76" w:rsidR="009023AA" w:rsidDel="008F745A" w:rsidRDefault="009023AA" w:rsidP="009023AA">
      <w:pPr>
        <w:pStyle w:val="Heading1"/>
        <w:numPr>
          <w:ilvl w:val="0"/>
          <w:numId w:val="16"/>
        </w:numPr>
        <w:rPr>
          <w:del w:id="894" w:author="Stijn Van den bossche" w:date="2021-05-21T20:34:00Z"/>
          <w:rFonts w:ascii="Verdana" w:hAnsi="Verdana"/>
          <w:b/>
          <w:bCs/>
          <w:color w:val="auto"/>
          <w:sz w:val="40"/>
          <w:szCs w:val="40"/>
        </w:rPr>
      </w:pPr>
      <w:bookmarkStart w:id="895" w:name="_Toc71034768"/>
      <w:del w:id="896" w:author="Stijn Van den bossche" w:date="2021-05-21T20:34:00Z">
        <w:r w:rsidDel="008F745A">
          <w:rPr>
            <w:rFonts w:ascii="Verdana" w:hAnsi="Verdana"/>
            <w:b/>
            <w:bCs/>
            <w:color w:val="auto"/>
            <w:sz w:val="40"/>
            <w:szCs w:val="40"/>
          </w:rPr>
          <w:delText>Besluit</w:delText>
        </w:r>
        <w:bookmarkEnd w:id="895"/>
      </w:del>
    </w:p>
    <w:p w14:paraId="25307BAD" w14:textId="271728D6" w:rsidR="00F5671E" w:rsidRPr="00F5671E" w:rsidDel="008F745A" w:rsidRDefault="00F5671E" w:rsidP="00F5671E">
      <w:pPr>
        <w:rPr>
          <w:del w:id="897" w:author="Stijn Van den bossche" w:date="2021-05-21T20:34:00Z"/>
        </w:rPr>
      </w:pPr>
    </w:p>
    <w:p w14:paraId="2655EBF3" w14:textId="4B9AC08D" w:rsidR="009023AA" w:rsidDel="008F745A" w:rsidRDefault="009023AA" w:rsidP="009023AA">
      <w:pPr>
        <w:pStyle w:val="Heading1"/>
        <w:numPr>
          <w:ilvl w:val="0"/>
          <w:numId w:val="16"/>
        </w:numPr>
        <w:rPr>
          <w:del w:id="898" w:author="Stijn Van den bossche" w:date="2021-05-21T20:34:00Z"/>
          <w:rFonts w:ascii="Verdana" w:hAnsi="Verdana"/>
          <w:b/>
          <w:bCs/>
          <w:color w:val="auto"/>
          <w:sz w:val="40"/>
          <w:szCs w:val="40"/>
        </w:rPr>
      </w:pPr>
      <w:bookmarkStart w:id="899" w:name="_Toc71034769"/>
      <w:del w:id="900" w:author="Stijn Van den bossche" w:date="2021-05-21T20:34:00Z">
        <w:r w:rsidDel="008F745A">
          <w:rPr>
            <w:rFonts w:ascii="Verdana" w:hAnsi="Verdana"/>
            <w:b/>
            <w:bCs/>
            <w:color w:val="auto"/>
            <w:sz w:val="40"/>
            <w:szCs w:val="40"/>
          </w:rPr>
          <w:delText>Opgezochte sites</w:delText>
        </w:r>
        <w:bookmarkEnd w:id="899"/>
      </w:del>
    </w:p>
    <w:p w14:paraId="7B08238C" w14:textId="0AD9BC30" w:rsidR="00F5671E" w:rsidRPr="00F5671E" w:rsidDel="008F745A" w:rsidRDefault="00F5671E" w:rsidP="00F5671E">
      <w:pPr>
        <w:rPr>
          <w:del w:id="901" w:author="Stijn Van den bossche" w:date="2021-05-21T20:34:00Z"/>
        </w:rPr>
      </w:pPr>
    </w:p>
    <w:p w14:paraId="689DA091" w14:textId="5E15448B" w:rsidR="009023AA" w:rsidRPr="009023AA" w:rsidDel="008F745A" w:rsidRDefault="009023AA" w:rsidP="009023AA">
      <w:pPr>
        <w:rPr>
          <w:del w:id="902" w:author="Stijn Van den bossche" w:date="2021-05-21T20:34:00Z"/>
        </w:rPr>
      </w:pPr>
    </w:p>
    <w:p w14:paraId="159CB27F" w14:textId="70F370CB" w:rsidR="00D46A4D" w:rsidRPr="00D46A4D" w:rsidDel="008F745A" w:rsidRDefault="00D46A4D" w:rsidP="00D46A4D">
      <w:pPr>
        <w:rPr>
          <w:del w:id="903" w:author="Stijn Van den bossche" w:date="2021-05-21T20:34:00Z"/>
        </w:rPr>
      </w:pPr>
    </w:p>
    <w:p w14:paraId="451B0B84" w14:textId="77777777" w:rsidR="008F745A" w:rsidRPr="00B81A45" w:rsidRDefault="008F745A" w:rsidP="008F745A">
      <w:pPr>
        <w:rPr>
          <w:ins w:id="904" w:author="Stijn Van den bossche" w:date="2021-05-21T20:34:00Z"/>
          <w:rFonts w:ascii="Arial" w:hAnsi="Arial" w:cs="Arial"/>
          <w:sz w:val="44"/>
          <w:szCs w:val="52"/>
          <w:lang w:val="nl-NL"/>
        </w:rPr>
      </w:pPr>
      <w:ins w:id="905" w:author="Stijn Van den bossche" w:date="2021-05-21T20:34:00Z">
        <w:r w:rsidRPr="00B81A45">
          <w:rPr>
            <w:rFonts w:ascii="Arial" w:hAnsi="Arial" w:cs="Arial"/>
            <w:noProof/>
            <w:sz w:val="44"/>
            <w:szCs w:val="52"/>
          </w:rPr>
          <w:drawing>
            <wp:anchor distT="0" distB="0" distL="114300" distR="114300" simplePos="0" relativeHeight="251752448" behindDoc="0" locked="0" layoutInCell="1" allowOverlap="1" wp14:anchorId="1686079C" wp14:editId="2EDEA153">
              <wp:simplePos x="0" y="0"/>
              <wp:positionH relativeFrom="margin">
                <wp:posOffset>3550285</wp:posOffset>
              </wp:positionH>
              <wp:positionV relativeFrom="paragraph">
                <wp:posOffset>-635</wp:posOffset>
              </wp:positionV>
              <wp:extent cx="2236371" cy="872185"/>
              <wp:effectExtent l="0" t="0" r="0" b="0"/>
              <wp:wrapNone/>
              <wp:docPr id="16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6371" cy="872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A45">
          <w:rPr>
            <w:rFonts w:ascii="Arial" w:hAnsi="Arial" w:cs="Arial"/>
            <w:sz w:val="44"/>
            <w:szCs w:val="44"/>
            <w:lang w:val="nl-NL"/>
          </w:rPr>
          <w:t xml:space="preserve">Thomas More </w:t>
        </w:r>
      </w:ins>
    </w:p>
    <w:p w14:paraId="3995A73D" w14:textId="77777777" w:rsidR="008F745A" w:rsidRPr="00B81A45" w:rsidRDefault="008F745A" w:rsidP="008F745A">
      <w:pPr>
        <w:rPr>
          <w:ins w:id="906" w:author="Stijn Van den bossche" w:date="2021-05-21T20:34:00Z"/>
          <w:rFonts w:ascii="Arial" w:hAnsi="Arial" w:cs="Arial"/>
          <w:sz w:val="44"/>
          <w:szCs w:val="52"/>
          <w:lang w:val="nl-NL"/>
        </w:rPr>
      </w:pPr>
      <w:ins w:id="907" w:author="Stijn Van den bossche" w:date="2021-05-21T20:34:00Z">
        <w:r w:rsidRPr="00B81A45">
          <w:rPr>
            <w:rFonts w:ascii="Arial" w:hAnsi="Arial" w:cs="Arial"/>
            <w:sz w:val="44"/>
            <w:szCs w:val="52"/>
            <w:lang w:val="nl-NL"/>
          </w:rPr>
          <w:t>Campus De Nayer</w:t>
        </w:r>
      </w:ins>
    </w:p>
    <w:p w14:paraId="3D3D924C" w14:textId="77777777" w:rsidR="008F745A" w:rsidRPr="00AE7B08" w:rsidRDefault="008F745A" w:rsidP="008F745A">
      <w:pPr>
        <w:rPr>
          <w:ins w:id="908" w:author="Stijn Van den bossche" w:date="2021-05-21T20:34:00Z"/>
          <w:rFonts w:ascii="Arial" w:hAnsi="Arial" w:cs="Arial"/>
          <w:sz w:val="30"/>
          <w:szCs w:val="30"/>
          <w:lang w:val="nl-NL"/>
        </w:rPr>
      </w:pPr>
      <w:ins w:id="909" w:author="Stijn Van den bossche" w:date="2021-05-21T20:34:00Z">
        <w:r w:rsidRPr="00AE7B08">
          <w:rPr>
            <w:rFonts w:ascii="Arial" w:hAnsi="Arial" w:cs="Arial"/>
            <w:sz w:val="30"/>
            <w:szCs w:val="30"/>
            <w:lang w:val="nl-NL"/>
          </w:rPr>
          <w:t>Jan De Nayerlaan 5</w:t>
        </w:r>
      </w:ins>
    </w:p>
    <w:p w14:paraId="7E223DDB" w14:textId="77777777" w:rsidR="008F745A" w:rsidRPr="00AE7B08" w:rsidRDefault="008F745A" w:rsidP="008F745A">
      <w:pPr>
        <w:rPr>
          <w:ins w:id="910" w:author="Stijn Van den bossche" w:date="2021-05-21T20:34:00Z"/>
          <w:rFonts w:ascii="Arial" w:hAnsi="Arial" w:cs="Arial"/>
          <w:sz w:val="30"/>
          <w:szCs w:val="30"/>
          <w:lang w:val="nl-NL"/>
        </w:rPr>
      </w:pPr>
      <w:ins w:id="911" w:author="Stijn Van den bossche" w:date="2021-05-21T20:34:00Z">
        <w:r w:rsidRPr="00AE7B08">
          <w:rPr>
            <w:rFonts w:ascii="Arial" w:hAnsi="Arial" w:cs="Arial"/>
            <w:sz w:val="30"/>
            <w:szCs w:val="30"/>
            <w:lang w:val="nl-NL"/>
          </w:rPr>
          <w:t>2860 Sint-Katelijne-Waver</w:t>
        </w:r>
      </w:ins>
    </w:p>
    <w:p w14:paraId="02ABE902" w14:textId="77777777" w:rsidR="008F745A" w:rsidRPr="000F7C5C" w:rsidRDefault="008F745A" w:rsidP="008F745A">
      <w:pPr>
        <w:rPr>
          <w:ins w:id="912" w:author="Stijn Van den bossche" w:date="2021-05-21T20:34:00Z"/>
          <w:rFonts w:ascii="Arial" w:hAnsi="Arial" w:cs="Arial"/>
          <w:sz w:val="30"/>
          <w:szCs w:val="30"/>
          <w:lang w:val="en-US"/>
        </w:rPr>
      </w:pPr>
      <w:ins w:id="913" w:author="Stijn Van den bossche" w:date="2021-05-21T20:34:00Z">
        <w:r w:rsidRPr="000F7C5C">
          <w:rPr>
            <w:rFonts w:ascii="Arial" w:hAnsi="Arial" w:cs="Arial"/>
            <w:sz w:val="30"/>
            <w:szCs w:val="30"/>
            <w:lang w:val="en-US"/>
          </w:rPr>
          <w:t>Tel. (015) 31 69 44</w:t>
        </w:r>
      </w:ins>
    </w:p>
    <w:p w14:paraId="18169B51" w14:textId="77777777" w:rsidR="008F745A" w:rsidRPr="000F7C5C" w:rsidRDefault="008F745A" w:rsidP="008F745A">
      <w:pPr>
        <w:widowControl/>
        <w:autoSpaceDE/>
        <w:autoSpaceDN/>
        <w:adjustRightInd/>
        <w:rPr>
          <w:ins w:id="914" w:author="Stijn Van den bossche" w:date="2021-05-21T20:34:00Z"/>
          <w:rFonts w:ascii="Arial" w:hAnsi="Arial" w:cs="Arial"/>
          <w:sz w:val="36"/>
          <w:lang w:val="en-US"/>
        </w:rPr>
      </w:pPr>
    </w:p>
    <w:p w14:paraId="36511EA3" w14:textId="77777777" w:rsidR="008F745A" w:rsidRPr="000F7C5C" w:rsidRDefault="008F745A" w:rsidP="008F745A">
      <w:pPr>
        <w:widowControl/>
        <w:autoSpaceDE/>
        <w:autoSpaceDN/>
        <w:adjustRightInd/>
        <w:rPr>
          <w:ins w:id="915" w:author="Stijn Van den bossche" w:date="2021-05-21T20:34:00Z"/>
          <w:rFonts w:ascii="Arial" w:hAnsi="Arial" w:cs="Arial"/>
          <w:sz w:val="36"/>
          <w:lang w:val="en-US"/>
        </w:rPr>
      </w:pPr>
    </w:p>
    <w:p w14:paraId="61112423" w14:textId="77777777" w:rsidR="008F745A" w:rsidRPr="000F7C5C" w:rsidRDefault="008F745A" w:rsidP="008F745A">
      <w:pPr>
        <w:widowControl/>
        <w:autoSpaceDE/>
        <w:autoSpaceDN/>
        <w:adjustRightInd/>
        <w:rPr>
          <w:ins w:id="916" w:author="Stijn Van den bossche" w:date="2021-05-21T20:34:00Z"/>
          <w:rFonts w:ascii="Arial" w:hAnsi="Arial" w:cs="Arial"/>
          <w:sz w:val="36"/>
          <w:lang w:val="en-US"/>
        </w:rPr>
      </w:pPr>
    </w:p>
    <w:p w14:paraId="69A43325" w14:textId="77777777" w:rsidR="008F745A" w:rsidRPr="000F7C5C" w:rsidRDefault="008F745A" w:rsidP="008F745A">
      <w:pPr>
        <w:widowControl/>
        <w:autoSpaceDE/>
        <w:autoSpaceDN/>
        <w:adjustRightInd/>
        <w:rPr>
          <w:ins w:id="917" w:author="Stijn Van den bossche" w:date="2021-05-21T20:34:00Z"/>
          <w:rFonts w:ascii="Arial" w:hAnsi="Arial" w:cs="Arial"/>
          <w:sz w:val="36"/>
          <w:lang w:val="en-US"/>
        </w:rPr>
      </w:pPr>
    </w:p>
    <w:p w14:paraId="5B4B09E0" w14:textId="77777777" w:rsidR="008F745A" w:rsidRPr="000F7C5C" w:rsidRDefault="008F745A" w:rsidP="008F745A">
      <w:pPr>
        <w:widowControl/>
        <w:autoSpaceDE/>
        <w:autoSpaceDN/>
        <w:adjustRightInd/>
        <w:rPr>
          <w:ins w:id="918" w:author="Stijn Van den bossche" w:date="2021-05-21T20:34:00Z"/>
          <w:rFonts w:ascii="Arial" w:hAnsi="Arial" w:cs="Arial"/>
          <w:sz w:val="36"/>
          <w:lang w:val="en-US"/>
        </w:rPr>
      </w:pPr>
    </w:p>
    <w:p w14:paraId="68C6C4BE" w14:textId="77777777" w:rsidR="008F745A" w:rsidRPr="000F7C5C" w:rsidRDefault="008F745A" w:rsidP="008F745A">
      <w:pPr>
        <w:widowControl/>
        <w:autoSpaceDE/>
        <w:autoSpaceDN/>
        <w:adjustRightInd/>
        <w:rPr>
          <w:ins w:id="919" w:author="Stijn Van den bossche" w:date="2021-05-21T20:34:00Z"/>
          <w:rFonts w:ascii="Arial" w:hAnsi="Arial" w:cs="Arial"/>
          <w:sz w:val="36"/>
          <w:lang w:val="en-US"/>
        </w:rPr>
      </w:pPr>
    </w:p>
    <w:p w14:paraId="2C769C38" w14:textId="77777777" w:rsidR="008F745A" w:rsidRPr="000F7C5C" w:rsidRDefault="008F745A" w:rsidP="008F745A">
      <w:pPr>
        <w:widowControl/>
        <w:autoSpaceDE/>
        <w:autoSpaceDN/>
        <w:adjustRightInd/>
        <w:rPr>
          <w:ins w:id="920" w:author="Stijn Van den bossche" w:date="2021-05-21T20:34:00Z"/>
          <w:rFonts w:ascii="Arial" w:hAnsi="Arial" w:cs="Arial"/>
          <w:sz w:val="36"/>
          <w:lang w:val="en-US"/>
        </w:rPr>
      </w:pPr>
    </w:p>
    <w:p w14:paraId="5D53D919" w14:textId="77777777" w:rsidR="008F745A" w:rsidRPr="000F7C5C" w:rsidRDefault="008F745A" w:rsidP="008F745A">
      <w:pPr>
        <w:widowControl/>
        <w:autoSpaceDE/>
        <w:autoSpaceDN/>
        <w:adjustRightInd/>
        <w:rPr>
          <w:ins w:id="921" w:author="Stijn Van den bossche" w:date="2021-05-21T20:34:00Z"/>
          <w:rFonts w:ascii="Arial" w:hAnsi="Arial" w:cs="Arial"/>
          <w:sz w:val="36"/>
          <w:lang w:val="en-US"/>
        </w:rPr>
      </w:pPr>
    </w:p>
    <w:p w14:paraId="74BC7C3B" w14:textId="77777777" w:rsidR="008F745A" w:rsidRPr="000F7C5C" w:rsidRDefault="008F745A" w:rsidP="008F745A">
      <w:pPr>
        <w:widowControl/>
        <w:autoSpaceDE/>
        <w:autoSpaceDN/>
        <w:adjustRightInd/>
        <w:rPr>
          <w:ins w:id="922" w:author="Stijn Van den bossche" w:date="2021-05-21T20:34:00Z"/>
          <w:rFonts w:ascii="Arial" w:hAnsi="Arial" w:cs="Arial"/>
          <w:sz w:val="36"/>
          <w:lang w:val="en-US"/>
        </w:rPr>
      </w:pPr>
    </w:p>
    <w:p w14:paraId="7DF6CFB4" w14:textId="77777777" w:rsidR="008F745A" w:rsidRPr="000F7C5C" w:rsidRDefault="008F745A" w:rsidP="008F745A">
      <w:pPr>
        <w:jc w:val="center"/>
        <w:rPr>
          <w:ins w:id="923" w:author="Stijn Van den bossche" w:date="2021-05-21T20:34:00Z"/>
          <w:rFonts w:ascii="Arial" w:hAnsi="Arial" w:cs="Arial"/>
          <w:i/>
          <w:iCs/>
          <w:sz w:val="48"/>
          <w:szCs w:val="56"/>
          <w:u w:val="single"/>
          <w:lang w:val="en-US"/>
        </w:rPr>
      </w:pPr>
      <w:ins w:id="924" w:author="Stijn Van den bossche" w:date="2021-05-21T20:34:00Z">
        <w:r w:rsidRPr="000F7C5C">
          <w:rPr>
            <w:rFonts w:ascii="Arial" w:hAnsi="Arial" w:cs="Arial"/>
            <w:i/>
            <w:iCs/>
            <w:sz w:val="48"/>
            <w:szCs w:val="56"/>
            <w:u w:val="single"/>
            <w:lang w:val="en-US"/>
          </w:rPr>
          <w:t>Practice Enterprise Electronics</w:t>
        </w:r>
      </w:ins>
    </w:p>
    <w:p w14:paraId="008B185E" w14:textId="77777777" w:rsidR="008F745A" w:rsidRPr="000F7C5C" w:rsidRDefault="008F745A" w:rsidP="008F745A">
      <w:pPr>
        <w:widowControl/>
        <w:autoSpaceDE/>
        <w:autoSpaceDN/>
        <w:adjustRightInd/>
        <w:jc w:val="center"/>
        <w:rPr>
          <w:ins w:id="925" w:author="Stijn Van den bossche" w:date="2021-05-21T20:34:00Z"/>
          <w:rFonts w:ascii="Arial" w:hAnsi="Arial" w:cs="Arial"/>
          <w:i/>
          <w:iCs/>
          <w:sz w:val="48"/>
          <w:szCs w:val="36"/>
          <w:u w:val="single"/>
          <w:lang w:val="en-US"/>
        </w:rPr>
      </w:pPr>
      <w:ins w:id="926" w:author="Stijn Van den bossche" w:date="2021-05-21T20:34:00Z">
        <w:r w:rsidRPr="000F7C5C">
          <w:rPr>
            <w:rFonts w:ascii="Arial" w:hAnsi="Arial" w:cs="Arial"/>
            <w:i/>
            <w:iCs/>
            <w:sz w:val="48"/>
            <w:szCs w:val="36"/>
            <w:u w:val="single"/>
            <w:lang w:val="en-US"/>
          </w:rPr>
          <w:t>Schooljaar 20</w:t>
        </w:r>
        <w:r>
          <w:rPr>
            <w:rFonts w:ascii="Arial" w:hAnsi="Arial" w:cs="Arial"/>
            <w:i/>
            <w:iCs/>
            <w:sz w:val="48"/>
            <w:szCs w:val="36"/>
            <w:u w:val="single"/>
            <w:lang w:val="en-US"/>
          </w:rPr>
          <w:t>20</w:t>
        </w:r>
        <w:r w:rsidRPr="000F7C5C">
          <w:rPr>
            <w:rFonts w:ascii="Arial" w:hAnsi="Arial" w:cs="Arial"/>
            <w:i/>
            <w:iCs/>
            <w:sz w:val="48"/>
            <w:szCs w:val="36"/>
            <w:u w:val="single"/>
            <w:lang w:val="en-US"/>
          </w:rPr>
          <w:t>-202</w:t>
        </w:r>
        <w:r>
          <w:rPr>
            <w:rFonts w:ascii="Arial" w:hAnsi="Arial" w:cs="Arial"/>
            <w:i/>
            <w:iCs/>
            <w:sz w:val="48"/>
            <w:szCs w:val="36"/>
            <w:u w:val="single"/>
            <w:lang w:val="en-US"/>
          </w:rPr>
          <w:t>1</w:t>
        </w:r>
      </w:ins>
    </w:p>
    <w:p w14:paraId="733277E1" w14:textId="77777777" w:rsidR="008F745A" w:rsidRPr="000F7C5C" w:rsidRDefault="008F745A" w:rsidP="008F745A">
      <w:pPr>
        <w:widowControl/>
        <w:autoSpaceDE/>
        <w:autoSpaceDN/>
        <w:adjustRightInd/>
        <w:jc w:val="center"/>
        <w:rPr>
          <w:ins w:id="927" w:author="Stijn Van den bossche" w:date="2021-05-21T20:34:00Z"/>
          <w:rFonts w:ascii="Arial" w:hAnsi="Arial" w:cs="Arial"/>
          <w:sz w:val="24"/>
          <w:lang w:val="en-US"/>
        </w:rPr>
      </w:pPr>
    </w:p>
    <w:p w14:paraId="722DF99C" w14:textId="77777777" w:rsidR="008F745A" w:rsidRPr="000F7C5C" w:rsidRDefault="008F745A" w:rsidP="008F745A">
      <w:pPr>
        <w:widowControl/>
        <w:autoSpaceDE/>
        <w:autoSpaceDN/>
        <w:adjustRightInd/>
        <w:rPr>
          <w:ins w:id="928" w:author="Stijn Van den bossche" w:date="2021-05-21T20:34:00Z"/>
          <w:rFonts w:ascii="Arial" w:hAnsi="Arial" w:cs="Arial"/>
          <w:sz w:val="24"/>
          <w:lang w:val="en-US"/>
        </w:rPr>
      </w:pPr>
    </w:p>
    <w:p w14:paraId="68CDB940" w14:textId="77777777" w:rsidR="008F745A" w:rsidRPr="000F7C5C" w:rsidRDefault="008F745A" w:rsidP="008F745A">
      <w:pPr>
        <w:widowControl/>
        <w:autoSpaceDE/>
        <w:autoSpaceDN/>
        <w:adjustRightInd/>
        <w:rPr>
          <w:ins w:id="929" w:author="Stijn Van den bossche" w:date="2021-05-21T20:34:00Z"/>
          <w:rFonts w:ascii="Arial" w:hAnsi="Arial" w:cs="Arial"/>
          <w:sz w:val="24"/>
          <w:lang w:val="en-US"/>
        </w:rPr>
      </w:pPr>
    </w:p>
    <w:p w14:paraId="3748B586" w14:textId="77777777" w:rsidR="008F745A" w:rsidRPr="000F7C5C" w:rsidRDefault="008F745A" w:rsidP="008F745A">
      <w:pPr>
        <w:widowControl/>
        <w:autoSpaceDE/>
        <w:autoSpaceDN/>
        <w:adjustRightInd/>
        <w:rPr>
          <w:ins w:id="930" w:author="Stijn Van den bossche" w:date="2021-05-21T20:34:00Z"/>
          <w:rFonts w:ascii="Arial" w:hAnsi="Arial" w:cs="Arial"/>
          <w:sz w:val="24"/>
          <w:lang w:val="en-US"/>
        </w:rPr>
      </w:pPr>
    </w:p>
    <w:p w14:paraId="7B68B762" w14:textId="77777777" w:rsidR="008F745A" w:rsidRPr="000F7C5C" w:rsidRDefault="008F745A" w:rsidP="008F745A">
      <w:pPr>
        <w:widowControl/>
        <w:autoSpaceDE/>
        <w:autoSpaceDN/>
        <w:adjustRightInd/>
        <w:rPr>
          <w:ins w:id="931" w:author="Stijn Van den bossche" w:date="2021-05-21T20:34:00Z"/>
          <w:rFonts w:ascii="Arial" w:hAnsi="Arial" w:cs="Arial"/>
          <w:sz w:val="24"/>
          <w:lang w:val="en-US"/>
        </w:rPr>
      </w:pPr>
    </w:p>
    <w:p w14:paraId="7B502568" w14:textId="77777777" w:rsidR="008F745A" w:rsidRPr="000F7C5C" w:rsidRDefault="008F745A" w:rsidP="008F745A">
      <w:pPr>
        <w:widowControl/>
        <w:autoSpaceDE/>
        <w:autoSpaceDN/>
        <w:adjustRightInd/>
        <w:rPr>
          <w:ins w:id="932" w:author="Stijn Van den bossche" w:date="2021-05-21T20:34:00Z"/>
          <w:rFonts w:ascii="Arial" w:hAnsi="Arial" w:cs="Arial"/>
          <w:sz w:val="24"/>
          <w:lang w:val="en-US"/>
        </w:rPr>
      </w:pPr>
    </w:p>
    <w:p w14:paraId="4CB7FBE5" w14:textId="77777777" w:rsidR="008F745A" w:rsidRPr="000F7C5C" w:rsidRDefault="008F745A" w:rsidP="008F745A">
      <w:pPr>
        <w:widowControl/>
        <w:autoSpaceDE/>
        <w:autoSpaceDN/>
        <w:adjustRightInd/>
        <w:rPr>
          <w:ins w:id="933" w:author="Stijn Van den bossche" w:date="2021-05-21T20:34:00Z"/>
          <w:rFonts w:ascii="Arial" w:hAnsi="Arial" w:cs="Arial"/>
          <w:sz w:val="24"/>
          <w:lang w:val="en-US"/>
        </w:rPr>
      </w:pPr>
    </w:p>
    <w:p w14:paraId="4947566F" w14:textId="77777777" w:rsidR="008F745A" w:rsidRPr="000F7C5C" w:rsidRDefault="008F745A" w:rsidP="008F745A">
      <w:pPr>
        <w:widowControl/>
        <w:autoSpaceDE/>
        <w:autoSpaceDN/>
        <w:adjustRightInd/>
        <w:rPr>
          <w:ins w:id="934" w:author="Stijn Van den bossche" w:date="2021-05-21T20:34:00Z"/>
          <w:rFonts w:ascii="Arial" w:hAnsi="Arial" w:cs="Arial"/>
          <w:sz w:val="24"/>
          <w:lang w:val="en-US"/>
        </w:rPr>
      </w:pPr>
    </w:p>
    <w:p w14:paraId="50CBBCC9" w14:textId="77777777" w:rsidR="008F745A" w:rsidRPr="000F7C5C" w:rsidRDefault="008F745A" w:rsidP="008F745A">
      <w:pPr>
        <w:widowControl/>
        <w:autoSpaceDE/>
        <w:autoSpaceDN/>
        <w:adjustRightInd/>
        <w:rPr>
          <w:ins w:id="935" w:author="Stijn Van den bossche" w:date="2021-05-21T20:34:00Z"/>
          <w:rFonts w:ascii="Arial" w:hAnsi="Arial" w:cs="Arial"/>
          <w:sz w:val="24"/>
          <w:lang w:val="en-US"/>
        </w:rPr>
      </w:pPr>
    </w:p>
    <w:p w14:paraId="33164A68" w14:textId="77777777" w:rsidR="008F745A" w:rsidRPr="000F7C5C" w:rsidRDefault="008F745A" w:rsidP="008F745A">
      <w:pPr>
        <w:widowControl/>
        <w:autoSpaceDE/>
        <w:autoSpaceDN/>
        <w:adjustRightInd/>
        <w:rPr>
          <w:ins w:id="936" w:author="Stijn Van den bossche" w:date="2021-05-21T20:34:00Z"/>
          <w:rFonts w:ascii="Arial" w:hAnsi="Arial" w:cs="Arial"/>
          <w:sz w:val="24"/>
          <w:lang w:val="en-US"/>
        </w:rPr>
      </w:pPr>
    </w:p>
    <w:p w14:paraId="79313405" w14:textId="77777777" w:rsidR="008F745A" w:rsidRPr="000F7C5C" w:rsidRDefault="008F745A" w:rsidP="008F745A">
      <w:pPr>
        <w:widowControl/>
        <w:autoSpaceDE/>
        <w:autoSpaceDN/>
        <w:adjustRightInd/>
        <w:rPr>
          <w:ins w:id="937" w:author="Stijn Van den bossche" w:date="2021-05-21T20:34:00Z"/>
          <w:rFonts w:ascii="Arial" w:hAnsi="Arial" w:cs="Arial"/>
          <w:sz w:val="24"/>
          <w:lang w:val="en-US"/>
        </w:rPr>
      </w:pPr>
    </w:p>
    <w:p w14:paraId="6FA5A584" w14:textId="77777777" w:rsidR="008F745A" w:rsidRPr="000F7C5C" w:rsidRDefault="008F745A" w:rsidP="008F745A">
      <w:pPr>
        <w:widowControl/>
        <w:autoSpaceDE/>
        <w:autoSpaceDN/>
        <w:adjustRightInd/>
        <w:rPr>
          <w:ins w:id="938" w:author="Stijn Van den bossche" w:date="2021-05-21T20:34:00Z"/>
          <w:rFonts w:ascii="Arial" w:hAnsi="Arial" w:cs="Arial"/>
          <w:sz w:val="24"/>
          <w:lang w:val="en-US"/>
        </w:rPr>
      </w:pPr>
    </w:p>
    <w:p w14:paraId="40CBA2FA" w14:textId="77777777" w:rsidR="008F745A" w:rsidRPr="000F7C5C" w:rsidRDefault="008F745A" w:rsidP="008F745A">
      <w:pPr>
        <w:widowControl/>
        <w:autoSpaceDE/>
        <w:autoSpaceDN/>
        <w:adjustRightInd/>
        <w:rPr>
          <w:ins w:id="939" w:author="Stijn Van den bossche" w:date="2021-05-21T20:34:00Z"/>
          <w:rFonts w:ascii="Arial" w:hAnsi="Arial" w:cs="Arial"/>
          <w:sz w:val="24"/>
          <w:lang w:val="en-US"/>
        </w:rPr>
      </w:pPr>
    </w:p>
    <w:p w14:paraId="5F382B8F" w14:textId="77777777" w:rsidR="008F745A" w:rsidRPr="000F7C5C" w:rsidRDefault="008F745A" w:rsidP="008F745A">
      <w:pPr>
        <w:widowControl/>
        <w:autoSpaceDE/>
        <w:autoSpaceDN/>
        <w:adjustRightInd/>
        <w:rPr>
          <w:ins w:id="940" w:author="Stijn Van den bossche" w:date="2021-05-21T20:34:00Z"/>
          <w:rFonts w:ascii="Arial" w:hAnsi="Arial" w:cs="Arial"/>
          <w:sz w:val="24"/>
          <w:lang w:val="en-US"/>
        </w:rPr>
      </w:pPr>
      <w:ins w:id="941" w:author="Stijn Van den bossche" w:date="2021-05-21T20:34:00Z">
        <w:r w:rsidRPr="00D80888">
          <w:rPr>
            <w:rFonts w:ascii="Arial" w:hAnsi="Arial" w:cs="Arial"/>
            <w:noProof/>
            <w:lang w:val="nl-NL"/>
          </w:rPr>
          <mc:AlternateContent>
            <mc:Choice Requires="wps">
              <w:drawing>
                <wp:anchor distT="0" distB="0" distL="114300" distR="114300" simplePos="0" relativeHeight="251754496" behindDoc="0" locked="0" layoutInCell="1" allowOverlap="1" wp14:anchorId="2DDFAE3B" wp14:editId="792BCAAF">
                  <wp:simplePos x="0" y="0"/>
                  <wp:positionH relativeFrom="column">
                    <wp:posOffset>0</wp:posOffset>
                  </wp:positionH>
                  <wp:positionV relativeFrom="paragraph">
                    <wp:posOffset>393700</wp:posOffset>
                  </wp:positionV>
                  <wp:extent cx="5943600" cy="457200"/>
                  <wp:effectExtent l="5080" t="5080" r="13970" b="13970"/>
                  <wp:wrapSquare wrapText="bothSides"/>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463B15F4" w14:textId="77777777" w:rsidR="008F745A" w:rsidRPr="00DC6A4B" w:rsidRDefault="008F745A" w:rsidP="008F745A">
                              <w:pPr>
                                <w:rPr>
                                  <w:rFonts w:ascii="Arial" w:hAnsi="Arial" w:cs="Arial"/>
                                  <w:b/>
                                  <w:bCs/>
                                  <w:sz w:val="32"/>
                                  <w:szCs w:val="32"/>
                                </w:rPr>
                              </w:pPr>
                              <w:proofErr w:type="gramStart"/>
                              <w:r w:rsidRPr="006355F0">
                                <w:rPr>
                                  <w:rFonts w:ascii="Arial" w:hAnsi="Arial" w:cs="Arial"/>
                                  <w:b/>
                                  <w:bCs/>
                                  <w:sz w:val="24"/>
                                  <w:szCs w:val="32"/>
                                  <w:u w:val="single"/>
                                </w:rPr>
                                <w:t>NAAM:</w:t>
                              </w:r>
                              <w:r w:rsidRPr="006355F0">
                                <w:rPr>
                                  <w:rFonts w:ascii="Arial" w:hAnsi="Arial" w:cs="Arial"/>
                                  <w:b/>
                                  <w:bCs/>
                                  <w:sz w:val="24"/>
                                  <w:szCs w:val="32"/>
                                </w:rPr>
                                <w:t xml:space="preserve">   </w:t>
                              </w:r>
                              <w:proofErr w:type="gramEnd"/>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ugaert &amp; Stijn Van den bossche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FAE3B" id="_x0000_s1035" type="#_x0000_t202" style="position:absolute;margin-left:0;margin-top:31pt;width:468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">
                  <v:textbox>
                    <w:txbxContent>
                      <w:p w14:paraId="463B15F4" w14:textId="77777777" w:rsidR="008F745A" w:rsidRPr="00DC6A4B" w:rsidRDefault="008F745A" w:rsidP="008F745A">
                        <w:pPr>
                          <w:rPr>
                            <w:rFonts w:ascii="Arial" w:hAnsi="Arial" w:cs="Arial"/>
                            <w:b/>
                            <w:bCs/>
                            <w:sz w:val="32"/>
                            <w:szCs w:val="32"/>
                          </w:rPr>
                        </w:pPr>
                        <w:proofErr w:type="gramStart"/>
                        <w:r w:rsidRPr="006355F0">
                          <w:rPr>
                            <w:rFonts w:ascii="Arial" w:hAnsi="Arial" w:cs="Arial"/>
                            <w:b/>
                            <w:bCs/>
                            <w:sz w:val="24"/>
                            <w:szCs w:val="32"/>
                            <w:u w:val="single"/>
                          </w:rPr>
                          <w:t>NAAM:</w:t>
                        </w:r>
                        <w:r w:rsidRPr="006355F0">
                          <w:rPr>
                            <w:rFonts w:ascii="Arial" w:hAnsi="Arial" w:cs="Arial"/>
                            <w:b/>
                            <w:bCs/>
                            <w:sz w:val="24"/>
                            <w:szCs w:val="32"/>
                          </w:rPr>
                          <w:t xml:space="preserve">   </w:t>
                        </w:r>
                        <w:proofErr w:type="gramEnd"/>
                        <w:r>
                          <w:rPr>
                            <w:rFonts w:ascii="Arial" w:hAnsi="Arial" w:cs="Arial"/>
                            <w:b/>
                            <w:bCs/>
                            <w:sz w:val="32"/>
                            <w:szCs w:val="32"/>
                          </w:rPr>
                          <w:t>Hannes</w:t>
                        </w:r>
                        <w:r w:rsidRPr="00DC6A4B">
                          <w:rPr>
                            <w:rFonts w:ascii="Arial" w:hAnsi="Arial" w:cs="Arial"/>
                            <w:b/>
                            <w:bCs/>
                            <w:sz w:val="32"/>
                            <w:szCs w:val="32"/>
                          </w:rPr>
                          <w:t xml:space="preserve"> H</w:t>
                        </w:r>
                        <w:r>
                          <w:rPr>
                            <w:rFonts w:ascii="Arial" w:hAnsi="Arial" w:cs="Arial"/>
                            <w:b/>
                            <w:bCs/>
                            <w:sz w:val="32"/>
                            <w:szCs w:val="32"/>
                          </w:rPr>
                          <w:t>ugaert &amp; Stijn Van den bossche</w:t>
                        </w:r>
                      </w:p>
                    </w:txbxContent>
                  </v:textbox>
                  <w10:wrap type="square"/>
                </v:shape>
              </w:pict>
            </mc:Fallback>
          </mc:AlternateContent>
        </w:r>
      </w:ins>
    </w:p>
    <w:p w14:paraId="08EBE585" w14:textId="77777777" w:rsidR="008F745A" w:rsidRPr="000F7C5C" w:rsidRDefault="008F745A" w:rsidP="008F745A">
      <w:pPr>
        <w:widowControl/>
        <w:autoSpaceDE/>
        <w:autoSpaceDN/>
        <w:adjustRightInd/>
        <w:rPr>
          <w:ins w:id="942" w:author="Stijn Van den bossche" w:date="2021-05-21T20:34:00Z"/>
          <w:rFonts w:ascii="Arial" w:hAnsi="Arial" w:cs="Arial"/>
          <w:sz w:val="24"/>
          <w:lang w:val="en-US"/>
        </w:rPr>
      </w:pPr>
      <w:ins w:id="943" w:author="Stijn Van den bossche" w:date="2021-05-21T20:34:00Z">
        <w:r w:rsidRPr="00D80888">
          <w:rPr>
            <w:rFonts w:ascii="Arial" w:hAnsi="Arial" w:cs="Arial"/>
            <w:noProof/>
            <w:lang w:val="nl-NL"/>
          </w:rPr>
          <mc:AlternateContent>
            <mc:Choice Requires="wps">
              <w:drawing>
                <wp:anchor distT="0" distB="0" distL="114300" distR="114300" simplePos="0" relativeHeight="251755520" behindDoc="0" locked="0" layoutInCell="1" allowOverlap="1" wp14:anchorId="200B9B71" wp14:editId="785703A8">
                  <wp:simplePos x="0" y="0"/>
                  <wp:positionH relativeFrom="margin">
                    <wp:align>left</wp:align>
                  </wp:positionH>
                  <wp:positionV relativeFrom="paragraph">
                    <wp:posOffset>1451610</wp:posOffset>
                  </wp:positionV>
                  <wp:extent cx="5943600" cy="457200"/>
                  <wp:effectExtent l="0" t="0" r="19050" b="19050"/>
                  <wp:wrapSquare wrapText="bothSides"/>
                  <wp:docPr id="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412EAE49" w14:textId="77777777" w:rsidR="008F745A" w:rsidRPr="006355F0" w:rsidRDefault="008F745A" w:rsidP="008F745A">
                              <w:pPr>
                                <w:pStyle w:val="Heading4"/>
                                <w:rPr>
                                  <w:rFonts w:ascii="Arial" w:hAnsi="Arial" w:cs="Arial"/>
                                  <w:b/>
                                  <w:bCs/>
                                  <w:i w:val="0"/>
                                  <w:iCs w:val="0"/>
                                  <w:color w:val="000000" w:themeColor="text1"/>
                                  <w:sz w:val="32"/>
                                  <w:szCs w:val="32"/>
                                </w:rPr>
                              </w:pPr>
                              <w:proofErr w:type="gramStart"/>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proofErr w:type="gramEnd"/>
                              <w:r>
                                <w:rPr>
                                  <w:rFonts w:ascii="Arial" w:hAnsi="Arial" w:cs="Arial"/>
                                  <w:b/>
                                  <w:bCs/>
                                  <w:i w:val="0"/>
                                  <w:iCs w:val="0"/>
                                  <w:color w:val="000000" w:themeColor="text1"/>
                                  <w:sz w:val="32"/>
                                  <w:szCs w:val="32"/>
                                </w:rPr>
                                <w:t>Muziekversterker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B9B71" id="_x0000_s1036" type="#_x0000_t202" style="position:absolute;margin-left:0;margin-top:114.3pt;width:468pt;height:36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">
                  <v:textbox>
                    <w:txbxContent>
                      <w:p w14:paraId="412EAE49" w14:textId="77777777" w:rsidR="008F745A" w:rsidRPr="006355F0" w:rsidRDefault="008F745A" w:rsidP="008F745A">
                        <w:pPr>
                          <w:pStyle w:val="Heading4"/>
                          <w:rPr>
                            <w:rFonts w:ascii="Arial" w:hAnsi="Arial" w:cs="Arial"/>
                            <w:b/>
                            <w:bCs/>
                            <w:i w:val="0"/>
                            <w:iCs w:val="0"/>
                            <w:color w:val="000000" w:themeColor="text1"/>
                            <w:sz w:val="32"/>
                            <w:szCs w:val="32"/>
                          </w:rPr>
                        </w:pPr>
                        <w:proofErr w:type="gramStart"/>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proofErr w:type="gramEnd"/>
                        <w:r>
                          <w:rPr>
                            <w:rFonts w:ascii="Arial" w:hAnsi="Arial" w:cs="Arial"/>
                            <w:b/>
                            <w:bCs/>
                            <w:i w:val="0"/>
                            <w:iCs w:val="0"/>
                            <w:color w:val="000000" w:themeColor="text1"/>
                            <w:sz w:val="32"/>
                            <w:szCs w:val="32"/>
                          </w:rPr>
                          <w:t>Muziekversterker</w:t>
                        </w:r>
                      </w:p>
                    </w:txbxContent>
                  </v:textbox>
                  <w10:wrap type="square" anchorx="margin"/>
                </v:shape>
              </w:pict>
            </mc:Fallback>
          </mc:AlternateContent>
        </w:r>
        <w:r w:rsidRPr="00D80888">
          <w:rPr>
            <w:rFonts w:ascii="Arial" w:hAnsi="Arial" w:cs="Arial"/>
            <w:noProof/>
            <w:lang w:val="nl-NL"/>
          </w:rPr>
          <mc:AlternateContent>
            <mc:Choice Requires="wps">
              <w:drawing>
                <wp:anchor distT="0" distB="0" distL="114300" distR="114300" simplePos="0" relativeHeight="251753472" behindDoc="0" locked="0" layoutInCell="1" allowOverlap="1" wp14:anchorId="3D343A6B" wp14:editId="17B1F46A">
                  <wp:simplePos x="0" y="0"/>
                  <wp:positionH relativeFrom="margin">
                    <wp:align>left</wp:align>
                  </wp:positionH>
                  <wp:positionV relativeFrom="paragraph">
                    <wp:posOffset>790575</wp:posOffset>
                  </wp:positionV>
                  <wp:extent cx="5943600" cy="575945"/>
                  <wp:effectExtent l="0" t="0" r="19050" b="14605"/>
                  <wp:wrapSquare wrapText="bothSides"/>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5945"/>
                          </a:xfrm>
                          <a:prstGeom prst="rect">
                            <a:avLst/>
                          </a:prstGeom>
                          <a:solidFill>
                            <a:srgbClr val="FFFFFF"/>
                          </a:solidFill>
                          <a:ln w="9525">
                            <a:solidFill>
                              <a:srgbClr val="000000"/>
                            </a:solidFill>
                            <a:miter lim="800000"/>
                            <a:headEnd/>
                            <a:tailEnd/>
                          </a:ln>
                        </wps:spPr>
                        <wps:txbx>
                          <w:txbxContent>
                            <w:p w14:paraId="6FBDE7C4" w14:textId="77777777" w:rsidR="008F745A" w:rsidRDefault="008F745A" w:rsidP="008F745A">
                              <w:pPr>
                                <w:jc w:val="both"/>
                                <w:rPr>
                                  <w:rFonts w:ascii="Arial" w:hAnsi="Arial" w:cs="Arial"/>
                                  <w:b/>
                                  <w:bCs/>
                                  <w:sz w:val="32"/>
                                  <w:szCs w:val="32"/>
                                </w:rPr>
                              </w:pPr>
                              <w:proofErr w:type="gramStart"/>
                              <w:r w:rsidRPr="006355F0">
                                <w:rPr>
                                  <w:rFonts w:ascii="Arial" w:hAnsi="Arial" w:cs="Arial"/>
                                  <w:b/>
                                  <w:bCs/>
                                  <w:sz w:val="24"/>
                                  <w:szCs w:val="32"/>
                                  <w:u w:val="single"/>
                                </w:rPr>
                                <w:t>AFDELING:</w:t>
                              </w:r>
                              <w:r w:rsidRPr="006355F0">
                                <w:rPr>
                                  <w:rFonts w:ascii="Arial" w:hAnsi="Arial" w:cs="Arial"/>
                                  <w:b/>
                                  <w:bCs/>
                                  <w:sz w:val="24"/>
                                  <w:szCs w:val="32"/>
                                </w:rPr>
                                <w:t xml:space="preserve">   </w:t>
                              </w:r>
                              <w:proofErr w:type="gramEnd"/>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637137D2" w14:textId="77777777" w:rsidR="008F745A" w:rsidRPr="00DC6A4B" w:rsidRDefault="008F745A" w:rsidP="008F745A">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43A6B" id="_x0000_s1037" type="#_x0000_t202" style="position:absolute;margin-left:0;margin-top:62.25pt;width:468pt;height:45.3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">
                  <v:textbox>
                    <w:txbxContent>
                      <w:p w14:paraId="6FBDE7C4" w14:textId="77777777" w:rsidR="008F745A" w:rsidRDefault="008F745A" w:rsidP="008F745A">
                        <w:pPr>
                          <w:jc w:val="both"/>
                          <w:rPr>
                            <w:rFonts w:ascii="Arial" w:hAnsi="Arial" w:cs="Arial"/>
                            <w:b/>
                            <w:bCs/>
                            <w:sz w:val="32"/>
                            <w:szCs w:val="32"/>
                          </w:rPr>
                        </w:pPr>
                        <w:proofErr w:type="gramStart"/>
                        <w:r w:rsidRPr="006355F0">
                          <w:rPr>
                            <w:rFonts w:ascii="Arial" w:hAnsi="Arial" w:cs="Arial"/>
                            <w:b/>
                            <w:bCs/>
                            <w:sz w:val="24"/>
                            <w:szCs w:val="32"/>
                            <w:u w:val="single"/>
                          </w:rPr>
                          <w:t>AFDELING:</w:t>
                        </w:r>
                        <w:r w:rsidRPr="006355F0">
                          <w:rPr>
                            <w:rFonts w:ascii="Arial" w:hAnsi="Arial" w:cs="Arial"/>
                            <w:b/>
                            <w:bCs/>
                            <w:sz w:val="24"/>
                            <w:szCs w:val="32"/>
                          </w:rPr>
                          <w:t xml:space="preserve">   </w:t>
                        </w:r>
                        <w:proofErr w:type="gramEnd"/>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637137D2" w14:textId="77777777" w:rsidR="008F745A" w:rsidRPr="00DC6A4B" w:rsidRDefault="008F745A" w:rsidP="008F745A">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v:textbox>
                  <w10:wrap type="square" anchorx="margin"/>
                </v:shape>
              </w:pict>
            </mc:Fallback>
          </mc:AlternateContent>
        </w:r>
      </w:ins>
    </w:p>
    <w:p w14:paraId="5CD0C740" w14:textId="77777777" w:rsidR="008F745A" w:rsidRDefault="008F745A" w:rsidP="008F745A">
      <w:pPr>
        <w:pStyle w:val="TOC1"/>
        <w:rPr>
          <w:ins w:id="944" w:author="Stijn Van den bossche" w:date="2021-05-21T20:34:00Z"/>
          <w:rFonts w:asciiTheme="minorHAnsi" w:eastAsiaTheme="minorEastAsia" w:hAnsiTheme="minorHAnsi" w:cstheme="minorBidi"/>
          <w:b w:val="0"/>
          <w:bCs w:val="0"/>
          <w:caps w:val="0"/>
          <w:sz w:val="22"/>
          <w:szCs w:val="22"/>
          <w:lang w:val="nl-BE" w:eastAsia="nl-BE"/>
        </w:rPr>
      </w:pPr>
      <w:ins w:id="945" w:author="Stijn Van den bossche" w:date="2021-05-21T20:34:00Z">
        <w:r w:rsidRPr="00E64546">
          <w:rPr>
            <w:szCs w:val="24"/>
            <w:lang w:val="nl-BE"/>
          </w:rPr>
          <w:lastRenderedPageBreak/>
          <w:fldChar w:fldCharType="begin"/>
        </w:r>
        <w:r w:rsidRPr="000F7C5C">
          <w:rPr>
            <w:lang w:val="en-US"/>
          </w:rPr>
          <w:instrText xml:space="preserve"> TOC \o "1-3" \h \z \u </w:instrText>
        </w:r>
        <w:r w:rsidRPr="00E64546">
          <w:rPr>
            <w:szCs w:val="24"/>
            <w:lang w:val="nl-BE"/>
          </w:rPr>
          <w:fldChar w:fldCharType="separate"/>
        </w:r>
        <w:r>
          <w:fldChar w:fldCharType="begin"/>
        </w:r>
        <w:r>
          <w:instrText xml:space="preserve"> HYPERLINK \l "_Toc71804574" </w:instrText>
        </w:r>
        <w:r>
          <w:fldChar w:fldCharType="separate"/>
        </w:r>
        <w:r w:rsidRPr="005C7B83">
          <w:rPr>
            <w:rStyle w:val="Hyperlink"/>
            <w:rFonts w:ascii="Verdana" w:hAnsi="Verdana"/>
          </w:rPr>
          <w:t>1.</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Woord vooraf</w:t>
        </w:r>
        <w:r>
          <w:rPr>
            <w:webHidden/>
          </w:rPr>
          <w:tab/>
        </w:r>
        <w:r>
          <w:rPr>
            <w:webHidden/>
          </w:rPr>
          <w:fldChar w:fldCharType="begin"/>
        </w:r>
        <w:r>
          <w:rPr>
            <w:webHidden/>
          </w:rPr>
          <w:instrText xml:space="preserve"> PAGEREF _Toc71804574 \h </w:instrText>
        </w:r>
        <w:r>
          <w:rPr>
            <w:webHidden/>
          </w:rPr>
        </w:r>
        <w:r>
          <w:rPr>
            <w:webHidden/>
          </w:rPr>
          <w:fldChar w:fldCharType="separate"/>
        </w:r>
        <w:r>
          <w:rPr>
            <w:webHidden/>
          </w:rPr>
          <w:t>3</w:t>
        </w:r>
        <w:r>
          <w:rPr>
            <w:webHidden/>
          </w:rPr>
          <w:fldChar w:fldCharType="end"/>
        </w:r>
        <w:r>
          <w:fldChar w:fldCharType="end"/>
        </w:r>
      </w:ins>
    </w:p>
    <w:p w14:paraId="5078DB55" w14:textId="77777777" w:rsidR="008F745A" w:rsidRDefault="008F745A" w:rsidP="008F745A">
      <w:pPr>
        <w:pStyle w:val="TOC1"/>
        <w:rPr>
          <w:ins w:id="946" w:author="Stijn Van den bossche" w:date="2021-05-21T20:34:00Z"/>
          <w:rFonts w:asciiTheme="minorHAnsi" w:eastAsiaTheme="minorEastAsia" w:hAnsiTheme="minorHAnsi" w:cstheme="minorBidi"/>
          <w:b w:val="0"/>
          <w:bCs w:val="0"/>
          <w:caps w:val="0"/>
          <w:sz w:val="22"/>
          <w:szCs w:val="22"/>
          <w:lang w:val="nl-BE" w:eastAsia="nl-BE"/>
        </w:rPr>
      </w:pPr>
      <w:ins w:id="947" w:author="Stijn Van den bossche" w:date="2021-05-21T20:34:00Z">
        <w:r>
          <w:fldChar w:fldCharType="begin"/>
        </w:r>
        <w:r>
          <w:instrText xml:space="preserve"> HYPERLINK \l "_Toc71804575" </w:instrText>
        </w:r>
        <w:r>
          <w:fldChar w:fldCharType="separate"/>
        </w:r>
        <w:r w:rsidRPr="005C7B83">
          <w:rPr>
            <w:rStyle w:val="Hyperlink"/>
            <w:rFonts w:ascii="Verdana" w:hAnsi="Verdana"/>
          </w:rPr>
          <w:t>2.</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Hardware</w:t>
        </w:r>
        <w:r>
          <w:rPr>
            <w:webHidden/>
          </w:rPr>
          <w:tab/>
        </w:r>
        <w:r>
          <w:rPr>
            <w:webHidden/>
          </w:rPr>
          <w:fldChar w:fldCharType="begin"/>
        </w:r>
        <w:r>
          <w:rPr>
            <w:webHidden/>
          </w:rPr>
          <w:instrText xml:space="preserve"> PAGEREF _Toc71804575 \h </w:instrText>
        </w:r>
        <w:r>
          <w:rPr>
            <w:webHidden/>
          </w:rPr>
        </w:r>
        <w:r>
          <w:rPr>
            <w:webHidden/>
          </w:rPr>
          <w:fldChar w:fldCharType="separate"/>
        </w:r>
        <w:r>
          <w:rPr>
            <w:webHidden/>
          </w:rPr>
          <w:t>3</w:t>
        </w:r>
        <w:r>
          <w:rPr>
            <w:webHidden/>
          </w:rPr>
          <w:fldChar w:fldCharType="end"/>
        </w:r>
        <w:r>
          <w:fldChar w:fldCharType="end"/>
        </w:r>
      </w:ins>
    </w:p>
    <w:p w14:paraId="47833A19" w14:textId="77777777" w:rsidR="008F745A" w:rsidRDefault="008F745A" w:rsidP="008F745A">
      <w:pPr>
        <w:pStyle w:val="TOC2"/>
        <w:tabs>
          <w:tab w:val="left" w:pos="800"/>
          <w:tab w:val="right" w:leader="dot" w:pos="9062"/>
        </w:tabs>
        <w:rPr>
          <w:ins w:id="948" w:author="Stijn Van den bossche" w:date="2021-05-21T20:34:00Z"/>
          <w:rFonts w:eastAsiaTheme="minorEastAsia" w:cstheme="minorBidi"/>
          <w:smallCaps w:val="0"/>
          <w:noProof/>
          <w:sz w:val="22"/>
          <w:szCs w:val="22"/>
          <w:lang w:eastAsia="nl-BE"/>
        </w:rPr>
      </w:pPr>
      <w:ins w:id="949" w:author="Stijn Van den bossche" w:date="2021-05-21T20:34:00Z">
        <w:r>
          <w:fldChar w:fldCharType="begin"/>
        </w:r>
        <w:r>
          <w:instrText xml:space="preserve"> HYPERLINK \l "_Toc71804576" </w:instrText>
        </w:r>
        <w:r>
          <w:fldChar w:fldCharType="separate"/>
        </w:r>
        <w:r w:rsidRPr="005C7B83">
          <w:rPr>
            <w:rStyle w:val="Hyperlink"/>
            <w:rFonts w:ascii="Arial" w:hAnsi="Arial" w:cs="Arial"/>
            <w:b/>
            <w:bCs/>
            <w:noProof/>
          </w:rPr>
          <w:t>1.1.</w:t>
        </w:r>
        <w:r>
          <w:rPr>
            <w:rFonts w:eastAsiaTheme="minorEastAsia" w:cstheme="minorBidi"/>
            <w:smallCaps w:val="0"/>
            <w:noProof/>
            <w:sz w:val="22"/>
            <w:szCs w:val="22"/>
            <w:lang w:eastAsia="nl-BE"/>
          </w:rPr>
          <w:tab/>
        </w:r>
        <w:r w:rsidRPr="005C7B83">
          <w:rPr>
            <w:rStyle w:val="Hyperlink"/>
            <w:rFonts w:ascii="Arial" w:hAnsi="Arial" w:cs="Arial"/>
            <w:b/>
            <w:bCs/>
            <w:noProof/>
          </w:rPr>
          <w:t>Blokschema</w:t>
        </w:r>
        <w:r>
          <w:rPr>
            <w:noProof/>
            <w:webHidden/>
          </w:rPr>
          <w:tab/>
        </w:r>
        <w:r>
          <w:rPr>
            <w:noProof/>
            <w:webHidden/>
          </w:rPr>
          <w:fldChar w:fldCharType="begin"/>
        </w:r>
        <w:r>
          <w:rPr>
            <w:noProof/>
            <w:webHidden/>
          </w:rPr>
          <w:instrText xml:space="preserve"> PAGEREF _Toc71804576 \h </w:instrText>
        </w:r>
        <w:r>
          <w:rPr>
            <w:noProof/>
            <w:webHidden/>
          </w:rPr>
        </w:r>
        <w:r>
          <w:rPr>
            <w:noProof/>
            <w:webHidden/>
          </w:rPr>
          <w:fldChar w:fldCharType="separate"/>
        </w:r>
        <w:r>
          <w:rPr>
            <w:noProof/>
            <w:webHidden/>
          </w:rPr>
          <w:t>3</w:t>
        </w:r>
        <w:r>
          <w:rPr>
            <w:noProof/>
            <w:webHidden/>
          </w:rPr>
          <w:fldChar w:fldCharType="end"/>
        </w:r>
        <w:r>
          <w:rPr>
            <w:noProof/>
          </w:rPr>
          <w:fldChar w:fldCharType="end"/>
        </w:r>
      </w:ins>
    </w:p>
    <w:p w14:paraId="1058B258" w14:textId="77777777" w:rsidR="008F745A" w:rsidRDefault="008F745A" w:rsidP="008F745A">
      <w:pPr>
        <w:pStyle w:val="TOC2"/>
        <w:tabs>
          <w:tab w:val="left" w:pos="800"/>
          <w:tab w:val="right" w:leader="dot" w:pos="9062"/>
        </w:tabs>
        <w:rPr>
          <w:ins w:id="950" w:author="Stijn Van den bossche" w:date="2021-05-21T20:34:00Z"/>
          <w:rFonts w:eastAsiaTheme="minorEastAsia" w:cstheme="minorBidi"/>
          <w:smallCaps w:val="0"/>
          <w:noProof/>
          <w:sz w:val="22"/>
          <w:szCs w:val="22"/>
          <w:lang w:eastAsia="nl-BE"/>
        </w:rPr>
      </w:pPr>
      <w:ins w:id="951" w:author="Stijn Van den bossche" w:date="2021-05-21T20:34:00Z">
        <w:r>
          <w:fldChar w:fldCharType="begin"/>
        </w:r>
        <w:r>
          <w:instrText xml:space="preserve"> HYPERLINK \l "_Toc71804577" </w:instrText>
        </w:r>
        <w:r>
          <w:fldChar w:fldCharType="separate"/>
        </w:r>
        <w:r w:rsidRPr="005C7B83">
          <w:rPr>
            <w:rStyle w:val="Hyperlink"/>
            <w:rFonts w:ascii="Arial" w:hAnsi="Arial" w:cs="Arial"/>
            <w:b/>
            <w:bCs/>
            <w:noProof/>
          </w:rPr>
          <w:t>1.2.</w:t>
        </w:r>
        <w:r>
          <w:rPr>
            <w:rFonts w:eastAsiaTheme="minorEastAsia" w:cstheme="minorBidi"/>
            <w:smallCaps w:val="0"/>
            <w:noProof/>
            <w:sz w:val="22"/>
            <w:szCs w:val="22"/>
            <w:lang w:eastAsia="nl-BE"/>
          </w:rPr>
          <w:tab/>
        </w:r>
        <w:r w:rsidRPr="005C7B83">
          <w:rPr>
            <w:rStyle w:val="Hyperlink"/>
            <w:rFonts w:ascii="Arial" w:hAnsi="Arial" w:cs="Arial"/>
            <w:b/>
            <w:bCs/>
            <w:noProof/>
          </w:rPr>
          <w:t>Schema</w:t>
        </w:r>
        <w:r>
          <w:rPr>
            <w:noProof/>
            <w:webHidden/>
          </w:rPr>
          <w:tab/>
        </w:r>
        <w:r>
          <w:rPr>
            <w:noProof/>
            <w:webHidden/>
          </w:rPr>
          <w:fldChar w:fldCharType="begin"/>
        </w:r>
        <w:r>
          <w:rPr>
            <w:noProof/>
            <w:webHidden/>
          </w:rPr>
          <w:instrText xml:space="preserve"> PAGEREF _Toc71804577 \h </w:instrText>
        </w:r>
        <w:r>
          <w:rPr>
            <w:noProof/>
            <w:webHidden/>
          </w:rPr>
        </w:r>
        <w:r>
          <w:rPr>
            <w:noProof/>
            <w:webHidden/>
          </w:rPr>
          <w:fldChar w:fldCharType="separate"/>
        </w:r>
        <w:r>
          <w:rPr>
            <w:noProof/>
            <w:webHidden/>
          </w:rPr>
          <w:t>6</w:t>
        </w:r>
        <w:r>
          <w:rPr>
            <w:noProof/>
            <w:webHidden/>
          </w:rPr>
          <w:fldChar w:fldCharType="end"/>
        </w:r>
        <w:r>
          <w:rPr>
            <w:noProof/>
          </w:rPr>
          <w:fldChar w:fldCharType="end"/>
        </w:r>
      </w:ins>
    </w:p>
    <w:p w14:paraId="35BE849B" w14:textId="77777777" w:rsidR="008F745A" w:rsidRDefault="008F745A" w:rsidP="008F745A">
      <w:pPr>
        <w:pStyle w:val="TOC2"/>
        <w:tabs>
          <w:tab w:val="left" w:pos="1000"/>
          <w:tab w:val="right" w:leader="dot" w:pos="9062"/>
        </w:tabs>
        <w:rPr>
          <w:ins w:id="952" w:author="Stijn Van den bossche" w:date="2021-05-21T20:34:00Z"/>
          <w:rFonts w:eastAsiaTheme="minorEastAsia" w:cstheme="minorBidi"/>
          <w:smallCaps w:val="0"/>
          <w:noProof/>
          <w:sz w:val="22"/>
          <w:szCs w:val="22"/>
          <w:lang w:eastAsia="nl-BE"/>
        </w:rPr>
      </w:pPr>
      <w:ins w:id="953" w:author="Stijn Van den bossche" w:date="2021-05-21T20:34:00Z">
        <w:r>
          <w:fldChar w:fldCharType="begin"/>
        </w:r>
        <w:r>
          <w:instrText xml:space="preserve"> HYPERLINK \l "_Toc71804581" </w:instrText>
        </w:r>
        <w:r>
          <w:fldChar w:fldCharType="separate"/>
        </w:r>
        <w:r w:rsidRPr="005C7B83">
          <w:rPr>
            <w:rStyle w:val="Hyperlink"/>
            <w:rFonts w:ascii="Arial" w:hAnsi="Arial" w:cs="Arial"/>
            <w:noProof/>
          </w:rPr>
          <w:t>1.2.1.</w:t>
        </w:r>
        <w:r>
          <w:rPr>
            <w:rFonts w:eastAsiaTheme="minorEastAsia" w:cstheme="minorBidi"/>
            <w:smallCaps w:val="0"/>
            <w:noProof/>
            <w:sz w:val="22"/>
            <w:szCs w:val="22"/>
            <w:lang w:eastAsia="nl-BE"/>
          </w:rPr>
          <w:tab/>
        </w:r>
        <w:r w:rsidRPr="005C7B83">
          <w:rPr>
            <w:rStyle w:val="Hyperlink"/>
            <w:rFonts w:ascii="Arial" w:hAnsi="Arial" w:cs="Arial"/>
            <w:noProof/>
          </w:rPr>
          <w:t>Communicaties</w:t>
        </w:r>
        <w:r>
          <w:rPr>
            <w:noProof/>
            <w:webHidden/>
          </w:rPr>
          <w:tab/>
        </w:r>
        <w:r>
          <w:rPr>
            <w:noProof/>
            <w:webHidden/>
          </w:rPr>
          <w:fldChar w:fldCharType="begin"/>
        </w:r>
        <w:r>
          <w:rPr>
            <w:noProof/>
            <w:webHidden/>
          </w:rPr>
          <w:instrText xml:space="preserve"> PAGEREF _Toc71804581 \h </w:instrText>
        </w:r>
        <w:r>
          <w:rPr>
            <w:noProof/>
            <w:webHidden/>
          </w:rPr>
        </w:r>
        <w:r>
          <w:rPr>
            <w:noProof/>
            <w:webHidden/>
          </w:rPr>
          <w:fldChar w:fldCharType="separate"/>
        </w:r>
        <w:r>
          <w:rPr>
            <w:noProof/>
            <w:webHidden/>
          </w:rPr>
          <w:t>8</w:t>
        </w:r>
        <w:r>
          <w:rPr>
            <w:noProof/>
            <w:webHidden/>
          </w:rPr>
          <w:fldChar w:fldCharType="end"/>
        </w:r>
        <w:r>
          <w:rPr>
            <w:noProof/>
          </w:rPr>
          <w:fldChar w:fldCharType="end"/>
        </w:r>
      </w:ins>
    </w:p>
    <w:p w14:paraId="68F1EF58" w14:textId="77777777" w:rsidR="008F745A" w:rsidRDefault="008F745A" w:rsidP="008F745A">
      <w:pPr>
        <w:pStyle w:val="TOC2"/>
        <w:tabs>
          <w:tab w:val="left" w:pos="1000"/>
          <w:tab w:val="right" w:leader="dot" w:pos="9062"/>
        </w:tabs>
        <w:rPr>
          <w:ins w:id="954" w:author="Stijn Van den bossche" w:date="2021-05-21T20:34:00Z"/>
          <w:rFonts w:eastAsiaTheme="minorEastAsia" w:cstheme="minorBidi"/>
          <w:smallCaps w:val="0"/>
          <w:noProof/>
          <w:sz w:val="22"/>
          <w:szCs w:val="22"/>
          <w:lang w:eastAsia="nl-BE"/>
        </w:rPr>
      </w:pPr>
      <w:ins w:id="955" w:author="Stijn Van den bossche" w:date="2021-05-21T20:34:00Z">
        <w:r>
          <w:fldChar w:fldCharType="begin"/>
        </w:r>
        <w:r>
          <w:instrText xml:space="preserve"> HYPERLINK \l "_Toc71804586" </w:instrText>
        </w:r>
        <w:r>
          <w:fldChar w:fldCharType="separate"/>
        </w:r>
        <w:r w:rsidRPr="005C7B83">
          <w:rPr>
            <w:rStyle w:val="Hyperlink"/>
            <w:rFonts w:ascii="Arial" w:hAnsi="Arial" w:cs="Arial"/>
            <w:noProof/>
          </w:rPr>
          <w:t>1.2.2.</w:t>
        </w:r>
        <w:r>
          <w:rPr>
            <w:rFonts w:eastAsiaTheme="minorEastAsia" w:cstheme="minorBidi"/>
            <w:smallCaps w:val="0"/>
            <w:noProof/>
            <w:sz w:val="22"/>
            <w:szCs w:val="22"/>
            <w:lang w:eastAsia="nl-BE"/>
          </w:rPr>
          <w:tab/>
        </w:r>
        <w:r w:rsidRPr="005C7B83">
          <w:rPr>
            <w:rStyle w:val="Hyperlink"/>
            <w:rFonts w:ascii="Arial" w:hAnsi="Arial" w:cs="Arial"/>
            <w:noProof/>
          </w:rPr>
          <w:t>Spanningsregelaars</w:t>
        </w:r>
        <w:r>
          <w:rPr>
            <w:noProof/>
            <w:webHidden/>
          </w:rPr>
          <w:tab/>
        </w:r>
        <w:r>
          <w:rPr>
            <w:noProof/>
            <w:webHidden/>
          </w:rPr>
          <w:fldChar w:fldCharType="begin"/>
        </w:r>
        <w:r>
          <w:rPr>
            <w:noProof/>
            <w:webHidden/>
          </w:rPr>
          <w:instrText xml:space="preserve"> PAGEREF _Toc71804586 \h </w:instrText>
        </w:r>
        <w:r>
          <w:rPr>
            <w:noProof/>
            <w:webHidden/>
          </w:rPr>
        </w:r>
        <w:r>
          <w:rPr>
            <w:noProof/>
            <w:webHidden/>
          </w:rPr>
          <w:fldChar w:fldCharType="separate"/>
        </w:r>
        <w:r>
          <w:rPr>
            <w:noProof/>
            <w:webHidden/>
          </w:rPr>
          <w:t>10</w:t>
        </w:r>
        <w:r>
          <w:rPr>
            <w:noProof/>
            <w:webHidden/>
          </w:rPr>
          <w:fldChar w:fldCharType="end"/>
        </w:r>
        <w:r>
          <w:rPr>
            <w:noProof/>
          </w:rPr>
          <w:fldChar w:fldCharType="end"/>
        </w:r>
      </w:ins>
    </w:p>
    <w:p w14:paraId="2477F649" w14:textId="77777777" w:rsidR="008F745A" w:rsidRDefault="008F745A" w:rsidP="008F745A">
      <w:pPr>
        <w:pStyle w:val="TOC2"/>
        <w:tabs>
          <w:tab w:val="left" w:pos="1000"/>
          <w:tab w:val="right" w:leader="dot" w:pos="9062"/>
        </w:tabs>
        <w:rPr>
          <w:ins w:id="956" w:author="Stijn Van den bossche" w:date="2021-05-21T20:34:00Z"/>
          <w:rFonts w:eastAsiaTheme="minorEastAsia" w:cstheme="minorBidi"/>
          <w:smallCaps w:val="0"/>
          <w:noProof/>
          <w:sz w:val="22"/>
          <w:szCs w:val="22"/>
          <w:lang w:eastAsia="nl-BE"/>
        </w:rPr>
      </w:pPr>
      <w:ins w:id="957" w:author="Stijn Van den bossche" w:date="2021-05-21T20:34:00Z">
        <w:r>
          <w:fldChar w:fldCharType="begin"/>
        </w:r>
        <w:r>
          <w:instrText xml:space="preserve"> HYPERLINK \l "_Toc71804587" </w:instrText>
        </w:r>
        <w:r>
          <w:fldChar w:fldCharType="separate"/>
        </w:r>
        <w:r w:rsidRPr="005C7B83">
          <w:rPr>
            <w:rStyle w:val="Hyperlink"/>
            <w:noProof/>
          </w:rPr>
          <w:t>1.2.3.</w:t>
        </w:r>
        <w:r>
          <w:rPr>
            <w:rFonts w:eastAsiaTheme="minorEastAsia" w:cstheme="minorBidi"/>
            <w:smallCaps w:val="0"/>
            <w:noProof/>
            <w:sz w:val="22"/>
            <w:szCs w:val="22"/>
            <w:lang w:eastAsia="nl-BE"/>
          </w:rPr>
          <w:tab/>
        </w:r>
        <w:r w:rsidRPr="005C7B83">
          <w:rPr>
            <w:rStyle w:val="Hyperlink"/>
            <w:noProof/>
          </w:rPr>
          <w:t>Digitale potentiometer(AD5204BRUZ10-REEL7)</w:t>
        </w:r>
        <w:r>
          <w:rPr>
            <w:noProof/>
            <w:webHidden/>
          </w:rPr>
          <w:tab/>
        </w:r>
        <w:r>
          <w:rPr>
            <w:noProof/>
            <w:webHidden/>
          </w:rPr>
          <w:fldChar w:fldCharType="begin"/>
        </w:r>
        <w:r>
          <w:rPr>
            <w:noProof/>
            <w:webHidden/>
          </w:rPr>
          <w:instrText xml:space="preserve"> PAGEREF _Toc71804587 \h </w:instrText>
        </w:r>
        <w:r>
          <w:rPr>
            <w:noProof/>
            <w:webHidden/>
          </w:rPr>
        </w:r>
        <w:r>
          <w:rPr>
            <w:noProof/>
            <w:webHidden/>
          </w:rPr>
          <w:fldChar w:fldCharType="separate"/>
        </w:r>
        <w:r>
          <w:rPr>
            <w:noProof/>
            <w:webHidden/>
          </w:rPr>
          <w:t>11</w:t>
        </w:r>
        <w:r>
          <w:rPr>
            <w:noProof/>
            <w:webHidden/>
          </w:rPr>
          <w:fldChar w:fldCharType="end"/>
        </w:r>
        <w:r>
          <w:rPr>
            <w:noProof/>
          </w:rPr>
          <w:fldChar w:fldCharType="end"/>
        </w:r>
      </w:ins>
    </w:p>
    <w:p w14:paraId="293016E7" w14:textId="77777777" w:rsidR="008F745A" w:rsidRDefault="008F745A" w:rsidP="008F745A">
      <w:pPr>
        <w:pStyle w:val="TOC2"/>
        <w:tabs>
          <w:tab w:val="left" w:pos="1000"/>
          <w:tab w:val="right" w:leader="dot" w:pos="9062"/>
        </w:tabs>
        <w:rPr>
          <w:ins w:id="958" w:author="Stijn Van den bossche" w:date="2021-05-21T20:34:00Z"/>
          <w:rFonts w:eastAsiaTheme="minorEastAsia" w:cstheme="minorBidi"/>
          <w:smallCaps w:val="0"/>
          <w:noProof/>
          <w:sz w:val="22"/>
          <w:szCs w:val="22"/>
          <w:lang w:eastAsia="nl-BE"/>
        </w:rPr>
      </w:pPr>
      <w:ins w:id="959" w:author="Stijn Van den bossche" w:date="2021-05-21T20:34:00Z">
        <w:r>
          <w:fldChar w:fldCharType="begin"/>
        </w:r>
        <w:r>
          <w:instrText xml:space="preserve"> HYPERLINK \l "_Toc71804588" </w:instrText>
        </w:r>
        <w:r>
          <w:fldChar w:fldCharType="separate"/>
        </w:r>
        <w:r w:rsidRPr="005C7B83">
          <w:rPr>
            <w:rStyle w:val="Hyperlink"/>
            <w:noProof/>
            <w:lang w:val="en-US"/>
          </w:rPr>
          <w:t>1.2.4.</w:t>
        </w:r>
        <w:r>
          <w:rPr>
            <w:rFonts w:eastAsiaTheme="minorEastAsia" w:cstheme="minorBidi"/>
            <w:smallCaps w:val="0"/>
            <w:noProof/>
            <w:sz w:val="22"/>
            <w:szCs w:val="22"/>
            <w:lang w:eastAsia="nl-BE"/>
          </w:rPr>
          <w:tab/>
        </w:r>
        <w:r w:rsidRPr="005C7B83">
          <w:rPr>
            <w:rStyle w:val="Hyperlink"/>
            <w:noProof/>
            <w:lang w:val="en-US"/>
          </w:rPr>
          <w:t>8 digit LED display driver (MAX7219CNG+)</w:t>
        </w:r>
        <w:r>
          <w:rPr>
            <w:noProof/>
            <w:webHidden/>
          </w:rPr>
          <w:tab/>
        </w:r>
        <w:r>
          <w:rPr>
            <w:noProof/>
            <w:webHidden/>
          </w:rPr>
          <w:fldChar w:fldCharType="begin"/>
        </w:r>
        <w:r>
          <w:rPr>
            <w:noProof/>
            <w:webHidden/>
          </w:rPr>
          <w:instrText xml:space="preserve"> PAGEREF _Toc71804588 \h </w:instrText>
        </w:r>
        <w:r>
          <w:rPr>
            <w:noProof/>
            <w:webHidden/>
          </w:rPr>
        </w:r>
        <w:r>
          <w:rPr>
            <w:noProof/>
            <w:webHidden/>
          </w:rPr>
          <w:fldChar w:fldCharType="separate"/>
        </w:r>
        <w:r>
          <w:rPr>
            <w:noProof/>
            <w:webHidden/>
          </w:rPr>
          <w:t>12</w:t>
        </w:r>
        <w:r>
          <w:rPr>
            <w:noProof/>
            <w:webHidden/>
          </w:rPr>
          <w:fldChar w:fldCharType="end"/>
        </w:r>
        <w:r>
          <w:rPr>
            <w:noProof/>
          </w:rPr>
          <w:fldChar w:fldCharType="end"/>
        </w:r>
      </w:ins>
    </w:p>
    <w:p w14:paraId="34EB613A" w14:textId="77777777" w:rsidR="008F745A" w:rsidRDefault="008F745A" w:rsidP="008F745A">
      <w:pPr>
        <w:pStyle w:val="TOC2"/>
        <w:tabs>
          <w:tab w:val="left" w:pos="1000"/>
          <w:tab w:val="right" w:leader="dot" w:pos="9062"/>
        </w:tabs>
        <w:rPr>
          <w:ins w:id="960" w:author="Stijn Van den bossche" w:date="2021-05-21T20:34:00Z"/>
          <w:rFonts w:eastAsiaTheme="minorEastAsia" w:cstheme="minorBidi"/>
          <w:smallCaps w:val="0"/>
          <w:noProof/>
          <w:sz w:val="22"/>
          <w:szCs w:val="22"/>
          <w:lang w:eastAsia="nl-BE"/>
        </w:rPr>
      </w:pPr>
      <w:ins w:id="961" w:author="Stijn Van den bossche" w:date="2021-05-21T20:34:00Z">
        <w:r>
          <w:fldChar w:fldCharType="begin"/>
        </w:r>
        <w:r>
          <w:instrText xml:space="preserve"> HYPERLINK \l "_Toc71804596" </w:instrText>
        </w:r>
        <w:r>
          <w:fldChar w:fldCharType="separate"/>
        </w:r>
        <w:r w:rsidRPr="005C7B83">
          <w:rPr>
            <w:rStyle w:val="Hyperlink"/>
            <w:noProof/>
          </w:rPr>
          <w:t>1.2.5.</w:t>
        </w:r>
        <w:r>
          <w:rPr>
            <w:rFonts w:eastAsiaTheme="minorEastAsia" w:cstheme="minorBidi"/>
            <w:smallCaps w:val="0"/>
            <w:noProof/>
            <w:sz w:val="22"/>
            <w:szCs w:val="22"/>
            <w:lang w:eastAsia="nl-BE"/>
          </w:rPr>
          <w:tab/>
        </w:r>
        <w:r w:rsidRPr="005C7B83">
          <w:rPr>
            <w:rStyle w:val="Hyperlink"/>
            <w:noProof/>
          </w:rPr>
          <w:t>Versterking</w:t>
        </w:r>
        <w:r>
          <w:rPr>
            <w:noProof/>
            <w:webHidden/>
          </w:rPr>
          <w:tab/>
        </w:r>
        <w:r>
          <w:rPr>
            <w:noProof/>
            <w:webHidden/>
          </w:rPr>
          <w:fldChar w:fldCharType="begin"/>
        </w:r>
        <w:r>
          <w:rPr>
            <w:noProof/>
            <w:webHidden/>
          </w:rPr>
          <w:instrText xml:space="preserve"> PAGEREF _Toc71804596 \h </w:instrText>
        </w:r>
        <w:r>
          <w:rPr>
            <w:noProof/>
            <w:webHidden/>
          </w:rPr>
        </w:r>
        <w:r>
          <w:rPr>
            <w:noProof/>
            <w:webHidden/>
          </w:rPr>
          <w:fldChar w:fldCharType="separate"/>
        </w:r>
        <w:r>
          <w:rPr>
            <w:noProof/>
            <w:webHidden/>
          </w:rPr>
          <w:t>15</w:t>
        </w:r>
        <w:r>
          <w:rPr>
            <w:noProof/>
            <w:webHidden/>
          </w:rPr>
          <w:fldChar w:fldCharType="end"/>
        </w:r>
        <w:r>
          <w:rPr>
            <w:noProof/>
          </w:rPr>
          <w:fldChar w:fldCharType="end"/>
        </w:r>
      </w:ins>
    </w:p>
    <w:p w14:paraId="44FDC895" w14:textId="77777777" w:rsidR="008F745A" w:rsidRDefault="008F745A" w:rsidP="008F745A">
      <w:pPr>
        <w:pStyle w:val="TOC2"/>
        <w:tabs>
          <w:tab w:val="left" w:pos="800"/>
          <w:tab w:val="right" w:leader="dot" w:pos="9062"/>
        </w:tabs>
        <w:rPr>
          <w:ins w:id="962" w:author="Stijn Van den bossche" w:date="2021-05-21T20:34:00Z"/>
          <w:rFonts w:eastAsiaTheme="minorEastAsia" w:cstheme="minorBidi"/>
          <w:smallCaps w:val="0"/>
          <w:noProof/>
          <w:sz w:val="22"/>
          <w:szCs w:val="22"/>
          <w:lang w:eastAsia="nl-BE"/>
        </w:rPr>
      </w:pPr>
      <w:ins w:id="963" w:author="Stijn Van den bossche" w:date="2021-05-21T20:34:00Z">
        <w:r>
          <w:fldChar w:fldCharType="begin"/>
        </w:r>
        <w:r>
          <w:instrText xml:space="preserve"> HYPERLINK \l "_Toc71804597" </w:instrText>
        </w:r>
        <w:r>
          <w:fldChar w:fldCharType="separate"/>
        </w:r>
        <w:r w:rsidRPr="005C7B83">
          <w:rPr>
            <w:rStyle w:val="Hyperlink"/>
            <w:rFonts w:ascii="Arial" w:hAnsi="Arial" w:cs="Arial"/>
            <w:b/>
            <w:bCs/>
            <w:noProof/>
          </w:rPr>
          <w:t>1.3.</w:t>
        </w:r>
        <w:r>
          <w:rPr>
            <w:rFonts w:eastAsiaTheme="minorEastAsia" w:cstheme="minorBidi"/>
            <w:smallCaps w:val="0"/>
            <w:noProof/>
            <w:sz w:val="22"/>
            <w:szCs w:val="22"/>
            <w:lang w:eastAsia="nl-BE"/>
          </w:rPr>
          <w:tab/>
        </w:r>
        <w:r w:rsidRPr="005C7B83">
          <w:rPr>
            <w:rStyle w:val="Hyperlink"/>
            <w:rFonts w:ascii="Arial" w:hAnsi="Arial" w:cs="Arial"/>
            <w:b/>
            <w:bCs/>
            <w:noProof/>
          </w:rPr>
          <w:t>PSpise</w:t>
        </w:r>
        <w:r>
          <w:rPr>
            <w:noProof/>
            <w:webHidden/>
          </w:rPr>
          <w:tab/>
        </w:r>
        <w:r>
          <w:rPr>
            <w:noProof/>
            <w:webHidden/>
          </w:rPr>
          <w:fldChar w:fldCharType="begin"/>
        </w:r>
        <w:r>
          <w:rPr>
            <w:noProof/>
            <w:webHidden/>
          </w:rPr>
          <w:instrText xml:space="preserve"> PAGEREF _Toc71804597 \h </w:instrText>
        </w:r>
        <w:r>
          <w:rPr>
            <w:noProof/>
            <w:webHidden/>
          </w:rPr>
        </w:r>
        <w:r>
          <w:rPr>
            <w:noProof/>
            <w:webHidden/>
          </w:rPr>
          <w:fldChar w:fldCharType="separate"/>
        </w:r>
        <w:r>
          <w:rPr>
            <w:noProof/>
            <w:webHidden/>
          </w:rPr>
          <w:t>16</w:t>
        </w:r>
        <w:r>
          <w:rPr>
            <w:noProof/>
            <w:webHidden/>
          </w:rPr>
          <w:fldChar w:fldCharType="end"/>
        </w:r>
        <w:r>
          <w:rPr>
            <w:noProof/>
          </w:rPr>
          <w:fldChar w:fldCharType="end"/>
        </w:r>
      </w:ins>
    </w:p>
    <w:p w14:paraId="5704E627" w14:textId="77777777" w:rsidR="008F745A" w:rsidRDefault="008F745A" w:rsidP="008F745A">
      <w:pPr>
        <w:pStyle w:val="TOC3"/>
        <w:tabs>
          <w:tab w:val="left" w:pos="1200"/>
          <w:tab w:val="right" w:leader="dot" w:pos="9062"/>
        </w:tabs>
        <w:rPr>
          <w:ins w:id="964" w:author="Stijn Van den bossche" w:date="2021-05-21T20:34:00Z"/>
          <w:rFonts w:eastAsiaTheme="minorEastAsia" w:cstheme="minorBidi"/>
          <w:i w:val="0"/>
          <w:iCs w:val="0"/>
          <w:noProof/>
          <w:sz w:val="22"/>
          <w:szCs w:val="22"/>
          <w:lang w:eastAsia="nl-BE"/>
        </w:rPr>
      </w:pPr>
      <w:ins w:id="965" w:author="Stijn Van den bossche" w:date="2021-05-21T20:34:00Z">
        <w:r>
          <w:fldChar w:fldCharType="begin"/>
        </w:r>
        <w:r>
          <w:instrText xml:space="preserve"> HYPERLINK \l "_Toc71804599" </w:instrText>
        </w:r>
        <w:r>
          <w:fldChar w:fldCharType="separate"/>
        </w:r>
        <w:r w:rsidRPr="005C7B83">
          <w:rPr>
            <w:rStyle w:val="Hyperlink"/>
            <w:noProof/>
            <w:lang w:val="en-US"/>
          </w:rPr>
          <w:t>1.3.1.</w:t>
        </w:r>
        <w:r>
          <w:rPr>
            <w:rFonts w:eastAsiaTheme="minorEastAsia" w:cstheme="minorBidi"/>
            <w:i w:val="0"/>
            <w:iCs w:val="0"/>
            <w:noProof/>
            <w:sz w:val="22"/>
            <w:szCs w:val="22"/>
            <w:lang w:eastAsia="nl-BE"/>
          </w:rPr>
          <w:tab/>
        </w:r>
        <w:r w:rsidRPr="005C7B83">
          <w:rPr>
            <w:rStyle w:val="Hyperlink"/>
            <w:noProof/>
            <w:lang w:val="en-US"/>
          </w:rPr>
          <w:t>High-Pass filter wit gain</w:t>
        </w:r>
        <w:r>
          <w:rPr>
            <w:noProof/>
            <w:webHidden/>
          </w:rPr>
          <w:tab/>
        </w:r>
        <w:r>
          <w:rPr>
            <w:noProof/>
            <w:webHidden/>
          </w:rPr>
          <w:fldChar w:fldCharType="begin"/>
        </w:r>
        <w:r>
          <w:rPr>
            <w:noProof/>
            <w:webHidden/>
          </w:rPr>
          <w:instrText xml:space="preserve"> PAGEREF _Toc71804599 \h </w:instrText>
        </w:r>
        <w:r>
          <w:rPr>
            <w:noProof/>
            <w:webHidden/>
          </w:rPr>
        </w:r>
        <w:r>
          <w:rPr>
            <w:noProof/>
            <w:webHidden/>
          </w:rPr>
          <w:fldChar w:fldCharType="separate"/>
        </w:r>
        <w:r>
          <w:rPr>
            <w:noProof/>
            <w:webHidden/>
          </w:rPr>
          <w:t>16</w:t>
        </w:r>
        <w:r>
          <w:rPr>
            <w:noProof/>
            <w:webHidden/>
          </w:rPr>
          <w:fldChar w:fldCharType="end"/>
        </w:r>
        <w:r>
          <w:rPr>
            <w:noProof/>
          </w:rPr>
          <w:fldChar w:fldCharType="end"/>
        </w:r>
      </w:ins>
    </w:p>
    <w:p w14:paraId="71FE40D4" w14:textId="77777777" w:rsidR="008F745A" w:rsidRDefault="008F745A" w:rsidP="008F745A">
      <w:pPr>
        <w:pStyle w:val="TOC3"/>
        <w:tabs>
          <w:tab w:val="left" w:pos="1200"/>
          <w:tab w:val="right" w:leader="dot" w:pos="9062"/>
        </w:tabs>
        <w:rPr>
          <w:ins w:id="966" w:author="Stijn Van den bossche" w:date="2021-05-21T20:34:00Z"/>
          <w:rFonts w:eastAsiaTheme="minorEastAsia" w:cstheme="minorBidi"/>
          <w:i w:val="0"/>
          <w:iCs w:val="0"/>
          <w:noProof/>
          <w:sz w:val="22"/>
          <w:szCs w:val="22"/>
          <w:lang w:eastAsia="nl-BE"/>
        </w:rPr>
      </w:pPr>
      <w:ins w:id="967" w:author="Stijn Van den bossche" w:date="2021-05-21T20:34:00Z">
        <w:r>
          <w:fldChar w:fldCharType="begin"/>
        </w:r>
        <w:r>
          <w:instrText xml:space="preserve"> HYPERLINK \l "_Toc71804600" </w:instrText>
        </w:r>
        <w:r>
          <w:fldChar w:fldCharType="separate"/>
        </w:r>
        <w:r w:rsidRPr="005C7B83">
          <w:rPr>
            <w:rStyle w:val="Hyperlink"/>
            <w:noProof/>
          </w:rPr>
          <w:t>1.3.2.</w:t>
        </w:r>
        <w:r>
          <w:rPr>
            <w:rFonts w:eastAsiaTheme="minorEastAsia" w:cstheme="minorBidi"/>
            <w:i w:val="0"/>
            <w:iCs w:val="0"/>
            <w:noProof/>
            <w:sz w:val="22"/>
            <w:szCs w:val="22"/>
            <w:lang w:eastAsia="nl-BE"/>
          </w:rPr>
          <w:tab/>
        </w:r>
        <w:r w:rsidRPr="005C7B83">
          <w:rPr>
            <w:rStyle w:val="Hyperlink"/>
            <w:noProof/>
          </w:rPr>
          <w:t>Phano Preampfilter</w:t>
        </w:r>
        <w:r>
          <w:rPr>
            <w:noProof/>
            <w:webHidden/>
          </w:rPr>
          <w:tab/>
        </w:r>
        <w:r>
          <w:rPr>
            <w:noProof/>
            <w:webHidden/>
          </w:rPr>
          <w:fldChar w:fldCharType="begin"/>
        </w:r>
        <w:r>
          <w:rPr>
            <w:noProof/>
            <w:webHidden/>
          </w:rPr>
          <w:instrText xml:space="preserve"> PAGEREF _Toc71804600 \h </w:instrText>
        </w:r>
        <w:r>
          <w:rPr>
            <w:noProof/>
            <w:webHidden/>
          </w:rPr>
        </w:r>
        <w:r>
          <w:rPr>
            <w:noProof/>
            <w:webHidden/>
          </w:rPr>
          <w:fldChar w:fldCharType="separate"/>
        </w:r>
        <w:r>
          <w:rPr>
            <w:noProof/>
            <w:webHidden/>
          </w:rPr>
          <w:t>17</w:t>
        </w:r>
        <w:r>
          <w:rPr>
            <w:noProof/>
            <w:webHidden/>
          </w:rPr>
          <w:fldChar w:fldCharType="end"/>
        </w:r>
        <w:r>
          <w:rPr>
            <w:noProof/>
          </w:rPr>
          <w:fldChar w:fldCharType="end"/>
        </w:r>
      </w:ins>
    </w:p>
    <w:p w14:paraId="4209FCFA" w14:textId="77777777" w:rsidR="008F745A" w:rsidRDefault="008F745A" w:rsidP="008F745A">
      <w:pPr>
        <w:pStyle w:val="TOC3"/>
        <w:tabs>
          <w:tab w:val="left" w:pos="1200"/>
          <w:tab w:val="right" w:leader="dot" w:pos="9062"/>
        </w:tabs>
        <w:rPr>
          <w:ins w:id="968" w:author="Stijn Van den bossche" w:date="2021-05-21T20:34:00Z"/>
          <w:rFonts w:eastAsiaTheme="minorEastAsia" w:cstheme="minorBidi"/>
          <w:i w:val="0"/>
          <w:iCs w:val="0"/>
          <w:noProof/>
          <w:sz w:val="22"/>
          <w:szCs w:val="22"/>
          <w:lang w:eastAsia="nl-BE"/>
        </w:rPr>
      </w:pPr>
      <w:ins w:id="969" w:author="Stijn Van den bossche" w:date="2021-05-21T20:34:00Z">
        <w:r>
          <w:fldChar w:fldCharType="begin"/>
        </w:r>
        <w:r>
          <w:instrText xml:space="preserve"> HYPERLINK \l "_Toc71804601" </w:instrText>
        </w:r>
        <w:r>
          <w:fldChar w:fldCharType="separate"/>
        </w:r>
        <w:r w:rsidRPr="005C7B83">
          <w:rPr>
            <w:rStyle w:val="Hyperlink"/>
            <w:noProof/>
            <w:lang w:val="en-US"/>
          </w:rPr>
          <w:t>1.3.3.</w:t>
        </w:r>
        <w:r>
          <w:rPr>
            <w:rFonts w:eastAsiaTheme="minorEastAsia" w:cstheme="minorBidi"/>
            <w:i w:val="0"/>
            <w:iCs w:val="0"/>
            <w:noProof/>
            <w:sz w:val="22"/>
            <w:szCs w:val="22"/>
            <w:lang w:eastAsia="nl-BE"/>
          </w:rPr>
          <w:tab/>
        </w:r>
        <w:r w:rsidRPr="005C7B83">
          <w:rPr>
            <w:rStyle w:val="Hyperlink"/>
            <w:noProof/>
            <w:lang w:val="en-US"/>
          </w:rPr>
          <w:t>Active tone control</w:t>
        </w:r>
        <w:r>
          <w:rPr>
            <w:noProof/>
            <w:webHidden/>
          </w:rPr>
          <w:tab/>
        </w:r>
        <w:r>
          <w:rPr>
            <w:noProof/>
            <w:webHidden/>
          </w:rPr>
          <w:fldChar w:fldCharType="begin"/>
        </w:r>
        <w:r>
          <w:rPr>
            <w:noProof/>
            <w:webHidden/>
          </w:rPr>
          <w:instrText xml:space="preserve"> PAGEREF _Toc71804601 \h </w:instrText>
        </w:r>
        <w:r>
          <w:rPr>
            <w:noProof/>
            <w:webHidden/>
          </w:rPr>
        </w:r>
        <w:r>
          <w:rPr>
            <w:noProof/>
            <w:webHidden/>
          </w:rPr>
          <w:fldChar w:fldCharType="separate"/>
        </w:r>
        <w:r>
          <w:rPr>
            <w:noProof/>
            <w:webHidden/>
          </w:rPr>
          <w:t>18</w:t>
        </w:r>
        <w:r>
          <w:rPr>
            <w:noProof/>
            <w:webHidden/>
          </w:rPr>
          <w:fldChar w:fldCharType="end"/>
        </w:r>
        <w:r>
          <w:rPr>
            <w:noProof/>
          </w:rPr>
          <w:fldChar w:fldCharType="end"/>
        </w:r>
      </w:ins>
    </w:p>
    <w:p w14:paraId="143AD552" w14:textId="77777777" w:rsidR="008F745A" w:rsidRDefault="008F745A" w:rsidP="008F745A">
      <w:pPr>
        <w:pStyle w:val="TOC3"/>
        <w:tabs>
          <w:tab w:val="left" w:pos="1200"/>
          <w:tab w:val="right" w:leader="dot" w:pos="9062"/>
        </w:tabs>
        <w:rPr>
          <w:ins w:id="970" w:author="Stijn Van den bossche" w:date="2021-05-21T20:34:00Z"/>
          <w:rFonts w:eastAsiaTheme="minorEastAsia" w:cstheme="minorBidi"/>
          <w:i w:val="0"/>
          <w:iCs w:val="0"/>
          <w:noProof/>
          <w:sz w:val="22"/>
          <w:szCs w:val="22"/>
          <w:lang w:eastAsia="nl-BE"/>
        </w:rPr>
      </w:pPr>
      <w:ins w:id="971" w:author="Stijn Van den bossche" w:date="2021-05-21T20:34:00Z">
        <w:r>
          <w:fldChar w:fldCharType="begin"/>
        </w:r>
        <w:r>
          <w:instrText xml:space="preserve"> HYPERLINK \l "_Toc71804602" </w:instrText>
        </w:r>
        <w:r>
          <w:fldChar w:fldCharType="separate"/>
        </w:r>
        <w:r w:rsidRPr="005C7B83">
          <w:rPr>
            <w:rStyle w:val="Hyperlink"/>
            <w:noProof/>
            <w:lang w:eastAsia="nl-BE"/>
          </w:rPr>
          <w:t>1.3.4.</w:t>
        </w:r>
        <w:r>
          <w:rPr>
            <w:rFonts w:eastAsiaTheme="minorEastAsia" w:cstheme="minorBidi"/>
            <w:i w:val="0"/>
            <w:iCs w:val="0"/>
            <w:noProof/>
            <w:sz w:val="22"/>
            <w:szCs w:val="22"/>
            <w:lang w:eastAsia="nl-BE"/>
          </w:rPr>
          <w:tab/>
        </w:r>
        <w:r w:rsidRPr="005C7B83">
          <w:rPr>
            <w:rStyle w:val="Hyperlink"/>
            <w:noProof/>
            <w:lang w:eastAsia="nl-BE"/>
          </w:rPr>
          <w:t>Links en rechts balancer + volume aan de uitgang regelen</w:t>
        </w:r>
        <w:r>
          <w:rPr>
            <w:noProof/>
            <w:webHidden/>
          </w:rPr>
          <w:tab/>
        </w:r>
        <w:r>
          <w:rPr>
            <w:noProof/>
            <w:webHidden/>
          </w:rPr>
          <w:fldChar w:fldCharType="begin"/>
        </w:r>
        <w:r>
          <w:rPr>
            <w:noProof/>
            <w:webHidden/>
          </w:rPr>
          <w:instrText xml:space="preserve"> PAGEREF _Toc71804602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30165DBE" w14:textId="77777777" w:rsidR="008F745A" w:rsidRDefault="008F745A" w:rsidP="008F745A">
      <w:pPr>
        <w:pStyle w:val="TOC2"/>
        <w:tabs>
          <w:tab w:val="left" w:pos="800"/>
          <w:tab w:val="right" w:leader="dot" w:pos="9062"/>
        </w:tabs>
        <w:rPr>
          <w:ins w:id="972" w:author="Stijn Van den bossche" w:date="2021-05-21T20:34:00Z"/>
          <w:rFonts w:eastAsiaTheme="minorEastAsia" w:cstheme="minorBidi"/>
          <w:smallCaps w:val="0"/>
          <w:noProof/>
          <w:sz w:val="22"/>
          <w:szCs w:val="22"/>
          <w:lang w:eastAsia="nl-BE"/>
        </w:rPr>
      </w:pPr>
      <w:ins w:id="973" w:author="Stijn Van den bossche" w:date="2021-05-21T20:34:00Z">
        <w:r>
          <w:fldChar w:fldCharType="begin"/>
        </w:r>
        <w:r>
          <w:instrText xml:space="preserve"> HYPERLINK \l "_Toc71804603" </w:instrText>
        </w:r>
        <w:r>
          <w:fldChar w:fldCharType="separate"/>
        </w:r>
        <w:r w:rsidRPr="005C7B83">
          <w:rPr>
            <w:rStyle w:val="Hyperlink"/>
            <w:rFonts w:ascii="Arial" w:hAnsi="Arial" w:cs="Arial"/>
            <w:b/>
            <w:bCs/>
            <w:noProof/>
          </w:rPr>
          <w:t>1.4.</w:t>
        </w:r>
        <w:r>
          <w:rPr>
            <w:rFonts w:eastAsiaTheme="minorEastAsia" w:cstheme="minorBidi"/>
            <w:smallCaps w:val="0"/>
            <w:noProof/>
            <w:sz w:val="22"/>
            <w:szCs w:val="22"/>
            <w:lang w:eastAsia="nl-BE"/>
          </w:rPr>
          <w:tab/>
        </w:r>
        <w:r w:rsidRPr="005C7B83">
          <w:rPr>
            <w:rStyle w:val="Hyperlink"/>
            <w:rFonts w:ascii="Arial" w:hAnsi="Arial" w:cs="Arial"/>
            <w:b/>
            <w:bCs/>
            <w:noProof/>
          </w:rPr>
          <w:t>PCB lay-out</w:t>
        </w:r>
        <w:r>
          <w:rPr>
            <w:noProof/>
            <w:webHidden/>
          </w:rPr>
          <w:tab/>
        </w:r>
        <w:r>
          <w:rPr>
            <w:noProof/>
            <w:webHidden/>
          </w:rPr>
          <w:fldChar w:fldCharType="begin"/>
        </w:r>
        <w:r>
          <w:rPr>
            <w:noProof/>
            <w:webHidden/>
          </w:rPr>
          <w:instrText xml:space="preserve"> PAGEREF _Toc71804603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65170947" w14:textId="77777777" w:rsidR="008F745A" w:rsidRDefault="008F745A" w:rsidP="008F745A">
      <w:pPr>
        <w:pStyle w:val="TOC2"/>
        <w:tabs>
          <w:tab w:val="left" w:pos="800"/>
          <w:tab w:val="right" w:leader="dot" w:pos="9062"/>
        </w:tabs>
        <w:rPr>
          <w:ins w:id="974" w:author="Stijn Van den bossche" w:date="2021-05-21T20:34:00Z"/>
          <w:rFonts w:eastAsiaTheme="minorEastAsia" w:cstheme="minorBidi"/>
          <w:smallCaps w:val="0"/>
          <w:noProof/>
          <w:sz w:val="22"/>
          <w:szCs w:val="22"/>
          <w:lang w:eastAsia="nl-BE"/>
        </w:rPr>
      </w:pPr>
      <w:ins w:id="975" w:author="Stijn Van den bossche" w:date="2021-05-21T20:34:00Z">
        <w:r>
          <w:fldChar w:fldCharType="begin"/>
        </w:r>
        <w:r>
          <w:instrText xml:space="preserve"> HYPERLINK \l "_Toc71804604" </w:instrText>
        </w:r>
        <w:r>
          <w:fldChar w:fldCharType="separate"/>
        </w:r>
        <w:r w:rsidRPr="005C7B83">
          <w:rPr>
            <w:rStyle w:val="Hyperlink"/>
            <w:rFonts w:ascii="Arial" w:hAnsi="Arial" w:cs="Arial"/>
            <w:b/>
            <w:bCs/>
            <w:noProof/>
          </w:rPr>
          <w:t>1.5.</w:t>
        </w:r>
        <w:r>
          <w:rPr>
            <w:rFonts w:eastAsiaTheme="minorEastAsia" w:cstheme="minorBidi"/>
            <w:smallCaps w:val="0"/>
            <w:noProof/>
            <w:sz w:val="22"/>
            <w:szCs w:val="22"/>
            <w:lang w:eastAsia="nl-BE"/>
          </w:rPr>
          <w:tab/>
        </w:r>
        <w:r w:rsidRPr="005C7B83">
          <w:rPr>
            <w:rStyle w:val="Hyperlink"/>
            <w:rFonts w:ascii="Arial" w:hAnsi="Arial" w:cs="Arial"/>
            <w:b/>
            <w:bCs/>
            <w:noProof/>
          </w:rPr>
          <w:t>Datasheets</w:t>
        </w:r>
        <w:r>
          <w:rPr>
            <w:noProof/>
            <w:webHidden/>
          </w:rPr>
          <w:tab/>
        </w:r>
        <w:r>
          <w:rPr>
            <w:noProof/>
            <w:webHidden/>
          </w:rPr>
          <w:fldChar w:fldCharType="begin"/>
        </w:r>
        <w:r>
          <w:rPr>
            <w:noProof/>
            <w:webHidden/>
          </w:rPr>
          <w:instrText xml:space="preserve"> PAGEREF _Toc71804604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3FCBDF08" w14:textId="77777777" w:rsidR="008F745A" w:rsidRDefault="008F745A" w:rsidP="008F745A">
      <w:pPr>
        <w:pStyle w:val="TOC1"/>
        <w:rPr>
          <w:ins w:id="976" w:author="Stijn Van den bossche" w:date="2021-05-21T20:34:00Z"/>
          <w:rFonts w:asciiTheme="minorHAnsi" w:eastAsiaTheme="minorEastAsia" w:hAnsiTheme="minorHAnsi" w:cstheme="minorBidi"/>
          <w:b w:val="0"/>
          <w:bCs w:val="0"/>
          <w:caps w:val="0"/>
          <w:sz w:val="22"/>
          <w:szCs w:val="22"/>
          <w:lang w:val="nl-BE" w:eastAsia="nl-BE"/>
        </w:rPr>
      </w:pPr>
      <w:ins w:id="977" w:author="Stijn Van den bossche" w:date="2021-05-21T20:34:00Z">
        <w:r>
          <w:fldChar w:fldCharType="begin"/>
        </w:r>
        <w:r>
          <w:instrText xml:space="preserve"> HYPERLINK \l "_Toc71804605" </w:instrText>
        </w:r>
        <w:r>
          <w:fldChar w:fldCharType="separate"/>
        </w:r>
        <w:r w:rsidRPr="005C7B83">
          <w:rPr>
            <w:rStyle w:val="Hyperlink"/>
            <w:rFonts w:ascii="Verdana" w:hAnsi="Verdana"/>
          </w:rPr>
          <w:t>3.</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Software</w:t>
        </w:r>
        <w:r>
          <w:rPr>
            <w:webHidden/>
          </w:rPr>
          <w:tab/>
        </w:r>
        <w:r>
          <w:rPr>
            <w:webHidden/>
          </w:rPr>
          <w:fldChar w:fldCharType="begin"/>
        </w:r>
        <w:r>
          <w:rPr>
            <w:webHidden/>
          </w:rPr>
          <w:instrText xml:space="preserve"> PAGEREF _Toc71804605 \h </w:instrText>
        </w:r>
        <w:r>
          <w:rPr>
            <w:webHidden/>
          </w:rPr>
        </w:r>
        <w:r>
          <w:rPr>
            <w:webHidden/>
          </w:rPr>
          <w:fldChar w:fldCharType="separate"/>
        </w:r>
        <w:r>
          <w:rPr>
            <w:webHidden/>
          </w:rPr>
          <w:t>20</w:t>
        </w:r>
        <w:r>
          <w:rPr>
            <w:webHidden/>
          </w:rPr>
          <w:fldChar w:fldCharType="end"/>
        </w:r>
        <w:r>
          <w:fldChar w:fldCharType="end"/>
        </w:r>
      </w:ins>
    </w:p>
    <w:p w14:paraId="0B380183" w14:textId="77777777" w:rsidR="008F745A" w:rsidRDefault="008F745A" w:rsidP="008F745A">
      <w:pPr>
        <w:pStyle w:val="TOC2"/>
        <w:tabs>
          <w:tab w:val="left" w:pos="800"/>
          <w:tab w:val="right" w:leader="dot" w:pos="9062"/>
        </w:tabs>
        <w:rPr>
          <w:ins w:id="978" w:author="Stijn Van den bossche" w:date="2021-05-21T20:34:00Z"/>
          <w:rFonts w:eastAsiaTheme="minorEastAsia" w:cstheme="minorBidi"/>
          <w:smallCaps w:val="0"/>
          <w:noProof/>
          <w:sz w:val="22"/>
          <w:szCs w:val="22"/>
          <w:lang w:eastAsia="nl-BE"/>
        </w:rPr>
      </w:pPr>
      <w:ins w:id="979" w:author="Stijn Van den bossche" w:date="2021-05-21T20:34:00Z">
        <w:r>
          <w:fldChar w:fldCharType="begin"/>
        </w:r>
        <w:r>
          <w:instrText xml:space="preserve"> HYPERLINK \l "_Toc71804606" </w:instrText>
        </w:r>
        <w:r>
          <w:fldChar w:fldCharType="separate"/>
        </w:r>
        <w:r w:rsidRPr="005C7B83">
          <w:rPr>
            <w:rStyle w:val="Hyperlink"/>
            <w:rFonts w:ascii="Arial" w:hAnsi="Arial" w:cs="Arial"/>
            <w:b/>
            <w:bCs/>
            <w:noProof/>
          </w:rPr>
          <w:t>1.1.</w:t>
        </w:r>
        <w:r>
          <w:rPr>
            <w:rFonts w:eastAsiaTheme="minorEastAsia" w:cstheme="minorBidi"/>
            <w:smallCaps w:val="0"/>
            <w:noProof/>
            <w:sz w:val="22"/>
            <w:szCs w:val="22"/>
            <w:lang w:eastAsia="nl-BE"/>
          </w:rPr>
          <w:tab/>
        </w:r>
        <w:r w:rsidRPr="005C7B83">
          <w:rPr>
            <w:rStyle w:val="Hyperlink"/>
            <w:rFonts w:ascii="Arial" w:hAnsi="Arial" w:cs="Arial"/>
            <w:b/>
            <w:bCs/>
            <w:noProof/>
          </w:rPr>
          <w:t>Flowchart software</w:t>
        </w:r>
        <w:r>
          <w:rPr>
            <w:noProof/>
            <w:webHidden/>
          </w:rPr>
          <w:tab/>
        </w:r>
        <w:r>
          <w:rPr>
            <w:noProof/>
            <w:webHidden/>
          </w:rPr>
          <w:fldChar w:fldCharType="begin"/>
        </w:r>
        <w:r>
          <w:rPr>
            <w:noProof/>
            <w:webHidden/>
          </w:rPr>
          <w:instrText xml:space="preserve"> PAGEREF _Toc71804606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7E9EBCA1" w14:textId="77777777" w:rsidR="008F745A" w:rsidRDefault="008F745A" w:rsidP="008F745A">
      <w:pPr>
        <w:pStyle w:val="TOC2"/>
        <w:tabs>
          <w:tab w:val="left" w:pos="800"/>
          <w:tab w:val="right" w:leader="dot" w:pos="9062"/>
        </w:tabs>
        <w:rPr>
          <w:ins w:id="980" w:author="Stijn Van den bossche" w:date="2021-05-21T20:34:00Z"/>
          <w:rFonts w:eastAsiaTheme="minorEastAsia" w:cstheme="minorBidi"/>
          <w:smallCaps w:val="0"/>
          <w:noProof/>
          <w:sz w:val="22"/>
          <w:szCs w:val="22"/>
          <w:lang w:eastAsia="nl-BE"/>
        </w:rPr>
      </w:pPr>
      <w:ins w:id="981" w:author="Stijn Van den bossche" w:date="2021-05-21T20:34:00Z">
        <w:r>
          <w:fldChar w:fldCharType="begin"/>
        </w:r>
        <w:r>
          <w:instrText xml:space="preserve"> HYPERLINK \l "_Toc71804607" </w:instrText>
        </w:r>
        <w:r>
          <w:fldChar w:fldCharType="separate"/>
        </w:r>
        <w:r w:rsidRPr="005C7B83">
          <w:rPr>
            <w:rStyle w:val="Hyperlink"/>
            <w:rFonts w:ascii="Arial" w:hAnsi="Arial" w:cs="Arial"/>
            <w:b/>
            <w:bCs/>
            <w:noProof/>
          </w:rPr>
          <w:t>1.2.</w:t>
        </w:r>
        <w:r>
          <w:rPr>
            <w:rFonts w:eastAsiaTheme="minorEastAsia" w:cstheme="minorBidi"/>
            <w:smallCaps w:val="0"/>
            <w:noProof/>
            <w:sz w:val="22"/>
            <w:szCs w:val="22"/>
            <w:lang w:eastAsia="nl-BE"/>
          </w:rPr>
          <w:tab/>
        </w:r>
        <w:r w:rsidRPr="005C7B83">
          <w:rPr>
            <w:rStyle w:val="Hyperlink"/>
            <w:rFonts w:ascii="Arial" w:hAnsi="Arial" w:cs="Arial"/>
            <w:b/>
            <w:bCs/>
            <w:noProof/>
          </w:rPr>
          <w:t>Listing (de code)</w:t>
        </w:r>
        <w:r>
          <w:rPr>
            <w:noProof/>
            <w:webHidden/>
          </w:rPr>
          <w:tab/>
        </w:r>
        <w:r>
          <w:rPr>
            <w:noProof/>
            <w:webHidden/>
          </w:rPr>
          <w:fldChar w:fldCharType="begin"/>
        </w:r>
        <w:r>
          <w:rPr>
            <w:noProof/>
            <w:webHidden/>
          </w:rPr>
          <w:instrText xml:space="preserve"> PAGEREF _Toc71804607 \h </w:instrText>
        </w:r>
        <w:r>
          <w:rPr>
            <w:noProof/>
            <w:webHidden/>
          </w:rPr>
        </w:r>
        <w:r>
          <w:rPr>
            <w:noProof/>
            <w:webHidden/>
          </w:rPr>
          <w:fldChar w:fldCharType="separate"/>
        </w:r>
        <w:r>
          <w:rPr>
            <w:noProof/>
            <w:webHidden/>
          </w:rPr>
          <w:t>20</w:t>
        </w:r>
        <w:r>
          <w:rPr>
            <w:noProof/>
            <w:webHidden/>
          </w:rPr>
          <w:fldChar w:fldCharType="end"/>
        </w:r>
        <w:r>
          <w:rPr>
            <w:noProof/>
          </w:rPr>
          <w:fldChar w:fldCharType="end"/>
        </w:r>
      </w:ins>
    </w:p>
    <w:p w14:paraId="2AB7559D" w14:textId="77777777" w:rsidR="008F745A" w:rsidRDefault="008F745A" w:rsidP="008F745A">
      <w:pPr>
        <w:pStyle w:val="TOC1"/>
        <w:rPr>
          <w:ins w:id="982" w:author="Stijn Van den bossche" w:date="2021-05-21T20:34:00Z"/>
          <w:rFonts w:asciiTheme="minorHAnsi" w:eastAsiaTheme="minorEastAsia" w:hAnsiTheme="minorHAnsi" w:cstheme="minorBidi"/>
          <w:b w:val="0"/>
          <w:bCs w:val="0"/>
          <w:caps w:val="0"/>
          <w:sz w:val="22"/>
          <w:szCs w:val="22"/>
          <w:lang w:val="nl-BE" w:eastAsia="nl-BE"/>
        </w:rPr>
      </w:pPr>
      <w:ins w:id="983" w:author="Stijn Van den bossche" w:date="2021-05-21T20:34:00Z">
        <w:r>
          <w:fldChar w:fldCharType="begin"/>
        </w:r>
        <w:r>
          <w:instrText xml:space="preserve"> HYPERLINK \l "_Toc71804608" </w:instrText>
        </w:r>
        <w:r>
          <w:fldChar w:fldCharType="separate"/>
        </w:r>
        <w:r w:rsidRPr="005C7B83">
          <w:rPr>
            <w:rStyle w:val="Hyperlink"/>
            <w:rFonts w:ascii="Verdana" w:hAnsi="Verdana"/>
          </w:rPr>
          <w:t>4.</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Bediening handleiding</w:t>
        </w:r>
        <w:r>
          <w:rPr>
            <w:webHidden/>
          </w:rPr>
          <w:tab/>
        </w:r>
        <w:r>
          <w:rPr>
            <w:webHidden/>
          </w:rPr>
          <w:fldChar w:fldCharType="begin"/>
        </w:r>
        <w:r>
          <w:rPr>
            <w:webHidden/>
          </w:rPr>
          <w:instrText xml:space="preserve"> PAGEREF _Toc71804608 \h </w:instrText>
        </w:r>
        <w:r>
          <w:rPr>
            <w:webHidden/>
          </w:rPr>
        </w:r>
        <w:r>
          <w:rPr>
            <w:webHidden/>
          </w:rPr>
          <w:fldChar w:fldCharType="separate"/>
        </w:r>
        <w:r>
          <w:rPr>
            <w:webHidden/>
          </w:rPr>
          <w:t>20</w:t>
        </w:r>
        <w:r>
          <w:rPr>
            <w:webHidden/>
          </w:rPr>
          <w:fldChar w:fldCharType="end"/>
        </w:r>
        <w:r>
          <w:fldChar w:fldCharType="end"/>
        </w:r>
      </w:ins>
    </w:p>
    <w:p w14:paraId="565C3BE1" w14:textId="77777777" w:rsidR="008F745A" w:rsidRDefault="008F745A" w:rsidP="008F745A">
      <w:pPr>
        <w:pStyle w:val="TOC1"/>
        <w:rPr>
          <w:ins w:id="984" w:author="Stijn Van den bossche" w:date="2021-05-21T20:34:00Z"/>
          <w:rFonts w:asciiTheme="minorHAnsi" w:eastAsiaTheme="minorEastAsia" w:hAnsiTheme="minorHAnsi" w:cstheme="minorBidi"/>
          <w:b w:val="0"/>
          <w:bCs w:val="0"/>
          <w:caps w:val="0"/>
          <w:sz w:val="22"/>
          <w:szCs w:val="22"/>
          <w:lang w:val="nl-BE" w:eastAsia="nl-BE"/>
        </w:rPr>
      </w:pPr>
      <w:ins w:id="985" w:author="Stijn Van den bossche" w:date="2021-05-21T20:34:00Z">
        <w:r>
          <w:fldChar w:fldCharType="begin"/>
        </w:r>
        <w:r>
          <w:instrText xml:space="preserve"> HYPERLINK \l "_Toc71804609" </w:instrText>
        </w:r>
        <w:r>
          <w:fldChar w:fldCharType="separate"/>
        </w:r>
        <w:r w:rsidRPr="005C7B83">
          <w:rPr>
            <w:rStyle w:val="Hyperlink"/>
            <w:rFonts w:ascii="Verdana" w:hAnsi="Verdana"/>
          </w:rPr>
          <w:t>5.</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Besluit</w:t>
        </w:r>
        <w:r>
          <w:rPr>
            <w:webHidden/>
          </w:rPr>
          <w:tab/>
        </w:r>
        <w:r>
          <w:rPr>
            <w:webHidden/>
          </w:rPr>
          <w:fldChar w:fldCharType="begin"/>
        </w:r>
        <w:r>
          <w:rPr>
            <w:webHidden/>
          </w:rPr>
          <w:instrText xml:space="preserve"> PAGEREF _Toc71804609 \h </w:instrText>
        </w:r>
        <w:r>
          <w:rPr>
            <w:webHidden/>
          </w:rPr>
        </w:r>
        <w:r>
          <w:rPr>
            <w:webHidden/>
          </w:rPr>
          <w:fldChar w:fldCharType="separate"/>
        </w:r>
        <w:r>
          <w:rPr>
            <w:webHidden/>
          </w:rPr>
          <w:t>20</w:t>
        </w:r>
        <w:r>
          <w:rPr>
            <w:webHidden/>
          </w:rPr>
          <w:fldChar w:fldCharType="end"/>
        </w:r>
        <w:r>
          <w:fldChar w:fldCharType="end"/>
        </w:r>
      </w:ins>
    </w:p>
    <w:p w14:paraId="2B720A65" w14:textId="77777777" w:rsidR="008F745A" w:rsidRDefault="008F745A" w:rsidP="008F745A">
      <w:pPr>
        <w:pStyle w:val="TOC1"/>
        <w:rPr>
          <w:ins w:id="986" w:author="Stijn Van den bossche" w:date="2021-05-21T20:34:00Z"/>
          <w:rFonts w:asciiTheme="minorHAnsi" w:eastAsiaTheme="minorEastAsia" w:hAnsiTheme="minorHAnsi" w:cstheme="minorBidi"/>
          <w:b w:val="0"/>
          <w:bCs w:val="0"/>
          <w:caps w:val="0"/>
          <w:sz w:val="22"/>
          <w:szCs w:val="22"/>
          <w:lang w:val="nl-BE" w:eastAsia="nl-BE"/>
        </w:rPr>
      </w:pPr>
      <w:ins w:id="987" w:author="Stijn Van den bossche" w:date="2021-05-21T20:34:00Z">
        <w:r>
          <w:fldChar w:fldCharType="begin"/>
        </w:r>
        <w:r>
          <w:instrText xml:space="preserve"> HYPERLINK \l "_Toc71804610" </w:instrText>
        </w:r>
        <w:r>
          <w:fldChar w:fldCharType="separate"/>
        </w:r>
        <w:r w:rsidRPr="005C7B83">
          <w:rPr>
            <w:rStyle w:val="Hyperlink"/>
            <w:rFonts w:ascii="Verdana" w:hAnsi="Verdana"/>
          </w:rPr>
          <w:t>6.</w:t>
        </w:r>
        <w:r>
          <w:rPr>
            <w:rFonts w:asciiTheme="minorHAnsi" w:eastAsiaTheme="minorEastAsia" w:hAnsiTheme="minorHAnsi" w:cstheme="minorBidi"/>
            <w:b w:val="0"/>
            <w:bCs w:val="0"/>
            <w:caps w:val="0"/>
            <w:sz w:val="22"/>
            <w:szCs w:val="22"/>
            <w:lang w:val="nl-BE" w:eastAsia="nl-BE"/>
          </w:rPr>
          <w:tab/>
        </w:r>
        <w:r w:rsidRPr="005C7B83">
          <w:rPr>
            <w:rStyle w:val="Hyperlink"/>
            <w:rFonts w:ascii="Verdana" w:hAnsi="Verdana"/>
          </w:rPr>
          <w:t>Opgezochte sites</w:t>
        </w:r>
        <w:r>
          <w:rPr>
            <w:webHidden/>
          </w:rPr>
          <w:tab/>
        </w:r>
        <w:r>
          <w:rPr>
            <w:webHidden/>
          </w:rPr>
          <w:fldChar w:fldCharType="begin"/>
        </w:r>
        <w:r>
          <w:rPr>
            <w:webHidden/>
          </w:rPr>
          <w:instrText xml:space="preserve"> PAGEREF _Toc71804610 \h </w:instrText>
        </w:r>
        <w:r>
          <w:rPr>
            <w:webHidden/>
          </w:rPr>
        </w:r>
        <w:r>
          <w:rPr>
            <w:webHidden/>
          </w:rPr>
          <w:fldChar w:fldCharType="separate"/>
        </w:r>
        <w:r>
          <w:rPr>
            <w:webHidden/>
          </w:rPr>
          <w:t>20</w:t>
        </w:r>
        <w:r>
          <w:rPr>
            <w:webHidden/>
          </w:rPr>
          <w:fldChar w:fldCharType="end"/>
        </w:r>
        <w:r>
          <w:fldChar w:fldCharType="end"/>
        </w:r>
      </w:ins>
    </w:p>
    <w:p w14:paraId="51058E7F" w14:textId="77777777" w:rsidR="008F745A" w:rsidRPr="00E64546" w:rsidRDefault="008F745A" w:rsidP="008F745A">
      <w:pPr>
        <w:rPr>
          <w:ins w:id="988" w:author="Stijn Van den bossche" w:date="2021-05-21T20:34:00Z"/>
          <w:rFonts w:ascii="Verdana" w:hAnsi="Verdana"/>
          <w:lang w:val="nl-NL"/>
        </w:rPr>
      </w:pPr>
      <w:ins w:id="989" w:author="Stijn Van den bossche" w:date="2021-05-21T20:34:00Z">
        <w:r w:rsidRPr="00E64546">
          <w:rPr>
            <w:rFonts w:ascii="Verdana" w:hAnsi="Verdana"/>
            <w:sz w:val="24"/>
            <w:szCs w:val="32"/>
            <w:lang w:val="nl-NL"/>
          </w:rPr>
          <w:fldChar w:fldCharType="end"/>
        </w:r>
      </w:ins>
    </w:p>
    <w:p w14:paraId="5D3874C1" w14:textId="77777777" w:rsidR="008F745A" w:rsidRDefault="008F745A" w:rsidP="008F745A">
      <w:pPr>
        <w:widowControl/>
        <w:autoSpaceDE/>
        <w:autoSpaceDN/>
        <w:adjustRightInd/>
        <w:spacing w:after="160" w:line="259" w:lineRule="auto"/>
        <w:rPr>
          <w:ins w:id="990" w:author="Stijn Van den bossche" w:date="2021-05-21T20:34:00Z"/>
          <w:rFonts w:ascii="Arial" w:hAnsi="Arial" w:cs="Arial"/>
        </w:rPr>
      </w:pPr>
    </w:p>
    <w:p w14:paraId="59E3E90D" w14:textId="77777777" w:rsidR="008F745A" w:rsidRDefault="008F745A" w:rsidP="008F745A">
      <w:pPr>
        <w:widowControl/>
        <w:autoSpaceDE/>
        <w:autoSpaceDN/>
        <w:adjustRightInd/>
        <w:spacing w:after="160" w:line="259" w:lineRule="auto"/>
        <w:rPr>
          <w:ins w:id="991" w:author="Stijn Van den bossche" w:date="2021-05-21T20:34:00Z"/>
          <w:rFonts w:ascii="Arial" w:hAnsi="Arial" w:cs="Arial"/>
        </w:rPr>
      </w:pPr>
      <w:ins w:id="992" w:author="Stijn Van den bossche" w:date="2021-05-21T20:34:00Z">
        <w:r w:rsidRPr="00CB2DB7">
          <w:rPr>
            <w:rFonts w:ascii="Arial" w:hAnsi="Arial" w:cs="Arial"/>
          </w:rPr>
          <w:br w:type="page"/>
        </w:r>
      </w:ins>
    </w:p>
    <w:p w14:paraId="177088DE" w14:textId="77777777" w:rsidR="008F745A" w:rsidRPr="00332134" w:rsidRDefault="008F745A" w:rsidP="008F745A">
      <w:pPr>
        <w:pStyle w:val="Heading1"/>
        <w:numPr>
          <w:ilvl w:val="0"/>
          <w:numId w:val="16"/>
        </w:numPr>
        <w:rPr>
          <w:ins w:id="993" w:author="Stijn Van den bossche" w:date="2021-05-21T20:34:00Z"/>
          <w:rFonts w:ascii="Verdana" w:hAnsi="Verdana"/>
          <w:b/>
          <w:bCs/>
          <w:color w:val="auto"/>
          <w:sz w:val="40"/>
          <w:szCs w:val="40"/>
        </w:rPr>
      </w:pPr>
      <w:bookmarkStart w:id="994" w:name="_Toc71804574"/>
      <w:ins w:id="995" w:author="Stijn Van den bossche" w:date="2021-05-21T20:34:00Z">
        <w:r>
          <w:rPr>
            <w:rFonts w:ascii="Verdana" w:hAnsi="Verdana"/>
            <w:b/>
            <w:bCs/>
            <w:color w:val="auto"/>
            <w:sz w:val="40"/>
            <w:szCs w:val="40"/>
          </w:rPr>
          <w:lastRenderedPageBreak/>
          <w:t>Woord vooraf</w:t>
        </w:r>
        <w:bookmarkEnd w:id="994"/>
      </w:ins>
    </w:p>
    <w:p w14:paraId="533F6AC3" w14:textId="77777777" w:rsidR="008F745A" w:rsidRPr="00D906A6" w:rsidRDefault="008F745A" w:rsidP="008F745A">
      <w:pPr>
        <w:ind w:left="1416"/>
        <w:rPr>
          <w:ins w:id="996" w:author="Stijn Van den bossche" w:date="2021-05-21T20:34:00Z"/>
          <w:rFonts w:ascii="Arial" w:hAnsi="Arial" w:cs="Arial"/>
          <w:sz w:val="24"/>
        </w:rPr>
      </w:pPr>
      <w:bookmarkStart w:id="997" w:name="_Toc71804575"/>
      <w:ins w:id="998" w:author="Stijn Van den bossche" w:date="2021-05-21T20:34:00Z">
        <w:r w:rsidRPr="00D906A6">
          <w:rPr>
            <w:rFonts w:ascii="Arial" w:hAnsi="Arial" w:cs="Arial"/>
            <w:sz w:val="24"/>
          </w:rPr>
          <w:t>Wij gaan een muziekversterker maken die voorzien is van 2 input-channels en een microfoon. Op deze versterker kunnen we de verschillende tonen regelen per kanaal (treble, medium en bass), alsook het volume van deze kanalen. Hier bovenop voorzien we ook een ‘balans’, om te regelen in welke mate beide kanalen worden doorgegeven, en ook een ‘master output’. Hiermee kiezen we het volume van het uiteindelijke uitgangssignaal. Onze sliders zijn niet de gewone, mechanische sliders die meestal aanwezig zijn op een mengpaneel, wij voorzien touchpads als sliders. Om ook het volume of de verschillende tonen te visualiseren, voorzien we ledjes naast de touchpads.</w:t>
        </w:r>
      </w:ins>
    </w:p>
    <w:p w14:paraId="42EFAAEF" w14:textId="77777777" w:rsidR="008F745A" w:rsidRPr="00332134" w:rsidRDefault="008F745A" w:rsidP="008F745A">
      <w:pPr>
        <w:pStyle w:val="Heading1"/>
        <w:numPr>
          <w:ilvl w:val="0"/>
          <w:numId w:val="16"/>
        </w:numPr>
        <w:rPr>
          <w:ins w:id="999" w:author="Stijn Van den bossche" w:date="2021-05-21T20:34:00Z"/>
          <w:rFonts w:ascii="Verdana" w:hAnsi="Verdana"/>
          <w:b/>
          <w:bCs/>
          <w:color w:val="auto"/>
          <w:sz w:val="40"/>
          <w:szCs w:val="40"/>
        </w:rPr>
      </w:pPr>
      <w:ins w:id="1000" w:author="Stijn Van den bossche" w:date="2021-05-21T20:34:00Z">
        <w:r>
          <w:rPr>
            <w:rFonts w:ascii="Verdana" w:hAnsi="Verdana"/>
            <w:b/>
            <w:bCs/>
            <w:color w:val="auto"/>
            <w:sz w:val="40"/>
            <w:szCs w:val="40"/>
          </w:rPr>
          <w:t>Hardware</w:t>
        </w:r>
        <w:bookmarkEnd w:id="997"/>
      </w:ins>
    </w:p>
    <w:p w14:paraId="7F7D6278" w14:textId="77777777" w:rsidR="008F745A" w:rsidRPr="00D46A4D" w:rsidRDefault="008F745A" w:rsidP="008F745A">
      <w:pPr>
        <w:pStyle w:val="Heading2"/>
        <w:numPr>
          <w:ilvl w:val="1"/>
          <w:numId w:val="25"/>
        </w:numPr>
        <w:rPr>
          <w:ins w:id="1001" w:author="Stijn Van den bossche" w:date="2021-05-21T20:34:00Z"/>
          <w:rFonts w:ascii="Arial" w:hAnsi="Arial" w:cs="Arial"/>
          <w:b/>
          <w:bCs/>
          <w:color w:val="auto"/>
          <w:sz w:val="32"/>
          <w:szCs w:val="32"/>
        </w:rPr>
      </w:pPr>
      <w:bookmarkStart w:id="1002" w:name="_Toc71804576"/>
      <w:ins w:id="1003" w:author="Stijn Van den bossche" w:date="2021-05-21T20:34:00Z">
        <w:r>
          <w:rPr>
            <w:rFonts w:ascii="Arial" w:hAnsi="Arial" w:cs="Arial"/>
            <w:b/>
            <w:bCs/>
            <w:color w:val="auto"/>
            <w:sz w:val="32"/>
            <w:szCs w:val="32"/>
          </w:rPr>
          <w:t>Blokschema</w:t>
        </w:r>
        <w:bookmarkEnd w:id="1002"/>
      </w:ins>
    </w:p>
    <w:p w14:paraId="08379906" w14:textId="77777777" w:rsidR="008F745A" w:rsidRPr="004E2103" w:rsidRDefault="008F745A" w:rsidP="008F745A">
      <w:pPr>
        <w:ind w:left="1416"/>
        <w:rPr>
          <w:ins w:id="1004" w:author="Stijn Van den bossche" w:date="2021-05-21T20:34:00Z"/>
          <w:rFonts w:ascii="Arial" w:hAnsi="Arial" w:cs="Arial"/>
          <w:szCs w:val="20"/>
        </w:rPr>
      </w:pPr>
      <w:ins w:id="1005" w:author="Stijn Van den bossche" w:date="2021-05-21T20:34:00Z">
        <w:r w:rsidRPr="004E2103">
          <w:rPr>
            <w:rFonts w:ascii="Arial" w:hAnsi="Arial" w:cs="Arial"/>
            <w:b/>
            <w:bCs/>
            <w:szCs w:val="20"/>
          </w:rPr>
          <w:t>Audio output:</w:t>
        </w:r>
        <w:r w:rsidRPr="004E2103">
          <w:rPr>
            <w:rFonts w:ascii="Arial" w:hAnsi="Arial" w:cs="Arial"/>
            <w:szCs w:val="20"/>
          </w:rPr>
          <w:t xml:space="preserve"> staat voor de luidsprekers die aan de uitgang komen, dezen moeten voorzien worden van een inwendige versterking omdat onze versterker amper stroom zal hebben aan de uitgang.</w:t>
        </w:r>
      </w:ins>
    </w:p>
    <w:p w14:paraId="57F61F5E" w14:textId="77777777" w:rsidR="008F745A" w:rsidRPr="004E2103" w:rsidRDefault="008F745A" w:rsidP="008F745A">
      <w:pPr>
        <w:ind w:left="1416"/>
        <w:rPr>
          <w:ins w:id="1006" w:author="Stijn Van den bossche" w:date="2021-05-21T20:34:00Z"/>
          <w:rFonts w:ascii="Arial" w:hAnsi="Arial" w:cs="Arial"/>
          <w:szCs w:val="20"/>
        </w:rPr>
      </w:pPr>
    </w:p>
    <w:p w14:paraId="181E4F17" w14:textId="77777777" w:rsidR="008F745A" w:rsidRPr="004E2103" w:rsidRDefault="008F745A" w:rsidP="008F745A">
      <w:pPr>
        <w:ind w:left="1416"/>
        <w:rPr>
          <w:ins w:id="1007" w:author="Stijn Van den bossche" w:date="2021-05-21T20:34:00Z"/>
          <w:rFonts w:ascii="Arial" w:hAnsi="Arial" w:cs="Arial"/>
          <w:szCs w:val="20"/>
        </w:rPr>
      </w:pPr>
      <w:ins w:id="1008" w:author="Stijn Van den bossche" w:date="2021-05-21T20:34:00Z">
        <w:r w:rsidRPr="004E2103">
          <w:rPr>
            <w:rFonts w:ascii="Arial" w:hAnsi="Arial" w:cs="Arial"/>
            <w:b/>
            <w:bCs/>
            <w:szCs w:val="20"/>
          </w:rPr>
          <w:t xml:space="preserve">2 AUDIO inputs: </w:t>
        </w:r>
        <w:r w:rsidRPr="004E2103">
          <w:rPr>
            <w:rFonts w:ascii="Arial" w:hAnsi="Arial" w:cs="Arial"/>
            <w:szCs w:val="20"/>
          </w:rPr>
          <w:t>Wij hebben ons mengpaneel voorzien van 2 inputkanalen waar wij muziek op kunnen laten spelen (via AUX).</w:t>
        </w:r>
      </w:ins>
    </w:p>
    <w:p w14:paraId="5DCCD515" w14:textId="77777777" w:rsidR="008F745A" w:rsidRPr="004E2103" w:rsidRDefault="008F745A" w:rsidP="008F745A">
      <w:pPr>
        <w:ind w:left="1416"/>
        <w:rPr>
          <w:ins w:id="1009" w:author="Stijn Van den bossche" w:date="2021-05-21T20:34:00Z"/>
          <w:rFonts w:ascii="Arial" w:hAnsi="Arial" w:cs="Arial"/>
          <w:szCs w:val="20"/>
        </w:rPr>
      </w:pPr>
      <w:ins w:id="1010" w:author="Stijn Van den bossche" w:date="2021-05-21T20:34:00Z">
        <w:r w:rsidRPr="004E2103">
          <w:rPr>
            <w:rFonts w:ascii="Arial" w:hAnsi="Arial" w:cs="Arial"/>
            <w:szCs w:val="20"/>
          </w:rPr>
          <w:t>Ook kunnen we op lijn 1 eventueel een microfoon steken, zodat over de muziek heen te praten is, indien gewenst.</w:t>
        </w:r>
      </w:ins>
    </w:p>
    <w:p w14:paraId="16177B85" w14:textId="77777777" w:rsidR="008F745A" w:rsidRPr="00C86296" w:rsidRDefault="008F745A" w:rsidP="008F745A">
      <w:pPr>
        <w:ind w:left="1416"/>
        <w:rPr>
          <w:ins w:id="1011" w:author="Stijn Van den bossche" w:date="2021-05-21T20:34:00Z"/>
          <w:rFonts w:ascii="Arial" w:hAnsi="Arial" w:cs="Arial"/>
          <w:sz w:val="24"/>
          <w:szCs w:val="32"/>
        </w:rPr>
      </w:pPr>
    </w:p>
    <w:p w14:paraId="1DEA5E95" w14:textId="77777777" w:rsidR="008F745A" w:rsidRPr="004E2103" w:rsidRDefault="008F745A" w:rsidP="008F745A">
      <w:pPr>
        <w:ind w:left="708" w:firstLine="708"/>
        <w:rPr>
          <w:ins w:id="1012" w:author="Stijn Van den bossche" w:date="2021-05-21T20:34:00Z"/>
          <w:rFonts w:ascii="Arial" w:hAnsi="Arial" w:cs="Arial"/>
          <w:szCs w:val="20"/>
        </w:rPr>
      </w:pPr>
      <w:ins w:id="1013" w:author="Stijn Van den bossche" w:date="2021-05-21T20:34:00Z">
        <w:r w:rsidRPr="004E2103">
          <w:rPr>
            <w:rFonts w:ascii="Arial" w:hAnsi="Arial" w:cs="Arial"/>
            <w:b/>
            <w:bCs/>
            <w:szCs w:val="20"/>
          </w:rPr>
          <w:t xml:space="preserve">5V DC: </w:t>
        </w:r>
        <w:r w:rsidRPr="004E2103">
          <w:rPr>
            <w:rFonts w:ascii="Arial" w:hAnsi="Arial" w:cs="Arial"/>
            <w:szCs w:val="20"/>
          </w:rPr>
          <w:t>micro USB, dit is de voeding voor de versterker.</w:t>
        </w:r>
      </w:ins>
    </w:p>
    <w:p w14:paraId="433B359F" w14:textId="77777777" w:rsidR="008F745A" w:rsidRPr="004E2103" w:rsidRDefault="008F745A" w:rsidP="008F745A">
      <w:pPr>
        <w:ind w:left="1416"/>
        <w:rPr>
          <w:ins w:id="1014" w:author="Stijn Van den bossche" w:date="2021-05-21T20:34:00Z"/>
          <w:rFonts w:ascii="Arial" w:hAnsi="Arial" w:cs="Arial"/>
          <w:szCs w:val="20"/>
        </w:rPr>
      </w:pPr>
      <w:ins w:id="1015" w:author="Stijn Van den bossche" w:date="2021-05-21T20:34:00Z">
        <w:r w:rsidRPr="004E2103">
          <w:rPr>
            <w:rFonts w:ascii="Arial" w:hAnsi="Arial" w:cs="Arial"/>
            <w:b/>
            <w:bCs/>
            <w:szCs w:val="20"/>
          </w:rPr>
          <w:t>5V DC naar 3.3 V DC:</w:t>
        </w:r>
        <w:r w:rsidRPr="004E2103">
          <w:rPr>
            <w:rFonts w:ascii="Arial" w:hAnsi="Arial" w:cs="Arial"/>
            <w:szCs w:val="20"/>
          </w:rPr>
          <w:t xml:space="preserve"> dit is de naam van de component 173950336, het is een step-down die 5V omzet naar +3.3 V DC. Dit wordt gebruikt om de microcontroller en de capacitieve touchsensor te voeden.</w:t>
        </w:r>
      </w:ins>
    </w:p>
    <w:p w14:paraId="5184F724" w14:textId="77777777" w:rsidR="008F745A" w:rsidRPr="004E2103" w:rsidRDefault="008F745A" w:rsidP="008F745A">
      <w:pPr>
        <w:ind w:left="1416"/>
        <w:rPr>
          <w:ins w:id="1016" w:author="Stijn Van den bossche" w:date="2021-05-21T20:34:00Z"/>
          <w:rFonts w:ascii="Arial" w:hAnsi="Arial" w:cs="Arial"/>
          <w:szCs w:val="20"/>
        </w:rPr>
      </w:pPr>
    </w:p>
    <w:p w14:paraId="750A0CDF" w14:textId="77777777" w:rsidR="008F745A" w:rsidRPr="004E2103" w:rsidRDefault="008F745A" w:rsidP="008F745A">
      <w:pPr>
        <w:ind w:left="1416"/>
        <w:rPr>
          <w:ins w:id="1017" w:author="Stijn Van den bossche" w:date="2021-05-21T20:34:00Z"/>
          <w:rFonts w:ascii="Arial" w:hAnsi="Arial" w:cs="Arial"/>
          <w:szCs w:val="20"/>
        </w:rPr>
      </w:pPr>
      <w:ins w:id="1018" w:author="Stijn Van den bossche" w:date="2021-05-21T20:34:00Z">
        <w:r w:rsidRPr="004E2103">
          <w:rPr>
            <w:rFonts w:ascii="Arial" w:hAnsi="Arial" w:cs="Arial"/>
            <w:b/>
            <w:bCs/>
            <w:szCs w:val="20"/>
          </w:rPr>
          <w:t xml:space="preserve">Microcontroller: </w:t>
        </w:r>
        <w:r w:rsidRPr="004E2103">
          <w:rPr>
            <w:rFonts w:ascii="Arial" w:hAnsi="Arial" w:cs="Arial"/>
            <w:szCs w:val="20"/>
          </w:rPr>
          <w:t>De gebruikte microcontroller is een</w:t>
        </w:r>
        <w:r w:rsidRPr="004E2103">
          <w:rPr>
            <w:rFonts w:ascii="Arial" w:hAnsi="Arial" w:cs="Arial"/>
            <w:b/>
            <w:bCs/>
            <w:szCs w:val="20"/>
          </w:rPr>
          <w:t xml:space="preserve"> </w:t>
        </w:r>
        <w:r w:rsidRPr="004E2103">
          <w:rPr>
            <w:rFonts w:ascii="Arial" w:hAnsi="Arial" w:cs="Arial"/>
            <w:szCs w:val="20"/>
          </w:rPr>
          <w:t xml:space="preserve">STM32F411CEU7, om hiermee te communiceren wordt een st-link V2 gebruikt, zodat we deze kunnen programmeren. </w:t>
        </w:r>
        <w:commentRangeStart w:id="1019"/>
        <w:r w:rsidRPr="004E2103">
          <w:rPr>
            <w:rFonts w:ascii="Arial" w:hAnsi="Arial" w:cs="Arial"/>
            <w:szCs w:val="20"/>
          </w:rPr>
          <w:t>Onze Microcontroller is van de SMT32F4x familie en die wordt gevoed met 3.3V en we willen ook ongeveer 40 I/O. En onze heeft er 49 dus dat is zeer goed.</w:t>
        </w:r>
        <w:commentRangeEnd w:id="1019"/>
        <w:r w:rsidRPr="004E2103">
          <w:rPr>
            <w:rStyle w:val="CommentReference"/>
            <w:sz w:val="20"/>
            <w:szCs w:val="20"/>
          </w:rPr>
          <w:commentReference w:id="1019"/>
        </w:r>
      </w:ins>
    </w:p>
    <w:p w14:paraId="1D9CBD53" w14:textId="77777777" w:rsidR="008F745A" w:rsidRPr="004E2103" w:rsidRDefault="008F745A" w:rsidP="008F745A">
      <w:pPr>
        <w:ind w:left="1416"/>
        <w:rPr>
          <w:ins w:id="1020" w:author="Stijn Van den bossche" w:date="2021-05-21T20:34:00Z"/>
          <w:rFonts w:ascii="Arial" w:hAnsi="Arial" w:cs="Arial"/>
          <w:szCs w:val="20"/>
        </w:rPr>
      </w:pPr>
    </w:p>
    <w:p w14:paraId="2117EBCD" w14:textId="77777777" w:rsidR="008F745A" w:rsidRPr="004E2103" w:rsidRDefault="008F745A" w:rsidP="008F745A">
      <w:pPr>
        <w:ind w:left="1416"/>
        <w:rPr>
          <w:ins w:id="1021" w:author="Stijn Van den bossche" w:date="2021-05-21T20:34:00Z"/>
          <w:rFonts w:ascii="Arial" w:hAnsi="Arial" w:cs="Arial"/>
          <w:b/>
          <w:bCs/>
          <w:szCs w:val="20"/>
        </w:rPr>
      </w:pPr>
      <w:ins w:id="1022" w:author="Stijn Van den bossche" w:date="2021-05-21T20:34:00Z">
        <w:r w:rsidRPr="004E2103">
          <w:rPr>
            <w:rFonts w:ascii="Arial" w:hAnsi="Arial" w:cs="Arial"/>
            <w:b/>
            <w:bCs/>
            <w:szCs w:val="20"/>
          </w:rPr>
          <w:t xml:space="preserve">8-digit </w:t>
        </w:r>
        <w:proofErr w:type="gramStart"/>
        <w:r w:rsidRPr="004E2103">
          <w:rPr>
            <w:rFonts w:ascii="Arial" w:hAnsi="Arial" w:cs="Arial"/>
            <w:b/>
            <w:bCs/>
            <w:szCs w:val="20"/>
          </w:rPr>
          <w:t>LED displaydrivers</w:t>
        </w:r>
        <w:proofErr w:type="gramEnd"/>
        <w:r w:rsidRPr="004E2103">
          <w:rPr>
            <w:rFonts w:ascii="Arial" w:hAnsi="Arial" w:cs="Arial"/>
            <w:b/>
            <w:bCs/>
            <w:szCs w:val="20"/>
          </w:rPr>
          <w:t xml:space="preserve">: </w:t>
        </w:r>
        <w:r w:rsidRPr="004E2103">
          <w:rPr>
            <w:rFonts w:ascii="Arial" w:hAnsi="Arial" w:cs="Arial"/>
            <w:szCs w:val="20"/>
          </w:rPr>
          <w:t>deze chip heet MAX7219CNG+. Dit is een chip om 8 segment displays aan te sturen, wij gebruiken een ‘matrix’ van leds, waarvoor deze drivers ook te gebruiken zijn.</w:t>
        </w:r>
      </w:ins>
    </w:p>
    <w:p w14:paraId="2DBDD85D" w14:textId="77777777" w:rsidR="008F745A" w:rsidRPr="004E2103" w:rsidRDefault="008F745A" w:rsidP="008F745A">
      <w:pPr>
        <w:ind w:left="1416"/>
        <w:rPr>
          <w:ins w:id="1023" w:author="Stijn Van den bossche" w:date="2021-05-21T20:34:00Z"/>
          <w:rFonts w:ascii="Arial" w:hAnsi="Arial" w:cs="Arial"/>
          <w:szCs w:val="20"/>
        </w:rPr>
      </w:pPr>
      <w:ins w:id="1024" w:author="Stijn Van den bossche" w:date="2021-05-21T20:34:00Z">
        <w:r w:rsidRPr="004E2103">
          <w:rPr>
            <w:rFonts w:ascii="Arial" w:hAnsi="Arial" w:cs="Arial"/>
            <w:b/>
            <w:bCs/>
            <w:szCs w:val="20"/>
          </w:rPr>
          <w:t>LED’s:</w:t>
        </w:r>
        <w:r w:rsidRPr="004E2103">
          <w:rPr>
            <w:rFonts w:ascii="Arial" w:hAnsi="Arial" w:cs="Arial"/>
            <w:szCs w:val="20"/>
          </w:rPr>
          <w:t xml:space="preserve"> Dezen laten het huidig geselecteerde volume en de stand van de verschillende tonen zien. Er zijn 132 leds, om dit genoeg in detail weer te geven.</w:t>
        </w:r>
      </w:ins>
    </w:p>
    <w:p w14:paraId="672226CC" w14:textId="77777777" w:rsidR="008F745A" w:rsidRPr="004E2103" w:rsidRDefault="008F745A" w:rsidP="008F745A">
      <w:pPr>
        <w:ind w:left="1416"/>
        <w:rPr>
          <w:ins w:id="1025" w:author="Stijn Van den bossche" w:date="2021-05-21T20:34:00Z"/>
          <w:rFonts w:ascii="Arial" w:hAnsi="Arial" w:cs="Arial"/>
          <w:szCs w:val="20"/>
        </w:rPr>
      </w:pPr>
      <w:ins w:id="1026" w:author="Stijn Van den bossche" w:date="2021-05-21T20:34:00Z">
        <w:r w:rsidRPr="004E2103">
          <w:rPr>
            <w:rFonts w:ascii="Arial" w:hAnsi="Arial" w:cs="Arial"/>
            <w:b/>
            <w:bCs/>
            <w:szCs w:val="20"/>
          </w:rPr>
          <w:t>Capacitieve tastsensor:</w:t>
        </w:r>
        <w:r w:rsidRPr="004E2103">
          <w:rPr>
            <w:rFonts w:ascii="Arial" w:hAnsi="Arial" w:cs="Arial"/>
            <w:szCs w:val="20"/>
          </w:rPr>
          <w:t xml:space="preserve"> deze sensor heet de MTCH6301-I_ML, het leest capacitieve aanrakingen afkomstig van de touchpads, zet deze om naar coordinaten, en verstuurt deze via een I²C signaal. Deze waardes worden wel opnieuw geïnterpreteerd, aangezien de gebruikte touchpads niet allemaal samen staan, en het dus niet één compleet vlak is. </w:t>
        </w:r>
        <w:commentRangeStart w:id="1027"/>
        <w:r w:rsidRPr="004E2103">
          <w:rPr>
            <w:rFonts w:ascii="Arial" w:hAnsi="Arial" w:cs="Arial"/>
            <w:szCs w:val="20"/>
          </w:rPr>
          <w:t>We hebben ook gekozen voor capacitief omdat dat geen corrosie geeft op de sliders.</w:t>
        </w:r>
        <w:commentRangeEnd w:id="1027"/>
        <w:r w:rsidRPr="004E2103">
          <w:rPr>
            <w:rStyle w:val="CommentReference"/>
            <w:sz w:val="20"/>
            <w:szCs w:val="20"/>
          </w:rPr>
          <w:commentReference w:id="1027"/>
        </w:r>
        <w:r w:rsidRPr="004E2103">
          <w:rPr>
            <w:rFonts w:ascii="Arial" w:hAnsi="Arial" w:cs="Arial"/>
            <w:szCs w:val="20"/>
          </w:rPr>
          <w:t xml:space="preserve"> </w:t>
        </w:r>
      </w:ins>
    </w:p>
    <w:p w14:paraId="24375719" w14:textId="77777777" w:rsidR="008F745A" w:rsidRPr="004E2103" w:rsidRDefault="008F745A" w:rsidP="008F745A">
      <w:pPr>
        <w:ind w:left="1416"/>
        <w:rPr>
          <w:ins w:id="1028" w:author="Stijn Van den bossche" w:date="2021-05-21T20:34:00Z"/>
          <w:rFonts w:ascii="Arial" w:hAnsi="Arial" w:cs="Arial"/>
          <w:szCs w:val="20"/>
        </w:rPr>
      </w:pPr>
      <w:ins w:id="1029" w:author="Stijn Van den bossche" w:date="2021-05-21T20:34:00Z">
        <w:r w:rsidRPr="004E2103">
          <w:rPr>
            <w:rFonts w:ascii="Arial" w:hAnsi="Arial" w:cs="Arial"/>
            <w:b/>
            <w:bCs/>
            <w:szCs w:val="20"/>
          </w:rPr>
          <w:t>Touchpads:</w:t>
        </w:r>
        <w:r w:rsidRPr="004E2103">
          <w:rPr>
            <w:rFonts w:ascii="Arial" w:hAnsi="Arial" w:cs="Arial"/>
            <w:szCs w:val="20"/>
          </w:rPr>
          <w:t xml:space="preserve"> dit zijn geleiders die op een print door middel van aanraking een capacitief signaal doorsturen. Deze touchpads dienen als sliders van het mengpaneel. Ze zijn zelf ontworpen, om hier een grote kost uit te sparen, en zelf de vorm en grootte te kunnen bepalen.</w:t>
        </w:r>
      </w:ins>
    </w:p>
    <w:p w14:paraId="7A151EA3" w14:textId="77777777" w:rsidR="008F745A" w:rsidRDefault="008F745A" w:rsidP="008F745A">
      <w:pPr>
        <w:ind w:left="1416"/>
        <w:rPr>
          <w:ins w:id="1030" w:author="Stijn Van den bossche" w:date="2021-05-21T20:34:00Z"/>
          <w:rFonts w:ascii="Arial" w:hAnsi="Arial" w:cs="Arial"/>
          <w:sz w:val="24"/>
          <w:szCs w:val="32"/>
        </w:rPr>
      </w:pPr>
    </w:p>
    <w:p w14:paraId="17455B23" w14:textId="77777777" w:rsidR="008F745A" w:rsidRDefault="008F745A" w:rsidP="008F745A">
      <w:pPr>
        <w:ind w:left="1416"/>
        <w:rPr>
          <w:ins w:id="1031" w:author="Stijn Van den bossche" w:date="2021-05-21T20:34:00Z"/>
          <w:rFonts w:ascii="Arial" w:hAnsi="Arial" w:cs="Arial"/>
          <w:sz w:val="24"/>
          <w:szCs w:val="32"/>
        </w:rPr>
      </w:pPr>
    </w:p>
    <w:p w14:paraId="5AC6145F" w14:textId="77777777" w:rsidR="008F745A" w:rsidRDefault="008F745A" w:rsidP="008F745A">
      <w:pPr>
        <w:ind w:left="1416"/>
        <w:rPr>
          <w:ins w:id="1032" w:author="Stijn Van den bossche" w:date="2021-05-21T20:34:00Z"/>
          <w:rFonts w:ascii="Arial" w:hAnsi="Arial" w:cs="Arial"/>
          <w:b/>
          <w:bCs/>
          <w:sz w:val="24"/>
          <w:szCs w:val="32"/>
        </w:rPr>
      </w:pPr>
    </w:p>
    <w:p w14:paraId="7C08655D" w14:textId="77777777" w:rsidR="008F745A" w:rsidRDefault="008F745A" w:rsidP="008F745A">
      <w:pPr>
        <w:ind w:left="1416"/>
        <w:rPr>
          <w:ins w:id="1033" w:author="Stijn Van den bossche" w:date="2021-05-21T20:34:00Z"/>
          <w:rFonts w:ascii="Arial" w:hAnsi="Arial" w:cs="Arial"/>
          <w:b/>
          <w:bCs/>
          <w:sz w:val="24"/>
          <w:szCs w:val="32"/>
        </w:rPr>
      </w:pPr>
    </w:p>
    <w:p w14:paraId="69258D5B" w14:textId="77777777" w:rsidR="008F745A" w:rsidRDefault="008F745A" w:rsidP="008F745A">
      <w:pPr>
        <w:ind w:left="1416"/>
        <w:rPr>
          <w:ins w:id="1034" w:author="Stijn Van den bossche" w:date="2021-05-21T20:34:00Z"/>
          <w:rFonts w:ascii="Arial" w:hAnsi="Arial" w:cs="Arial"/>
          <w:b/>
          <w:bCs/>
          <w:sz w:val="24"/>
          <w:szCs w:val="32"/>
        </w:rPr>
      </w:pPr>
    </w:p>
    <w:p w14:paraId="60ACBD8A" w14:textId="77777777" w:rsidR="008F745A" w:rsidRDefault="008F745A" w:rsidP="008F745A">
      <w:pPr>
        <w:ind w:left="1416"/>
        <w:rPr>
          <w:ins w:id="1035" w:author="Stijn Van den bossche" w:date="2021-05-21T20:34:00Z"/>
          <w:rFonts w:ascii="Arial" w:hAnsi="Arial" w:cs="Arial"/>
          <w:b/>
          <w:bCs/>
          <w:sz w:val="24"/>
          <w:szCs w:val="32"/>
        </w:rPr>
      </w:pPr>
      <w:ins w:id="1036" w:author="Stijn Van den bossche" w:date="2021-05-21T20:34:00Z">
        <w:r>
          <w:rPr>
            <w:noProof/>
          </w:rPr>
          <w:lastRenderedPageBreak/>
          <w:drawing>
            <wp:anchor distT="0" distB="0" distL="114300" distR="114300" simplePos="0" relativeHeight="251776000" behindDoc="1" locked="0" layoutInCell="1" allowOverlap="1" wp14:anchorId="20FA3C4F" wp14:editId="3AE86636">
              <wp:simplePos x="0" y="0"/>
              <wp:positionH relativeFrom="margin">
                <wp:posOffset>880110</wp:posOffset>
              </wp:positionH>
              <wp:positionV relativeFrom="paragraph">
                <wp:posOffset>-603250</wp:posOffset>
              </wp:positionV>
              <wp:extent cx="2667000" cy="3825038"/>
              <wp:effectExtent l="0" t="0" r="0" b="4445"/>
              <wp:wrapNone/>
              <wp:docPr id="167" name="Afbeelding 62" descr="Figure 1 from An Analysis of Electrode Patterns in Capacitive Touch Screen  Panel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from An Analysis of Electrode Patterns in Capacitive Touch Screen  Panel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382503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DF03D09" w14:textId="77777777" w:rsidR="008F745A" w:rsidRDefault="008F745A" w:rsidP="008F745A">
      <w:pPr>
        <w:ind w:left="1416"/>
        <w:rPr>
          <w:ins w:id="1037" w:author="Stijn Van den bossche" w:date="2021-05-21T20:34:00Z"/>
          <w:rFonts w:ascii="Arial" w:hAnsi="Arial" w:cs="Arial"/>
          <w:b/>
          <w:bCs/>
          <w:sz w:val="24"/>
          <w:szCs w:val="32"/>
        </w:rPr>
      </w:pPr>
    </w:p>
    <w:p w14:paraId="64625D4E" w14:textId="77777777" w:rsidR="008F745A" w:rsidRDefault="008F745A" w:rsidP="008F745A">
      <w:pPr>
        <w:ind w:left="1416"/>
        <w:rPr>
          <w:ins w:id="1038" w:author="Stijn Van den bossche" w:date="2021-05-21T20:34:00Z"/>
          <w:rFonts w:ascii="Arial" w:hAnsi="Arial" w:cs="Arial"/>
          <w:b/>
          <w:bCs/>
          <w:sz w:val="24"/>
          <w:szCs w:val="32"/>
        </w:rPr>
      </w:pPr>
    </w:p>
    <w:p w14:paraId="2CA26DC7" w14:textId="77777777" w:rsidR="008F745A" w:rsidRDefault="008F745A" w:rsidP="008F745A">
      <w:pPr>
        <w:ind w:left="1416"/>
        <w:rPr>
          <w:ins w:id="1039" w:author="Stijn Van den bossche" w:date="2021-05-21T20:34:00Z"/>
          <w:rFonts w:ascii="Arial" w:hAnsi="Arial" w:cs="Arial"/>
          <w:b/>
          <w:bCs/>
          <w:sz w:val="24"/>
          <w:szCs w:val="32"/>
        </w:rPr>
      </w:pPr>
    </w:p>
    <w:p w14:paraId="6E5A291B" w14:textId="77777777" w:rsidR="008F745A" w:rsidRDefault="008F745A" w:rsidP="008F745A">
      <w:pPr>
        <w:ind w:left="1416"/>
        <w:rPr>
          <w:ins w:id="1040" w:author="Stijn Van den bossche" w:date="2021-05-21T20:34:00Z"/>
          <w:rFonts w:ascii="Arial" w:hAnsi="Arial" w:cs="Arial"/>
          <w:b/>
          <w:bCs/>
          <w:sz w:val="24"/>
          <w:szCs w:val="32"/>
        </w:rPr>
      </w:pPr>
    </w:p>
    <w:p w14:paraId="13E7EB65" w14:textId="77777777" w:rsidR="008F745A" w:rsidRDefault="008F745A" w:rsidP="008F745A">
      <w:pPr>
        <w:ind w:left="1416"/>
        <w:rPr>
          <w:ins w:id="1041" w:author="Stijn Van den bossche" w:date="2021-05-21T20:34:00Z"/>
          <w:rFonts w:ascii="Arial" w:hAnsi="Arial" w:cs="Arial"/>
          <w:b/>
          <w:bCs/>
          <w:sz w:val="24"/>
          <w:szCs w:val="32"/>
        </w:rPr>
      </w:pPr>
    </w:p>
    <w:p w14:paraId="433E3B76" w14:textId="77777777" w:rsidR="008F745A" w:rsidRDefault="008F745A" w:rsidP="008F745A">
      <w:pPr>
        <w:ind w:left="1416"/>
        <w:rPr>
          <w:ins w:id="1042" w:author="Stijn Van den bossche" w:date="2021-05-21T20:34:00Z"/>
          <w:rFonts w:ascii="Arial" w:hAnsi="Arial" w:cs="Arial"/>
          <w:b/>
          <w:bCs/>
          <w:sz w:val="24"/>
          <w:szCs w:val="32"/>
        </w:rPr>
      </w:pPr>
    </w:p>
    <w:p w14:paraId="457BF96E" w14:textId="77777777" w:rsidR="008F745A" w:rsidRDefault="008F745A" w:rsidP="008F745A">
      <w:pPr>
        <w:ind w:left="1416"/>
        <w:rPr>
          <w:ins w:id="1043" w:author="Stijn Van den bossche" w:date="2021-05-21T20:34:00Z"/>
          <w:rFonts w:ascii="Arial" w:hAnsi="Arial" w:cs="Arial"/>
          <w:b/>
          <w:bCs/>
          <w:sz w:val="24"/>
          <w:szCs w:val="32"/>
        </w:rPr>
      </w:pPr>
    </w:p>
    <w:p w14:paraId="401CC974" w14:textId="77777777" w:rsidR="008F745A" w:rsidRDefault="008F745A" w:rsidP="008F745A">
      <w:pPr>
        <w:ind w:left="1416"/>
        <w:rPr>
          <w:ins w:id="1044" w:author="Stijn Van den bossche" w:date="2021-05-21T20:34:00Z"/>
          <w:rFonts w:ascii="Arial" w:hAnsi="Arial" w:cs="Arial"/>
          <w:b/>
          <w:bCs/>
          <w:sz w:val="24"/>
          <w:szCs w:val="32"/>
        </w:rPr>
      </w:pPr>
    </w:p>
    <w:p w14:paraId="2B692E79" w14:textId="77777777" w:rsidR="008F745A" w:rsidRDefault="008F745A" w:rsidP="008F745A">
      <w:pPr>
        <w:ind w:left="1416"/>
        <w:rPr>
          <w:ins w:id="1045" w:author="Stijn Van den bossche" w:date="2021-05-21T20:34:00Z"/>
          <w:rFonts w:ascii="Arial" w:hAnsi="Arial" w:cs="Arial"/>
          <w:b/>
          <w:bCs/>
          <w:sz w:val="24"/>
          <w:szCs w:val="32"/>
        </w:rPr>
      </w:pPr>
    </w:p>
    <w:p w14:paraId="7D28AECC" w14:textId="77777777" w:rsidR="008F745A" w:rsidRDefault="008F745A" w:rsidP="008F745A">
      <w:pPr>
        <w:ind w:left="1416"/>
        <w:rPr>
          <w:ins w:id="1046" w:author="Stijn Van den bossche" w:date="2021-05-21T20:34:00Z"/>
          <w:rFonts w:ascii="Arial" w:hAnsi="Arial" w:cs="Arial"/>
          <w:b/>
          <w:bCs/>
          <w:sz w:val="24"/>
          <w:szCs w:val="32"/>
        </w:rPr>
      </w:pPr>
    </w:p>
    <w:p w14:paraId="1CC6B5F5" w14:textId="77777777" w:rsidR="008F745A" w:rsidRDefault="008F745A" w:rsidP="008F745A">
      <w:pPr>
        <w:ind w:left="1416"/>
        <w:rPr>
          <w:ins w:id="1047" w:author="Stijn Van den bossche" w:date="2021-05-21T20:34:00Z"/>
          <w:rFonts w:ascii="Arial" w:hAnsi="Arial" w:cs="Arial"/>
          <w:b/>
          <w:bCs/>
          <w:sz w:val="24"/>
          <w:szCs w:val="32"/>
        </w:rPr>
      </w:pPr>
    </w:p>
    <w:p w14:paraId="0E3F3693" w14:textId="77777777" w:rsidR="008F745A" w:rsidRDefault="008F745A" w:rsidP="008F745A">
      <w:pPr>
        <w:ind w:left="1416"/>
        <w:rPr>
          <w:ins w:id="1048" w:author="Stijn Van den bossche" w:date="2021-05-21T20:34:00Z"/>
          <w:rFonts w:ascii="Arial" w:hAnsi="Arial" w:cs="Arial"/>
          <w:b/>
          <w:bCs/>
          <w:sz w:val="24"/>
          <w:szCs w:val="32"/>
        </w:rPr>
      </w:pPr>
    </w:p>
    <w:p w14:paraId="2A1D4C38" w14:textId="77777777" w:rsidR="008F745A" w:rsidRDefault="008F745A" w:rsidP="008F745A">
      <w:pPr>
        <w:ind w:left="1416"/>
        <w:rPr>
          <w:ins w:id="1049" w:author="Stijn Van den bossche" w:date="2021-05-21T20:34:00Z"/>
          <w:rFonts w:ascii="Arial" w:hAnsi="Arial" w:cs="Arial"/>
          <w:b/>
          <w:bCs/>
          <w:sz w:val="24"/>
          <w:szCs w:val="32"/>
        </w:rPr>
      </w:pPr>
    </w:p>
    <w:p w14:paraId="4101B744" w14:textId="77777777" w:rsidR="008F745A" w:rsidRDefault="008F745A" w:rsidP="008F745A">
      <w:pPr>
        <w:ind w:left="1416"/>
        <w:rPr>
          <w:ins w:id="1050" w:author="Stijn Van den bossche" w:date="2021-05-21T20:34:00Z"/>
          <w:rFonts w:ascii="Arial" w:hAnsi="Arial" w:cs="Arial"/>
          <w:b/>
          <w:bCs/>
          <w:sz w:val="24"/>
          <w:szCs w:val="32"/>
        </w:rPr>
      </w:pPr>
    </w:p>
    <w:p w14:paraId="79E08B02" w14:textId="77777777" w:rsidR="008F745A" w:rsidRDefault="008F745A" w:rsidP="008F745A">
      <w:pPr>
        <w:ind w:left="1416"/>
        <w:rPr>
          <w:ins w:id="1051" w:author="Stijn Van den bossche" w:date="2021-05-21T20:34:00Z"/>
          <w:rFonts w:ascii="Arial" w:hAnsi="Arial" w:cs="Arial"/>
          <w:b/>
          <w:bCs/>
          <w:sz w:val="24"/>
          <w:szCs w:val="32"/>
        </w:rPr>
      </w:pPr>
    </w:p>
    <w:p w14:paraId="3641CDBA" w14:textId="77777777" w:rsidR="008F745A" w:rsidRDefault="008F745A" w:rsidP="008F745A">
      <w:pPr>
        <w:ind w:left="1416"/>
        <w:rPr>
          <w:ins w:id="1052" w:author="Stijn Van den bossche" w:date="2021-05-21T20:34:00Z"/>
          <w:rFonts w:ascii="Arial" w:hAnsi="Arial" w:cs="Arial"/>
          <w:b/>
          <w:bCs/>
          <w:sz w:val="24"/>
          <w:szCs w:val="32"/>
        </w:rPr>
      </w:pPr>
    </w:p>
    <w:p w14:paraId="157E381B" w14:textId="77777777" w:rsidR="008F745A" w:rsidRDefault="008F745A" w:rsidP="008F745A">
      <w:pPr>
        <w:ind w:left="1416"/>
        <w:rPr>
          <w:ins w:id="1053" w:author="Stijn Van den bossche" w:date="2021-05-21T20:34:00Z"/>
          <w:rFonts w:ascii="Arial" w:hAnsi="Arial" w:cs="Arial"/>
          <w:b/>
          <w:bCs/>
          <w:sz w:val="24"/>
          <w:szCs w:val="32"/>
        </w:rPr>
      </w:pPr>
    </w:p>
    <w:p w14:paraId="263B2DFD" w14:textId="1BE6ED2E" w:rsidR="008F745A" w:rsidRPr="004E2103" w:rsidRDefault="008F745A" w:rsidP="008F745A">
      <w:pPr>
        <w:ind w:left="1416"/>
        <w:rPr>
          <w:ins w:id="1054" w:author="Stijn Van den bossche" w:date="2021-05-21T20:34:00Z"/>
          <w:rFonts w:ascii="Arial" w:hAnsi="Arial" w:cs="Arial"/>
          <w:szCs w:val="20"/>
        </w:rPr>
      </w:pPr>
      <w:ins w:id="1055" w:author="Stijn Van den bossche" w:date="2021-05-21T20:34:00Z">
        <w:r>
          <w:rPr>
            <w:rFonts w:ascii="Arial" w:hAnsi="Arial" w:cs="Arial"/>
            <w:b/>
            <w:bCs/>
            <w:szCs w:val="20"/>
          </w:rPr>
          <w:t>D</w:t>
        </w:r>
        <w:r w:rsidRPr="004E2103">
          <w:rPr>
            <w:rFonts w:ascii="Arial" w:hAnsi="Arial" w:cs="Arial"/>
            <w:b/>
            <w:bCs/>
            <w:szCs w:val="20"/>
          </w:rPr>
          <w:t>igitale potentiometers:</w:t>
        </w:r>
        <w:r w:rsidRPr="004E2103">
          <w:rPr>
            <w:rFonts w:ascii="Arial" w:hAnsi="Arial" w:cs="Arial"/>
            <w:szCs w:val="20"/>
          </w:rPr>
          <w:t xml:space="preserve"> onze potentiometers hebben de naam AD5204BRUZ10-REEL7. Tijdens het kiezen hoe we de potentiometers zouden aansturen, bleek dat het makkelijker zou zijn om digitaal gestuurde potentiometers te werken, anders hadden we zelf mechanische sliders moeten voorzien, wat veel duurder ging uitkomen.</w:t>
        </w:r>
      </w:ins>
    </w:p>
    <w:p w14:paraId="47601601" w14:textId="77777777" w:rsidR="008F745A" w:rsidRPr="004E2103" w:rsidRDefault="008F745A" w:rsidP="008F745A">
      <w:pPr>
        <w:ind w:left="1416"/>
        <w:rPr>
          <w:ins w:id="1056" w:author="Stijn Van den bossche" w:date="2021-05-21T20:34:00Z"/>
          <w:rFonts w:ascii="Arial" w:hAnsi="Arial" w:cs="Arial"/>
          <w:szCs w:val="20"/>
        </w:rPr>
      </w:pPr>
      <w:ins w:id="1057" w:author="Stijn Van den bossche" w:date="2021-05-21T20:34:00Z">
        <w:r w:rsidRPr="004E2103">
          <w:rPr>
            <w:rFonts w:ascii="Arial" w:hAnsi="Arial" w:cs="Arial"/>
            <w:b/>
            <w:bCs/>
            <w:szCs w:val="20"/>
          </w:rPr>
          <w:t xml:space="preserve">Versterken: </w:t>
        </w:r>
        <w:r w:rsidRPr="004E2103">
          <w:rPr>
            <w:rFonts w:ascii="Arial" w:hAnsi="Arial" w:cs="Arial"/>
            <w:szCs w:val="20"/>
          </w:rPr>
          <w:t>We gebruiken de opamps LM324A. Ze vormen de basis van de versterkingcircuits.</w:t>
        </w:r>
      </w:ins>
    </w:p>
    <w:p w14:paraId="4C390F10" w14:textId="77777777" w:rsidR="008F745A" w:rsidRPr="004E2103" w:rsidRDefault="008F745A" w:rsidP="008F745A">
      <w:pPr>
        <w:ind w:left="1416"/>
        <w:rPr>
          <w:ins w:id="1058" w:author="Stijn Van den bossche" w:date="2021-05-21T20:34:00Z"/>
          <w:rFonts w:ascii="Arial" w:hAnsi="Arial" w:cs="Arial"/>
          <w:szCs w:val="20"/>
        </w:rPr>
      </w:pPr>
      <w:ins w:id="1059" w:author="Stijn Van den bossche" w:date="2021-05-21T20:34:00Z">
        <w:r w:rsidRPr="004E2103">
          <w:rPr>
            <w:noProof/>
            <w:szCs w:val="20"/>
          </w:rPr>
          <w:drawing>
            <wp:anchor distT="0" distB="0" distL="114300" distR="114300" simplePos="0" relativeHeight="251778048" behindDoc="1" locked="0" layoutInCell="1" allowOverlap="1" wp14:anchorId="00A5F259" wp14:editId="794EF3CE">
              <wp:simplePos x="0" y="0"/>
              <wp:positionH relativeFrom="margin">
                <wp:posOffset>-382905</wp:posOffset>
              </wp:positionH>
              <wp:positionV relativeFrom="paragraph">
                <wp:posOffset>541020</wp:posOffset>
              </wp:positionV>
              <wp:extent cx="3208702" cy="2034540"/>
              <wp:effectExtent l="0" t="0" r="0" b="3810"/>
              <wp:wrapNone/>
              <wp:docPr id="168"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02" cy="2034540"/>
                      </a:xfrm>
                      <a:prstGeom prst="rect">
                        <a:avLst/>
                      </a:prstGeom>
                    </pic:spPr>
                  </pic:pic>
                </a:graphicData>
              </a:graphic>
              <wp14:sizeRelH relativeFrom="page">
                <wp14:pctWidth>0</wp14:pctWidth>
              </wp14:sizeRelH>
              <wp14:sizeRelV relativeFrom="page">
                <wp14:pctHeight>0</wp14:pctHeight>
              </wp14:sizeRelV>
            </wp:anchor>
          </w:drawing>
        </w:r>
        <w:r w:rsidRPr="004E2103">
          <w:rPr>
            <w:rFonts w:ascii="Arial" w:hAnsi="Arial" w:cs="Arial"/>
            <w:b/>
            <w:bCs/>
            <w:szCs w:val="20"/>
          </w:rPr>
          <w:t>Virtueel middelpunt:</w:t>
        </w:r>
        <w:r w:rsidRPr="004E2103">
          <w:rPr>
            <w:rFonts w:ascii="Arial" w:hAnsi="Arial" w:cs="Arial"/>
            <w:szCs w:val="20"/>
          </w:rPr>
          <w:t xml:space="preserve"> Door problemen met de maximale spanning voor de potentiometers hebben we een virtuele grond moeten voorzien. De opamps hadden we namelijk initieel gevoed met -12V en +12V, maar de potentiometers zijn maar ontworpen tot 5V. </w:t>
        </w:r>
      </w:ins>
    </w:p>
    <w:p w14:paraId="4403A577" w14:textId="77777777" w:rsidR="008F745A" w:rsidRDefault="008F745A" w:rsidP="008F745A">
      <w:pPr>
        <w:ind w:left="1416"/>
        <w:rPr>
          <w:ins w:id="1060" w:author="Stijn Van den bossche" w:date="2021-05-21T20:34:00Z"/>
          <w:rFonts w:ascii="Arial" w:hAnsi="Arial" w:cs="Arial"/>
          <w:sz w:val="24"/>
          <w:szCs w:val="32"/>
        </w:rPr>
      </w:pPr>
      <w:ins w:id="1061" w:author="Stijn Van den bossche" w:date="2021-05-21T20:34:00Z">
        <w:r w:rsidRPr="00B10F43">
          <w:rPr>
            <w:noProof/>
          </w:rPr>
          <w:drawing>
            <wp:anchor distT="0" distB="0" distL="114300" distR="114300" simplePos="0" relativeHeight="251779072" behindDoc="1" locked="0" layoutInCell="1" allowOverlap="1" wp14:anchorId="64EC1DDF" wp14:editId="5142D8F0">
              <wp:simplePos x="0" y="0"/>
              <wp:positionH relativeFrom="margin">
                <wp:posOffset>2894965</wp:posOffset>
              </wp:positionH>
              <wp:positionV relativeFrom="paragraph">
                <wp:posOffset>7620</wp:posOffset>
              </wp:positionV>
              <wp:extent cx="3575050" cy="1943100"/>
              <wp:effectExtent l="0" t="0" r="6350" b="0"/>
              <wp:wrapTight wrapText="bothSides">
                <wp:wrapPolygon edited="0">
                  <wp:start x="0" y="0"/>
                  <wp:lineTo x="0" y="21388"/>
                  <wp:lineTo x="21523" y="21388"/>
                  <wp:lineTo x="21523" y="0"/>
                  <wp:lineTo x="0" y="0"/>
                </wp:wrapPolygon>
              </wp:wrapTight>
              <wp:docPr id="169"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75050" cy="1943100"/>
                      </a:xfrm>
                      <a:prstGeom prst="rect">
                        <a:avLst/>
                      </a:prstGeom>
                    </pic:spPr>
                  </pic:pic>
                </a:graphicData>
              </a:graphic>
              <wp14:sizeRelH relativeFrom="page">
                <wp14:pctWidth>0</wp14:pctWidth>
              </wp14:sizeRelH>
              <wp14:sizeRelV relativeFrom="page">
                <wp14:pctHeight>0</wp14:pctHeight>
              </wp14:sizeRelV>
            </wp:anchor>
          </w:drawing>
        </w:r>
      </w:ins>
    </w:p>
    <w:p w14:paraId="5AEF991A" w14:textId="77777777" w:rsidR="008F745A" w:rsidRDefault="008F745A" w:rsidP="008F745A">
      <w:pPr>
        <w:ind w:left="1416"/>
        <w:rPr>
          <w:ins w:id="1062" w:author="Stijn Van den bossche" w:date="2021-05-21T20:34:00Z"/>
          <w:rFonts w:ascii="Arial" w:hAnsi="Arial" w:cs="Arial"/>
          <w:sz w:val="24"/>
          <w:szCs w:val="32"/>
        </w:rPr>
      </w:pPr>
    </w:p>
    <w:p w14:paraId="34D1503D" w14:textId="77777777" w:rsidR="008F745A" w:rsidRDefault="008F745A" w:rsidP="008F745A">
      <w:pPr>
        <w:ind w:left="1416"/>
        <w:rPr>
          <w:ins w:id="1063" w:author="Stijn Van den bossche" w:date="2021-05-21T20:34:00Z"/>
          <w:rFonts w:ascii="Arial" w:hAnsi="Arial" w:cs="Arial"/>
          <w:sz w:val="24"/>
          <w:szCs w:val="32"/>
        </w:rPr>
      </w:pPr>
    </w:p>
    <w:p w14:paraId="5D000D2C" w14:textId="77777777" w:rsidR="008F745A" w:rsidRDefault="008F745A" w:rsidP="008F745A">
      <w:pPr>
        <w:ind w:left="1416"/>
        <w:rPr>
          <w:ins w:id="1064" w:author="Stijn Van den bossche" w:date="2021-05-21T20:34:00Z"/>
          <w:rFonts w:ascii="Arial" w:hAnsi="Arial" w:cs="Arial"/>
          <w:sz w:val="24"/>
          <w:szCs w:val="32"/>
        </w:rPr>
      </w:pPr>
    </w:p>
    <w:p w14:paraId="66064918" w14:textId="77777777" w:rsidR="008F745A" w:rsidRDefault="008F745A" w:rsidP="008F745A">
      <w:pPr>
        <w:ind w:left="1416"/>
        <w:rPr>
          <w:ins w:id="1065" w:author="Stijn Van den bossche" w:date="2021-05-21T20:34:00Z"/>
          <w:rFonts w:ascii="Arial" w:hAnsi="Arial" w:cs="Arial"/>
          <w:sz w:val="24"/>
          <w:szCs w:val="32"/>
        </w:rPr>
      </w:pPr>
    </w:p>
    <w:p w14:paraId="1A2EFE14" w14:textId="77777777" w:rsidR="008F745A" w:rsidRDefault="008F745A" w:rsidP="008F745A">
      <w:pPr>
        <w:ind w:left="1416"/>
        <w:rPr>
          <w:ins w:id="1066" w:author="Stijn Van den bossche" w:date="2021-05-21T20:34:00Z"/>
          <w:rFonts w:ascii="Arial" w:hAnsi="Arial" w:cs="Arial"/>
          <w:sz w:val="24"/>
          <w:szCs w:val="32"/>
        </w:rPr>
      </w:pPr>
    </w:p>
    <w:p w14:paraId="17D60F5F" w14:textId="77777777" w:rsidR="008F745A" w:rsidRDefault="008F745A" w:rsidP="008F745A">
      <w:pPr>
        <w:ind w:left="1416"/>
        <w:rPr>
          <w:ins w:id="1067" w:author="Stijn Van den bossche" w:date="2021-05-21T20:34:00Z"/>
          <w:rFonts w:ascii="Arial" w:hAnsi="Arial" w:cs="Arial"/>
          <w:sz w:val="24"/>
          <w:szCs w:val="32"/>
        </w:rPr>
      </w:pPr>
    </w:p>
    <w:p w14:paraId="0A187BA4" w14:textId="77777777" w:rsidR="008F745A" w:rsidRDefault="008F745A" w:rsidP="008F745A">
      <w:pPr>
        <w:ind w:left="1416"/>
        <w:rPr>
          <w:ins w:id="1068" w:author="Stijn Van den bossche" w:date="2021-05-21T20:34:00Z"/>
          <w:rFonts w:ascii="Arial" w:hAnsi="Arial" w:cs="Arial"/>
          <w:sz w:val="24"/>
          <w:szCs w:val="32"/>
        </w:rPr>
      </w:pPr>
    </w:p>
    <w:p w14:paraId="684C0B08" w14:textId="77777777" w:rsidR="008F745A" w:rsidRDefault="008F745A" w:rsidP="008F745A">
      <w:pPr>
        <w:ind w:left="1416"/>
        <w:rPr>
          <w:ins w:id="1069" w:author="Stijn Van den bossche" w:date="2021-05-21T20:34:00Z"/>
          <w:rFonts w:ascii="Arial" w:hAnsi="Arial" w:cs="Arial"/>
          <w:sz w:val="24"/>
          <w:szCs w:val="32"/>
        </w:rPr>
      </w:pPr>
    </w:p>
    <w:p w14:paraId="4850248C" w14:textId="77777777" w:rsidR="008F745A" w:rsidRDefault="008F745A" w:rsidP="008F745A">
      <w:pPr>
        <w:ind w:left="1416"/>
        <w:rPr>
          <w:ins w:id="1070" w:author="Stijn Van den bossche" w:date="2021-05-21T20:34:00Z"/>
          <w:rFonts w:ascii="Arial" w:hAnsi="Arial" w:cs="Arial"/>
          <w:sz w:val="24"/>
          <w:szCs w:val="32"/>
        </w:rPr>
      </w:pPr>
    </w:p>
    <w:p w14:paraId="4596E540" w14:textId="77777777" w:rsidR="008F745A" w:rsidRDefault="008F745A" w:rsidP="008F745A">
      <w:pPr>
        <w:ind w:left="1416"/>
        <w:rPr>
          <w:ins w:id="1071" w:author="Stijn Van den bossche" w:date="2021-05-21T20:34:00Z"/>
          <w:rFonts w:ascii="Arial" w:hAnsi="Arial" w:cs="Arial"/>
          <w:sz w:val="24"/>
          <w:szCs w:val="32"/>
        </w:rPr>
      </w:pPr>
    </w:p>
    <w:p w14:paraId="48E5B2A6" w14:textId="77777777" w:rsidR="008F745A" w:rsidRDefault="008F745A" w:rsidP="008F745A">
      <w:pPr>
        <w:ind w:left="1416"/>
        <w:rPr>
          <w:ins w:id="1072" w:author="Stijn Van den bossche" w:date="2021-05-21T20:34:00Z"/>
          <w:rFonts w:ascii="Arial" w:hAnsi="Arial" w:cs="Arial"/>
          <w:sz w:val="24"/>
          <w:szCs w:val="32"/>
        </w:rPr>
      </w:pPr>
    </w:p>
    <w:p w14:paraId="2F036173" w14:textId="77777777" w:rsidR="008F745A" w:rsidRPr="004E2103" w:rsidRDefault="008F745A" w:rsidP="008F745A">
      <w:pPr>
        <w:ind w:left="1416"/>
        <w:rPr>
          <w:ins w:id="1073" w:author="Stijn Van den bossche" w:date="2021-05-21T20:34:00Z"/>
          <w:rFonts w:ascii="Arial" w:hAnsi="Arial" w:cs="Arial"/>
          <w:szCs w:val="20"/>
        </w:rPr>
      </w:pPr>
      <w:ins w:id="1074" w:author="Stijn Van den bossche" w:date="2021-05-21T20:34:00Z">
        <w:r w:rsidRPr="004E2103">
          <w:rPr>
            <w:rFonts w:ascii="Arial" w:hAnsi="Arial" w:cs="Arial"/>
            <w:szCs w:val="20"/>
          </w:rPr>
          <w:t>Om dit op te lossen hebben we een virtuele grond op 2.5V voorzien, en de opamps gevoed met 0V en 5V. Dit is verwezenlijkt met een eenvoudige spanningsdeler, op aanraden van de docent hebben we 1kΩ weerstanden hiervoor gebruikt.</w:t>
        </w:r>
      </w:ins>
    </w:p>
    <w:p w14:paraId="2FBE35C5" w14:textId="77777777" w:rsidR="008F745A" w:rsidRPr="004E2103" w:rsidRDefault="008F745A" w:rsidP="008F745A">
      <w:pPr>
        <w:ind w:left="1416"/>
        <w:rPr>
          <w:ins w:id="1075" w:author="Stijn Van den bossche" w:date="2021-05-21T20:34:00Z"/>
          <w:rFonts w:ascii="Arial" w:hAnsi="Arial" w:cs="Arial"/>
          <w:szCs w:val="20"/>
        </w:rPr>
      </w:pPr>
      <w:ins w:id="1076" w:author="Stijn Van den bossche" w:date="2021-05-21T20:34:00Z">
        <w:r w:rsidRPr="004E2103">
          <w:rPr>
            <w:rFonts w:ascii="Arial" w:hAnsi="Arial" w:cs="Arial"/>
            <w:szCs w:val="20"/>
          </w:rPr>
          <w:t>Hierdoor gaat de uitgang van de opamps fluctueren tussen 0V en 5V. Het uitgangssignaal zou hierdoor niet beïnvloed moeten zijn, zij het dat dit mogelijks te stil is. Dit is echter makkelijk op te lossen met een actieve luidspreker.</w:t>
        </w:r>
      </w:ins>
    </w:p>
    <w:p w14:paraId="2F219ADD" w14:textId="77777777" w:rsidR="008F745A" w:rsidRDefault="008F745A" w:rsidP="008F745A">
      <w:pPr>
        <w:ind w:left="1416"/>
        <w:rPr>
          <w:ins w:id="1077" w:author="Stijn Van den bossche" w:date="2021-05-21T20:34:00Z"/>
          <w:rFonts w:ascii="Arial" w:hAnsi="Arial" w:cs="Arial"/>
          <w:sz w:val="24"/>
          <w:szCs w:val="32"/>
        </w:rPr>
      </w:pPr>
    </w:p>
    <w:p w14:paraId="373ED106" w14:textId="77777777" w:rsidR="008F745A" w:rsidRPr="00F36667" w:rsidRDefault="008F745A" w:rsidP="008F745A">
      <w:pPr>
        <w:ind w:left="1416"/>
        <w:rPr>
          <w:ins w:id="1078" w:author="Stijn Van den bossche" w:date="2021-05-21T20:34:00Z"/>
          <w:rFonts w:ascii="Arial" w:hAnsi="Arial" w:cs="Arial"/>
          <w:sz w:val="24"/>
          <w:szCs w:val="32"/>
        </w:rPr>
      </w:pPr>
      <w:ins w:id="1079" w:author="Stijn Van den bossche" w:date="2021-05-21T20:34:00Z">
        <w:r>
          <w:rPr>
            <w:noProof/>
          </w:rPr>
          <w:lastRenderedPageBreak/>
          <w:drawing>
            <wp:anchor distT="0" distB="0" distL="114300" distR="114300" simplePos="0" relativeHeight="251777024" behindDoc="1" locked="0" layoutInCell="1" allowOverlap="1" wp14:anchorId="0C8962BB" wp14:editId="0D9D56DC">
              <wp:simplePos x="0" y="0"/>
              <wp:positionH relativeFrom="column">
                <wp:posOffset>14605</wp:posOffset>
              </wp:positionH>
              <wp:positionV relativeFrom="paragraph">
                <wp:posOffset>46990</wp:posOffset>
              </wp:positionV>
              <wp:extent cx="6073140" cy="5662948"/>
              <wp:effectExtent l="0" t="0" r="3810" b="0"/>
              <wp:wrapTopAndBottom/>
              <wp:docPr id="17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3140" cy="566294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FE5AA9E" w14:textId="77777777" w:rsidR="008F745A" w:rsidRDefault="008F745A" w:rsidP="008F745A">
      <w:pPr>
        <w:rPr>
          <w:ins w:id="1080" w:author="Stijn Van den bossche" w:date="2021-05-21T20:34:00Z"/>
        </w:rPr>
      </w:pPr>
    </w:p>
    <w:p w14:paraId="28CF6EA1" w14:textId="77777777" w:rsidR="008F745A" w:rsidRDefault="008F745A" w:rsidP="008F745A">
      <w:pPr>
        <w:widowControl/>
        <w:autoSpaceDE/>
        <w:autoSpaceDN/>
        <w:adjustRightInd/>
        <w:spacing w:after="160" w:line="259" w:lineRule="auto"/>
        <w:rPr>
          <w:ins w:id="1081" w:author="Stijn Van den bossche" w:date="2021-05-21T20:34:00Z"/>
        </w:rPr>
      </w:pPr>
      <w:ins w:id="1082" w:author="Stijn Van den bossche" w:date="2021-05-21T20:34:00Z">
        <w:r>
          <w:br w:type="page"/>
        </w:r>
      </w:ins>
    </w:p>
    <w:p w14:paraId="38D3DA73" w14:textId="77777777" w:rsidR="008F745A" w:rsidRDefault="008F745A" w:rsidP="008F745A">
      <w:pPr>
        <w:pStyle w:val="Heading2"/>
        <w:numPr>
          <w:ilvl w:val="1"/>
          <w:numId w:val="25"/>
        </w:numPr>
        <w:rPr>
          <w:ins w:id="1083" w:author="Stijn Van den bossche" w:date="2021-05-21T20:34:00Z"/>
          <w:rFonts w:ascii="Arial" w:hAnsi="Arial" w:cs="Arial"/>
          <w:b/>
          <w:bCs/>
          <w:color w:val="auto"/>
          <w:sz w:val="32"/>
          <w:szCs w:val="32"/>
        </w:rPr>
      </w:pPr>
      <w:bookmarkStart w:id="1084" w:name="_Toc71804577"/>
      <w:ins w:id="1085" w:author="Stijn Van den bossche" w:date="2021-05-21T20:34:00Z">
        <w:r>
          <w:rPr>
            <w:rFonts w:ascii="Arial" w:hAnsi="Arial" w:cs="Arial"/>
            <w:b/>
            <w:bCs/>
            <w:color w:val="auto"/>
            <w:sz w:val="32"/>
            <w:szCs w:val="32"/>
          </w:rPr>
          <w:lastRenderedPageBreak/>
          <w:t>Schema</w:t>
        </w:r>
        <w:bookmarkEnd w:id="1084"/>
      </w:ins>
    </w:p>
    <w:p w14:paraId="32703DF4" w14:textId="77777777" w:rsidR="008F745A" w:rsidRDefault="008F745A" w:rsidP="008F745A">
      <w:pPr>
        <w:rPr>
          <w:ins w:id="1086" w:author="Stijn Van den bossche" w:date="2021-05-21T20:34:00Z"/>
        </w:rPr>
      </w:pPr>
      <w:ins w:id="1087" w:author="Stijn Van den bossche" w:date="2021-05-21T20:34:00Z">
        <w:r>
          <w:rPr>
            <w:noProof/>
          </w:rPr>
          <mc:AlternateContent>
            <mc:Choice Requires="wps">
              <w:drawing>
                <wp:anchor distT="0" distB="0" distL="114300" distR="114300" simplePos="0" relativeHeight="251765760" behindDoc="0" locked="0" layoutInCell="1" allowOverlap="1" wp14:anchorId="6819EEDE" wp14:editId="45ED9649">
                  <wp:simplePos x="0" y="0"/>
                  <wp:positionH relativeFrom="column">
                    <wp:posOffset>116205</wp:posOffset>
                  </wp:positionH>
                  <wp:positionV relativeFrom="paragraph">
                    <wp:posOffset>28575</wp:posOffset>
                  </wp:positionV>
                  <wp:extent cx="781050" cy="1358900"/>
                  <wp:effectExtent l="0" t="0" r="19050" b="12700"/>
                  <wp:wrapNone/>
                  <wp:docPr id="41" name="Rechthoek 15"/>
                  <wp:cNvGraphicFramePr/>
                  <a:graphic xmlns:a="http://schemas.openxmlformats.org/drawingml/2006/main">
                    <a:graphicData uri="http://schemas.microsoft.com/office/word/2010/wordprocessingShape">
                      <wps:wsp>
                        <wps:cNvSpPr/>
                        <wps:spPr>
                          <a:xfrm>
                            <a:off x="0" y="0"/>
                            <a:ext cx="781050" cy="1358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E1AB0" id="Rechthoek 15" o:spid="_x0000_s1026" style="position:absolute;margin-left:9.15pt;margin-top:2.25pt;width:61.5pt;height:107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" filled="f" strokecolor="black [3200]">
                  <v:stroke joinstyle="round"/>
                </v:rect>
              </w:pict>
            </mc:Fallback>
          </mc:AlternateContent>
        </w:r>
        <w:r>
          <w:rPr>
            <w:noProof/>
          </w:rPr>
          <w:drawing>
            <wp:anchor distT="0" distB="0" distL="114300" distR="114300" simplePos="0" relativeHeight="251757568" behindDoc="1" locked="0" layoutInCell="1" allowOverlap="1" wp14:anchorId="46AB4DFA" wp14:editId="34DB5965">
              <wp:simplePos x="0" y="0"/>
              <wp:positionH relativeFrom="column">
                <wp:posOffset>116205</wp:posOffset>
              </wp:positionH>
              <wp:positionV relativeFrom="paragraph">
                <wp:posOffset>41275</wp:posOffset>
              </wp:positionV>
              <wp:extent cx="774886" cy="1358900"/>
              <wp:effectExtent l="0" t="0" r="6350" b="0"/>
              <wp:wrapNone/>
              <wp:docPr id="171"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4886" cy="1358900"/>
                      </a:xfrm>
                      <a:prstGeom prst="rect">
                        <a:avLst/>
                      </a:prstGeom>
                    </pic:spPr>
                  </pic:pic>
                </a:graphicData>
              </a:graphic>
              <wp14:sizeRelH relativeFrom="page">
                <wp14:pctWidth>0</wp14:pctWidth>
              </wp14:sizeRelH>
              <wp14:sizeRelV relativeFrom="page">
                <wp14:pctHeight>0</wp14:pctHeight>
              </wp14:sizeRelV>
            </wp:anchor>
          </w:drawing>
        </w:r>
      </w:ins>
    </w:p>
    <w:p w14:paraId="17057AC2" w14:textId="77777777" w:rsidR="008F745A" w:rsidRDefault="008F745A" w:rsidP="008F745A">
      <w:pPr>
        <w:ind w:left="1701"/>
        <w:rPr>
          <w:ins w:id="1088" w:author="Stijn Van den bossche" w:date="2021-05-21T20:34:00Z"/>
          <w:rFonts w:ascii="Arial" w:hAnsi="Arial" w:cs="Arial"/>
        </w:rPr>
      </w:pPr>
      <w:ins w:id="1089" w:author="Stijn Van den bossche" w:date="2021-05-21T20:34:00Z">
        <w:r w:rsidRPr="00FC577E">
          <w:rPr>
            <w:rFonts w:ascii="Arial" w:hAnsi="Arial" w:cs="Arial"/>
            <w:b/>
            <w:bCs/>
          </w:rPr>
          <w:t>Touchpad:</w:t>
        </w:r>
        <w:r>
          <w:rPr>
            <w:rFonts w:ascii="Arial" w:hAnsi="Arial" w:cs="Arial"/>
          </w:rPr>
          <w:t xml:space="preserve"> </w:t>
        </w:r>
      </w:ins>
    </w:p>
    <w:p w14:paraId="48431208" w14:textId="77777777" w:rsidR="008F745A" w:rsidRDefault="008F745A" w:rsidP="008F745A">
      <w:pPr>
        <w:ind w:left="1701"/>
        <w:rPr>
          <w:ins w:id="1090" w:author="Stijn Van den bossche" w:date="2021-05-21T20:34:00Z"/>
          <w:rFonts w:ascii="Arial" w:hAnsi="Arial" w:cs="Arial"/>
        </w:rPr>
      </w:pPr>
      <w:ins w:id="1091" w:author="Stijn Van den bossche" w:date="2021-05-21T20:34:00Z">
        <w:r>
          <w:rPr>
            <w:rFonts w:ascii="Arial" w:hAnsi="Arial" w:cs="Arial"/>
          </w:rPr>
          <w:t>Links is het symbool van onze sliders afgebeeld. Dezen zijn zelf ontworpen, aangezien we deze rechtsreeks hebben verwerkt in onze PCB. Vooral om de footprint hiervan te maken moesten we rekening houden met veel verschillende parameters, zijnde hoe ver de verschillende vlakjes zich van elkaar konden en moesten bevinden, de dikte van verbindingslijnen hiertussen, grootte van deze vlakjes en dergelijke. Dit om te verzekeren dat een aanraking van deze touchpads correct gedetecteerd kan worden.</w:t>
        </w:r>
      </w:ins>
    </w:p>
    <w:p w14:paraId="5017A787" w14:textId="77777777" w:rsidR="008F745A" w:rsidRDefault="008F745A" w:rsidP="008F745A">
      <w:pPr>
        <w:ind w:left="1701"/>
        <w:rPr>
          <w:ins w:id="1092" w:author="Stijn Van den bossche" w:date="2021-05-21T20:34:00Z"/>
          <w:rFonts w:ascii="Arial" w:hAnsi="Arial" w:cs="Arial"/>
        </w:rPr>
      </w:pPr>
      <w:ins w:id="1093" w:author="Stijn Van den bossche" w:date="2021-05-21T20:34:00Z">
        <w:r>
          <w:rPr>
            <w:noProof/>
          </w:rPr>
          <mc:AlternateContent>
            <mc:Choice Requires="wps">
              <w:drawing>
                <wp:anchor distT="0" distB="0" distL="114300" distR="114300" simplePos="0" relativeHeight="251767808" behindDoc="0" locked="0" layoutInCell="1" allowOverlap="1" wp14:anchorId="5E014EE8" wp14:editId="733D049A">
                  <wp:simplePos x="0" y="0"/>
                  <wp:positionH relativeFrom="column">
                    <wp:posOffset>271145</wp:posOffset>
                  </wp:positionH>
                  <wp:positionV relativeFrom="paragraph">
                    <wp:posOffset>85090</wp:posOffset>
                  </wp:positionV>
                  <wp:extent cx="45719" cy="4321175"/>
                  <wp:effectExtent l="76200" t="38100" r="50165" b="22225"/>
                  <wp:wrapNone/>
                  <wp:docPr id="42" name="Rechte verbindingslijn met pijl 17"/>
                  <wp:cNvGraphicFramePr/>
                  <a:graphic xmlns:a="http://schemas.openxmlformats.org/drawingml/2006/main">
                    <a:graphicData uri="http://schemas.microsoft.com/office/word/2010/wordprocessingShape">
                      <wps:wsp>
                        <wps:cNvCnPr/>
                        <wps:spPr>
                          <a:xfrm flipH="1" flipV="1">
                            <a:off x="0" y="0"/>
                            <a:ext cx="45719" cy="43211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A1500E" id="_x0000_t32" coordsize="21600,21600" o:spt="32" o:oned="t" path="m,l21600,21600e" filled="f">
                  <v:path arrowok="t" fillok="f" o:connecttype="none"/>
                  <o:lock v:ext="edit" shapetype="t"/>
                </v:shapetype>
                <v:shape id="Rechte verbindingslijn met pijl 17" o:spid="_x0000_s1026" type="#_x0000_t32" style="position:absolute;margin-left:21.35pt;margin-top:6.7pt;width:3.6pt;height:340.2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" strokecolor="black [3200]" strokeweight="1pt">
                  <v:stroke endarrow="block" joinstyle="miter"/>
                </v:shape>
              </w:pict>
            </mc:Fallback>
          </mc:AlternateContent>
        </w:r>
      </w:ins>
    </w:p>
    <w:p w14:paraId="3682D217" w14:textId="77777777" w:rsidR="008F745A" w:rsidRDefault="008F745A" w:rsidP="008F745A">
      <w:pPr>
        <w:rPr>
          <w:ins w:id="1094" w:author="Stijn Van den bossche" w:date="2021-05-21T20:34:00Z"/>
        </w:rPr>
      </w:pPr>
    </w:p>
    <w:p w14:paraId="53C29359" w14:textId="77777777" w:rsidR="008F745A" w:rsidRDefault="008F745A" w:rsidP="008F745A">
      <w:pPr>
        <w:rPr>
          <w:ins w:id="1095" w:author="Stijn Van den bossche" w:date="2021-05-21T20:34:00Z"/>
        </w:rPr>
      </w:pPr>
    </w:p>
    <w:p w14:paraId="6A9B92BF" w14:textId="77777777" w:rsidR="008F745A" w:rsidRDefault="008F745A" w:rsidP="008F745A">
      <w:pPr>
        <w:rPr>
          <w:ins w:id="1096" w:author="Stijn Van den bossche" w:date="2021-05-21T20:34:00Z"/>
        </w:rPr>
      </w:pPr>
    </w:p>
    <w:p w14:paraId="6D59AC49" w14:textId="77777777" w:rsidR="008F745A" w:rsidRDefault="008F745A" w:rsidP="008F745A">
      <w:pPr>
        <w:rPr>
          <w:ins w:id="1097" w:author="Stijn Van den bossche" w:date="2021-05-21T20:34:00Z"/>
        </w:rPr>
      </w:pPr>
      <w:ins w:id="1098" w:author="Stijn Van den bossche" w:date="2021-05-21T20:34:00Z">
        <w:r>
          <w:rPr>
            <w:noProof/>
          </w:rPr>
          <mc:AlternateContent>
            <mc:Choice Requires="wps">
              <w:drawing>
                <wp:anchor distT="0" distB="0" distL="114300" distR="114300" simplePos="0" relativeHeight="251764736" behindDoc="0" locked="0" layoutInCell="1" allowOverlap="1" wp14:anchorId="06E67E7C" wp14:editId="538F1C4F">
                  <wp:simplePos x="0" y="0"/>
                  <wp:positionH relativeFrom="column">
                    <wp:posOffset>852805</wp:posOffset>
                  </wp:positionH>
                  <wp:positionV relativeFrom="paragraph">
                    <wp:posOffset>5715</wp:posOffset>
                  </wp:positionV>
                  <wp:extent cx="1835150" cy="2667000"/>
                  <wp:effectExtent l="0" t="0" r="12700" b="19050"/>
                  <wp:wrapNone/>
                  <wp:docPr id="50" name="Rechthoek 14"/>
                  <wp:cNvGraphicFramePr/>
                  <a:graphic xmlns:a="http://schemas.openxmlformats.org/drawingml/2006/main">
                    <a:graphicData uri="http://schemas.microsoft.com/office/word/2010/wordprocessingShape">
                      <wps:wsp>
                        <wps:cNvSpPr/>
                        <wps:spPr>
                          <a:xfrm>
                            <a:off x="0" y="0"/>
                            <a:ext cx="1835150" cy="2667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E195FD" id="Rechthoek 14" o:spid="_x0000_s1026" style="position:absolute;margin-left:67.15pt;margin-top:.45pt;width:144.5pt;height:210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" filled="f" strokecolor="black [3200]">
                  <v:stroke joinstyle="round"/>
                </v:rect>
              </w:pict>
            </mc:Fallback>
          </mc:AlternateContent>
        </w:r>
        <w:r>
          <w:rPr>
            <w:noProof/>
          </w:rPr>
          <w:drawing>
            <wp:anchor distT="0" distB="0" distL="114300" distR="114300" simplePos="0" relativeHeight="251758592" behindDoc="1" locked="0" layoutInCell="1" allowOverlap="1" wp14:anchorId="343DE48E" wp14:editId="4575FDF7">
              <wp:simplePos x="0" y="0"/>
              <wp:positionH relativeFrom="column">
                <wp:posOffset>538480</wp:posOffset>
              </wp:positionH>
              <wp:positionV relativeFrom="paragraph">
                <wp:posOffset>34290</wp:posOffset>
              </wp:positionV>
              <wp:extent cx="2495550" cy="2370455"/>
              <wp:effectExtent l="0" t="0" r="0" b="0"/>
              <wp:wrapTight wrapText="bothSides">
                <wp:wrapPolygon edited="0">
                  <wp:start x="0" y="0"/>
                  <wp:lineTo x="0" y="21351"/>
                  <wp:lineTo x="21435" y="21351"/>
                  <wp:lineTo x="21435" y="0"/>
                  <wp:lineTo x="0" y="0"/>
                </wp:wrapPolygon>
              </wp:wrapTight>
              <wp:docPr id="172"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550" cy="2370455"/>
                      </a:xfrm>
                      <a:prstGeom prst="rect">
                        <a:avLst/>
                      </a:prstGeom>
                    </pic:spPr>
                  </pic:pic>
                </a:graphicData>
              </a:graphic>
              <wp14:sizeRelH relativeFrom="page">
                <wp14:pctWidth>0</wp14:pctWidth>
              </wp14:sizeRelH>
              <wp14:sizeRelV relativeFrom="page">
                <wp14:pctHeight>0</wp14:pctHeight>
              </wp14:sizeRelV>
            </wp:anchor>
          </w:drawing>
        </w:r>
      </w:ins>
    </w:p>
    <w:p w14:paraId="243352E0" w14:textId="77777777" w:rsidR="008F745A" w:rsidRDefault="008F745A" w:rsidP="008F745A">
      <w:pPr>
        <w:ind w:left="4248"/>
        <w:rPr>
          <w:ins w:id="1099" w:author="Stijn Van den bossche" w:date="2021-05-21T20:34:00Z"/>
        </w:rPr>
      </w:pPr>
      <w:ins w:id="1100" w:author="Stijn Van den bossche" w:date="2021-05-21T20:34:00Z">
        <w:r>
          <w:rPr>
            <w:rFonts w:ascii="Arial" w:hAnsi="Arial" w:cs="Arial"/>
            <w:noProof/>
          </w:rPr>
          <mc:AlternateContent>
            <mc:Choice Requires="wps">
              <w:drawing>
                <wp:anchor distT="0" distB="0" distL="114300" distR="114300" simplePos="0" relativeHeight="251760640" behindDoc="0" locked="0" layoutInCell="1" allowOverlap="1" wp14:anchorId="5A9CD986" wp14:editId="4E51DFFE">
                  <wp:simplePos x="0" y="0"/>
                  <wp:positionH relativeFrom="column">
                    <wp:posOffset>1748155</wp:posOffset>
                  </wp:positionH>
                  <wp:positionV relativeFrom="paragraph">
                    <wp:posOffset>80645</wp:posOffset>
                  </wp:positionV>
                  <wp:extent cx="1304925" cy="838200"/>
                  <wp:effectExtent l="38100" t="38100" r="28575" b="19050"/>
                  <wp:wrapNone/>
                  <wp:docPr id="52" name="Rechte verbindingslijn met pijl 9"/>
                  <wp:cNvGraphicFramePr/>
                  <a:graphic xmlns:a="http://schemas.openxmlformats.org/drawingml/2006/main">
                    <a:graphicData uri="http://schemas.microsoft.com/office/word/2010/wordprocessingShape">
                      <wps:wsp>
                        <wps:cNvCnPr/>
                        <wps:spPr>
                          <a:xfrm flipH="1" flipV="1">
                            <a:off x="0" y="0"/>
                            <a:ext cx="1304925"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3E02E" id="Rechte verbindingslijn met pijl 9" o:spid="_x0000_s1026" type="#_x0000_t32" style="position:absolute;margin-left:137.65pt;margin-top:6.35pt;width:102.75pt;height:66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" strokecolor="black [3200]" strokeweight=".5pt">
                  <v:stroke endarrow="block" joinstyle="miter"/>
                </v:shape>
              </w:pict>
            </mc:Fallback>
          </mc:AlternateContent>
        </w:r>
        <w:r w:rsidRPr="00FC577E">
          <w:rPr>
            <w:rFonts w:ascii="Arial" w:hAnsi="Arial" w:cs="Arial"/>
            <w:b/>
            <w:bCs/>
          </w:rPr>
          <w:t>MTCH6301-I_ML</w:t>
        </w:r>
        <w:r>
          <w:rPr>
            <w:rFonts w:ascii="Arial" w:hAnsi="Arial" w:cs="Arial"/>
            <w:b/>
            <w:bCs/>
          </w:rPr>
          <w:t xml:space="preserve">: </w:t>
        </w:r>
        <w:r w:rsidRPr="0078393A">
          <w:rPr>
            <w:rFonts w:ascii="Arial" w:hAnsi="Arial" w:cs="Arial"/>
          </w:rPr>
          <w:t>dit is de IC die de signalen op de touchpad’s uitleest</w:t>
        </w:r>
        <w:r>
          <w:rPr>
            <w:rFonts w:ascii="Arial" w:hAnsi="Arial" w:cs="Arial"/>
          </w:rPr>
          <w:t xml:space="preserve"> en omzet in data die over I²C naar de microcontroller wordt verstuurd.</w:t>
        </w:r>
      </w:ins>
    </w:p>
    <w:p w14:paraId="5FFF13A5" w14:textId="77777777" w:rsidR="008F745A" w:rsidRDefault="008F745A" w:rsidP="008F745A">
      <w:pPr>
        <w:rPr>
          <w:ins w:id="1101" w:author="Stijn Van den bossche" w:date="2021-05-21T20:34:00Z"/>
        </w:rPr>
      </w:pPr>
    </w:p>
    <w:p w14:paraId="57A18A97" w14:textId="77777777" w:rsidR="008F745A" w:rsidRPr="0078393A" w:rsidRDefault="008F745A" w:rsidP="008F745A">
      <w:pPr>
        <w:ind w:left="4956"/>
        <w:rPr>
          <w:ins w:id="1102" w:author="Stijn Van den bossche" w:date="2021-05-21T20:34:00Z"/>
          <w:rFonts w:ascii="Arial" w:hAnsi="Arial" w:cs="Arial"/>
        </w:rPr>
      </w:pPr>
      <w:ins w:id="1103" w:author="Stijn Van den bossche" w:date="2021-05-21T20:34:00Z">
        <w:r>
          <w:rPr>
            <w:rFonts w:ascii="Arial" w:hAnsi="Arial" w:cs="Arial"/>
            <w:noProof/>
          </w:rPr>
          <mc:AlternateContent>
            <mc:Choice Requires="wps">
              <w:drawing>
                <wp:anchor distT="0" distB="0" distL="114300" distR="114300" simplePos="0" relativeHeight="251761664" behindDoc="0" locked="0" layoutInCell="1" allowOverlap="1" wp14:anchorId="360AE5D8" wp14:editId="5B206FC0">
                  <wp:simplePos x="0" y="0"/>
                  <wp:positionH relativeFrom="column">
                    <wp:posOffset>1195705</wp:posOffset>
                  </wp:positionH>
                  <wp:positionV relativeFrom="paragraph">
                    <wp:posOffset>219709</wp:posOffset>
                  </wp:positionV>
                  <wp:extent cx="1920875" cy="447675"/>
                  <wp:effectExtent l="38100" t="57150" r="22225" b="28575"/>
                  <wp:wrapNone/>
                  <wp:docPr id="54" name="Rechte verbindingslijn met pijl 10"/>
                  <wp:cNvGraphicFramePr/>
                  <a:graphic xmlns:a="http://schemas.openxmlformats.org/drawingml/2006/main">
                    <a:graphicData uri="http://schemas.microsoft.com/office/word/2010/wordprocessingShape">
                      <wps:wsp>
                        <wps:cNvCnPr/>
                        <wps:spPr>
                          <a:xfrm flipH="1" flipV="1">
                            <a:off x="0" y="0"/>
                            <a:ext cx="192087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E3409" id="Rechte verbindingslijn met pijl 10" o:spid="_x0000_s1026" type="#_x0000_t32" style="position:absolute;margin-left:94.15pt;margin-top:17.3pt;width:151.25pt;height:35.2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" strokecolor="black [3200]"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59616" behindDoc="0" locked="0" layoutInCell="1" allowOverlap="1" wp14:anchorId="066C0241" wp14:editId="789F217F">
                  <wp:simplePos x="0" y="0"/>
                  <wp:positionH relativeFrom="column">
                    <wp:posOffset>2691130</wp:posOffset>
                  </wp:positionH>
                  <wp:positionV relativeFrom="paragraph">
                    <wp:posOffset>262256</wp:posOffset>
                  </wp:positionV>
                  <wp:extent cx="304800" cy="45719"/>
                  <wp:effectExtent l="38100" t="38100" r="19050" b="88265"/>
                  <wp:wrapNone/>
                  <wp:docPr id="56" name="Rechte verbindingslijn met pijl 8"/>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ECA0D" id="Rechte verbindingslijn met pijl 8" o:spid="_x0000_s1026" type="#_x0000_t32" style="position:absolute;margin-left:211.9pt;margin-top:20.65pt;width:24pt;height:3.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" strokecolor="black [3200]" strokeweight=".5pt">
                  <v:stroke endarrow="block" joinstyle="miter"/>
                </v:shape>
              </w:pict>
            </mc:Fallback>
          </mc:AlternateContent>
        </w:r>
        <w:r w:rsidRPr="0078393A">
          <w:rPr>
            <w:rFonts w:ascii="Arial" w:hAnsi="Arial" w:cs="Arial"/>
          </w:rPr>
          <w:t xml:space="preserve">Deze condensatoren zorgen ervoor dat er geen storing op de 3.3V zit, </w:t>
        </w:r>
        <w:r>
          <w:rPr>
            <w:rFonts w:ascii="Arial" w:hAnsi="Arial" w:cs="Arial"/>
          </w:rPr>
          <w:t>gebruikt als decoupling condensatoren.</w:t>
        </w:r>
      </w:ins>
    </w:p>
    <w:p w14:paraId="6B4EA10A" w14:textId="77777777" w:rsidR="008F745A" w:rsidRDefault="008F745A" w:rsidP="008F745A">
      <w:pPr>
        <w:rPr>
          <w:ins w:id="1104" w:author="Stijn Van den bossche" w:date="2021-05-21T20:34:00Z"/>
        </w:rPr>
      </w:pPr>
    </w:p>
    <w:p w14:paraId="4284E2D6" w14:textId="77777777" w:rsidR="008F745A" w:rsidRPr="00290D1E" w:rsidRDefault="008F745A" w:rsidP="008F745A">
      <w:pPr>
        <w:ind w:left="4956"/>
        <w:rPr>
          <w:ins w:id="1105" w:author="Stijn Van den bossche" w:date="2021-05-21T20:34:00Z"/>
          <w:rFonts w:ascii="Arial" w:hAnsi="Arial" w:cs="Arial"/>
        </w:rPr>
      </w:pPr>
      <w:ins w:id="1106" w:author="Stijn Van den bossche" w:date="2021-05-21T20:34:00Z">
        <w:r>
          <w:rPr>
            <w:rFonts w:ascii="Arial" w:hAnsi="Arial" w:cs="Arial"/>
          </w:rPr>
          <w:t>Pull-up weerstand gebruikt om de INT lijn hoog te trekken.</w:t>
        </w:r>
      </w:ins>
    </w:p>
    <w:p w14:paraId="7EFEFC49" w14:textId="77777777" w:rsidR="008F745A" w:rsidRDefault="008F745A" w:rsidP="008F745A">
      <w:pPr>
        <w:rPr>
          <w:ins w:id="1107" w:author="Stijn Van den bossche" w:date="2021-05-21T20:34:00Z"/>
        </w:rPr>
      </w:pPr>
    </w:p>
    <w:p w14:paraId="172186D7" w14:textId="77777777" w:rsidR="008F745A" w:rsidRDefault="008F745A" w:rsidP="008F745A">
      <w:pPr>
        <w:ind w:left="4956"/>
        <w:rPr>
          <w:ins w:id="1108" w:author="Stijn Van den bossche" w:date="2021-05-21T20:34:00Z"/>
          <w:rFonts w:ascii="Arial" w:hAnsi="Arial" w:cs="Arial"/>
        </w:rPr>
      </w:pPr>
      <w:ins w:id="1109" w:author="Stijn Van den bossche" w:date="2021-05-21T20:34:00Z">
        <w:r>
          <w:rPr>
            <w:rFonts w:ascii="Arial" w:hAnsi="Arial" w:cs="Arial"/>
            <w:noProof/>
          </w:rPr>
          <mc:AlternateContent>
            <mc:Choice Requires="wps">
              <w:drawing>
                <wp:anchor distT="0" distB="0" distL="114300" distR="114300" simplePos="0" relativeHeight="251763712" behindDoc="0" locked="0" layoutInCell="1" allowOverlap="1" wp14:anchorId="0BD4F396" wp14:editId="03916B15">
                  <wp:simplePos x="0" y="0"/>
                  <wp:positionH relativeFrom="column">
                    <wp:posOffset>1748155</wp:posOffset>
                  </wp:positionH>
                  <wp:positionV relativeFrom="paragraph">
                    <wp:posOffset>554354</wp:posOffset>
                  </wp:positionV>
                  <wp:extent cx="365760" cy="603885"/>
                  <wp:effectExtent l="38100" t="38100" r="34290" b="24765"/>
                  <wp:wrapNone/>
                  <wp:docPr id="57" name="Rechte verbindingslijn met pijl 13"/>
                  <wp:cNvGraphicFramePr/>
                  <a:graphic xmlns:a="http://schemas.openxmlformats.org/drawingml/2006/main">
                    <a:graphicData uri="http://schemas.microsoft.com/office/word/2010/wordprocessingShape">
                      <wps:wsp>
                        <wps:cNvCnPr/>
                        <wps:spPr>
                          <a:xfrm flipH="1" flipV="1">
                            <a:off x="0" y="0"/>
                            <a:ext cx="365760" cy="6038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C3B26" id="Rechte verbindingslijn met pijl 13" o:spid="_x0000_s1026" type="#_x0000_t32" style="position:absolute;margin-left:137.65pt;margin-top:43.65pt;width:28.8pt;height:47.5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" strokecolor="black [3200]" strokeweight="1pt">
                  <v:stroke endarrow="block" joinstyle="miter"/>
                </v:shape>
              </w:pict>
            </mc:Fallback>
          </mc:AlternateContent>
        </w:r>
      </w:ins>
    </w:p>
    <w:p w14:paraId="7C3EA591" w14:textId="77777777" w:rsidR="008F745A" w:rsidRDefault="008F745A" w:rsidP="008F745A">
      <w:pPr>
        <w:ind w:left="4956"/>
        <w:rPr>
          <w:ins w:id="1110" w:author="Stijn Van den bossche" w:date="2021-05-21T20:34:00Z"/>
          <w:rFonts w:ascii="Arial" w:hAnsi="Arial" w:cs="Arial"/>
        </w:rPr>
      </w:pPr>
    </w:p>
    <w:p w14:paraId="0A62A61D" w14:textId="77777777" w:rsidR="008F745A" w:rsidRDefault="008F745A" w:rsidP="008F745A">
      <w:pPr>
        <w:ind w:left="4956"/>
        <w:rPr>
          <w:ins w:id="1111" w:author="Stijn Van den bossche" w:date="2021-05-21T20:34:00Z"/>
          <w:rFonts w:ascii="Arial" w:hAnsi="Arial" w:cs="Arial"/>
        </w:rPr>
      </w:pPr>
    </w:p>
    <w:p w14:paraId="058B5286" w14:textId="77777777" w:rsidR="008F745A" w:rsidRPr="00340486" w:rsidRDefault="008F745A" w:rsidP="008F745A">
      <w:pPr>
        <w:ind w:left="4956"/>
        <w:rPr>
          <w:ins w:id="1112" w:author="Stijn Van den bossche" w:date="2021-05-21T20:34:00Z"/>
          <w:rFonts w:ascii="Arial" w:hAnsi="Arial" w:cs="Arial"/>
        </w:rPr>
      </w:pPr>
    </w:p>
    <w:p w14:paraId="4CE983B2" w14:textId="77777777" w:rsidR="008F745A" w:rsidRDefault="008F745A" w:rsidP="008F745A">
      <w:pPr>
        <w:rPr>
          <w:ins w:id="1113" w:author="Stijn Van den bossche" w:date="2021-05-21T20:34:00Z"/>
        </w:rPr>
      </w:pPr>
      <w:ins w:id="1114" w:author="Stijn Van den bossche" w:date="2021-05-21T20:34:00Z">
        <w:r>
          <w:rPr>
            <w:noProof/>
          </w:rPr>
          <mc:AlternateContent>
            <mc:Choice Requires="wps">
              <w:drawing>
                <wp:anchor distT="0" distB="0" distL="114300" distR="114300" simplePos="0" relativeHeight="251769856" behindDoc="0" locked="0" layoutInCell="1" allowOverlap="1" wp14:anchorId="7CC5B0D5" wp14:editId="471DE206">
                  <wp:simplePos x="0" y="0"/>
                  <wp:positionH relativeFrom="margin">
                    <wp:align>left</wp:align>
                  </wp:positionH>
                  <wp:positionV relativeFrom="paragraph">
                    <wp:posOffset>99060</wp:posOffset>
                  </wp:positionV>
                  <wp:extent cx="1784350" cy="1905000"/>
                  <wp:effectExtent l="0" t="0" r="25400" b="19050"/>
                  <wp:wrapNone/>
                  <wp:docPr id="66" name="Rechthoek 19"/>
                  <wp:cNvGraphicFramePr/>
                  <a:graphic xmlns:a="http://schemas.openxmlformats.org/drawingml/2006/main">
                    <a:graphicData uri="http://schemas.microsoft.com/office/word/2010/wordprocessingShape">
                      <wps:wsp>
                        <wps:cNvSpPr/>
                        <wps:spPr>
                          <a:xfrm>
                            <a:off x="0" y="0"/>
                            <a:ext cx="1784350" cy="1905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31F42" id="Rechthoek 19" o:spid="_x0000_s1026" style="position:absolute;margin-left:0;margin-top:7.8pt;width:140.5pt;height:150pt;z-index:2517698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" filled="f" strokecolor="black [3200]">
                  <v:stroke joinstyle="round"/>
                  <w10:wrap anchorx="margin"/>
                </v:rect>
              </w:pict>
            </mc:Fallback>
          </mc:AlternateContent>
        </w:r>
        <w:r>
          <w:rPr>
            <w:rFonts w:ascii="Arial" w:hAnsi="Arial" w:cs="Arial"/>
            <w:noProof/>
          </w:rPr>
          <mc:AlternateContent>
            <mc:Choice Requires="wps">
              <w:drawing>
                <wp:anchor distT="0" distB="0" distL="114300" distR="114300" simplePos="0" relativeHeight="251762688" behindDoc="0" locked="0" layoutInCell="1" allowOverlap="1" wp14:anchorId="6074E9C1" wp14:editId="00386856">
                  <wp:simplePos x="0" y="0"/>
                  <wp:positionH relativeFrom="column">
                    <wp:posOffset>1797685</wp:posOffset>
                  </wp:positionH>
                  <wp:positionV relativeFrom="paragraph">
                    <wp:posOffset>89535</wp:posOffset>
                  </wp:positionV>
                  <wp:extent cx="914400" cy="1104900"/>
                  <wp:effectExtent l="0" t="0" r="19050" b="19050"/>
                  <wp:wrapNone/>
                  <wp:docPr id="69" name="Ovaal 12"/>
                  <wp:cNvGraphicFramePr/>
                  <a:graphic xmlns:a="http://schemas.openxmlformats.org/drawingml/2006/main">
                    <a:graphicData uri="http://schemas.microsoft.com/office/word/2010/wordprocessingShape">
                      <wps:wsp>
                        <wps:cNvSpPr/>
                        <wps:spPr>
                          <a:xfrm>
                            <a:off x="0" y="0"/>
                            <a:ext cx="914400" cy="11049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F5825" id="Ovaal 12" o:spid="_x0000_s1026" style="position:absolute;margin-left:141.55pt;margin-top:7.05pt;width:1in;height:8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" filled="f" strokecolor="black [3200]"/>
              </w:pict>
            </mc:Fallback>
          </mc:AlternateContent>
        </w:r>
        <w:r>
          <w:rPr>
            <w:noProof/>
          </w:rPr>
          <w:drawing>
            <wp:anchor distT="0" distB="0" distL="114300" distR="114300" simplePos="0" relativeHeight="251751424" behindDoc="1" locked="0" layoutInCell="1" allowOverlap="1" wp14:anchorId="0F0748D8" wp14:editId="25823048">
              <wp:simplePos x="0" y="0"/>
              <wp:positionH relativeFrom="column">
                <wp:posOffset>-114935</wp:posOffset>
              </wp:positionH>
              <wp:positionV relativeFrom="paragraph">
                <wp:posOffset>150495</wp:posOffset>
              </wp:positionV>
              <wp:extent cx="5768340" cy="3734448"/>
              <wp:effectExtent l="0" t="0" r="3810" b="0"/>
              <wp:wrapNone/>
              <wp:docPr id="173"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8340" cy="3734448"/>
                      </a:xfrm>
                      <a:prstGeom prst="rect">
                        <a:avLst/>
                      </a:prstGeom>
                    </pic:spPr>
                  </pic:pic>
                </a:graphicData>
              </a:graphic>
              <wp14:sizeRelH relativeFrom="page">
                <wp14:pctWidth>0</wp14:pctWidth>
              </wp14:sizeRelH>
              <wp14:sizeRelV relativeFrom="page">
                <wp14:pctHeight>0</wp14:pctHeight>
              </wp14:sizeRelV>
            </wp:anchor>
          </w:drawing>
        </w:r>
      </w:ins>
    </w:p>
    <w:p w14:paraId="356E132A" w14:textId="77777777" w:rsidR="008F745A" w:rsidRDefault="008F745A" w:rsidP="008F745A">
      <w:pPr>
        <w:rPr>
          <w:ins w:id="1115" w:author="Stijn Van den bossche" w:date="2021-05-21T20:34:00Z"/>
        </w:rPr>
      </w:pPr>
    </w:p>
    <w:p w14:paraId="5AE20161" w14:textId="77777777" w:rsidR="008F745A" w:rsidRDefault="008F745A" w:rsidP="008F745A">
      <w:pPr>
        <w:rPr>
          <w:ins w:id="1116" w:author="Stijn Van den bossche" w:date="2021-05-21T20:34:00Z"/>
        </w:rPr>
      </w:pPr>
      <w:ins w:id="1117" w:author="Stijn Van den bossche" w:date="2021-05-21T20:34:00Z">
        <w:r>
          <w:rPr>
            <w:noProof/>
          </w:rPr>
          <mc:AlternateContent>
            <mc:Choice Requires="wps">
              <w:drawing>
                <wp:anchor distT="0" distB="0" distL="114300" distR="114300" simplePos="0" relativeHeight="251766784" behindDoc="0" locked="0" layoutInCell="1" allowOverlap="1" wp14:anchorId="0E8309A4" wp14:editId="54158935">
                  <wp:simplePos x="0" y="0"/>
                  <wp:positionH relativeFrom="column">
                    <wp:posOffset>135255</wp:posOffset>
                  </wp:positionH>
                  <wp:positionV relativeFrom="paragraph">
                    <wp:posOffset>53340</wp:posOffset>
                  </wp:positionV>
                  <wp:extent cx="361950" cy="438150"/>
                  <wp:effectExtent l="0" t="0" r="19050" b="19050"/>
                  <wp:wrapNone/>
                  <wp:docPr id="70" name="Ovaal 16"/>
                  <wp:cNvGraphicFramePr/>
                  <a:graphic xmlns:a="http://schemas.openxmlformats.org/drawingml/2006/main">
                    <a:graphicData uri="http://schemas.microsoft.com/office/word/2010/wordprocessingShape">
                      <wps:wsp>
                        <wps:cNvSpPr/>
                        <wps:spPr>
                          <a:xfrm>
                            <a:off x="0" y="0"/>
                            <a:ext cx="361950" cy="4381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B47CB8" id="Ovaal 16" o:spid="_x0000_s1026" style="position:absolute;margin-left:10.65pt;margin-top:4.2pt;width:28.5pt;height:34.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" filled="f" strokecolor="black [3200]"/>
              </w:pict>
            </mc:Fallback>
          </mc:AlternateContent>
        </w:r>
      </w:ins>
    </w:p>
    <w:p w14:paraId="2B5BDF40" w14:textId="77777777" w:rsidR="008F745A" w:rsidRDefault="008F745A" w:rsidP="008F745A">
      <w:pPr>
        <w:rPr>
          <w:ins w:id="1118" w:author="Stijn Van den bossche" w:date="2021-05-21T20:34:00Z"/>
        </w:rPr>
      </w:pPr>
    </w:p>
    <w:p w14:paraId="7E905B22" w14:textId="77777777" w:rsidR="008F745A" w:rsidRDefault="008F745A" w:rsidP="008F745A">
      <w:pPr>
        <w:rPr>
          <w:ins w:id="1119" w:author="Stijn Van den bossche" w:date="2021-05-21T20:34:00Z"/>
        </w:rPr>
      </w:pPr>
    </w:p>
    <w:p w14:paraId="03053319" w14:textId="77777777" w:rsidR="008F745A" w:rsidRDefault="008F745A" w:rsidP="008F745A">
      <w:pPr>
        <w:rPr>
          <w:ins w:id="1120" w:author="Stijn Van den bossche" w:date="2021-05-21T20:34:00Z"/>
        </w:rPr>
      </w:pPr>
    </w:p>
    <w:p w14:paraId="7985F06A" w14:textId="77777777" w:rsidR="008F745A" w:rsidRDefault="008F745A" w:rsidP="008F745A">
      <w:pPr>
        <w:rPr>
          <w:ins w:id="1121" w:author="Stijn Van den bossche" w:date="2021-05-21T20:34:00Z"/>
        </w:rPr>
      </w:pPr>
    </w:p>
    <w:p w14:paraId="22650467" w14:textId="77777777" w:rsidR="008F745A" w:rsidRDefault="008F745A" w:rsidP="008F745A">
      <w:pPr>
        <w:rPr>
          <w:ins w:id="1122" w:author="Stijn Van den bossche" w:date="2021-05-21T20:34:00Z"/>
        </w:rPr>
      </w:pPr>
    </w:p>
    <w:p w14:paraId="1866B192" w14:textId="77777777" w:rsidR="008F745A" w:rsidRDefault="008F745A" w:rsidP="008F745A">
      <w:pPr>
        <w:rPr>
          <w:ins w:id="1123" w:author="Stijn Van den bossche" w:date="2021-05-21T20:34:00Z"/>
        </w:rPr>
      </w:pPr>
    </w:p>
    <w:p w14:paraId="36B6F2D3" w14:textId="77777777" w:rsidR="008F745A" w:rsidRDefault="008F745A" w:rsidP="008F745A">
      <w:pPr>
        <w:rPr>
          <w:ins w:id="1124" w:author="Stijn Van den bossche" w:date="2021-05-21T20:34:00Z"/>
        </w:rPr>
      </w:pPr>
    </w:p>
    <w:p w14:paraId="238E58C1" w14:textId="77777777" w:rsidR="008F745A" w:rsidRDefault="008F745A" w:rsidP="008F745A">
      <w:pPr>
        <w:rPr>
          <w:ins w:id="1125" w:author="Stijn Van den bossche" w:date="2021-05-21T20:34:00Z"/>
        </w:rPr>
      </w:pPr>
    </w:p>
    <w:p w14:paraId="26EF9E42" w14:textId="77777777" w:rsidR="008F745A" w:rsidRDefault="008F745A" w:rsidP="008F745A">
      <w:pPr>
        <w:rPr>
          <w:ins w:id="1126" w:author="Stijn Van den bossche" w:date="2021-05-21T20:34:00Z"/>
        </w:rPr>
      </w:pPr>
    </w:p>
    <w:p w14:paraId="51972204" w14:textId="77777777" w:rsidR="008F745A" w:rsidRDefault="008F745A" w:rsidP="008F745A">
      <w:pPr>
        <w:rPr>
          <w:ins w:id="1127" w:author="Stijn Van den bossche" w:date="2021-05-21T20:34:00Z"/>
        </w:rPr>
      </w:pPr>
    </w:p>
    <w:p w14:paraId="2E00DDB4" w14:textId="77777777" w:rsidR="008F745A" w:rsidRPr="0055739B" w:rsidRDefault="008F745A" w:rsidP="008F745A">
      <w:pPr>
        <w:ind w:left="2124" w:firstLine="708"/>
        <w:rPr>
          <w:ins w:id="1128" w:author="Stijn Van den bossche" w:date="2021-05-21T20:34:00Z"/>
          <w:rFonts w:ascii="Arial" w:hAnsi="Arial" w:cs="Arial"/>
        </w:rPr>
      </w:pPr>
      <w:ins w:id="1129" w:author="Stijn Van den bossche" w:date="2021-05-21T20:34:00Z">
        <w:r>
          <w:rPr>
            <w:noProof/>
          </w:rPr>
          <mc:AlternateContent>
            <mc:Choice Requires="wps">
              <w:drawing>
                <wp:anchor distT="0" distB="0" distL="114300" distR="114300" simplePos="0" relativeHeight="251768832" behindDoc="0" locked="0" layoutInCell="1" allowOverlap="1" wp14:anchorId="593D8BAC" wp14:editId="29242206">
                  <wp:simplePos x="0" y="0"/>
                  <wp:positionH relativeFrom="column">
                    <wp:posOffset>1950085</wp:posOffset>
                  </wp:positionH>
                  <wp:positionV relativeFrom="paragraph">
                    <wp:posOffset>147320</wp:posOffset>
                  </wp:positionV>
                  <wp:extent cx="105410" cy="68580"/>
                  <wp:effectExtent l="38100" t="0" r="27940" b="64770"/>
                  <wp:wrapNone/>
                  <wp:docPr id="108" name="Rechte verbindingslijn met pijl 18"/>
                  <wp:cNvGraphicFramePr/>
                  <a:graphic xmlns:a="http://schemas.openxmlformats.org/drawingml/2006/main">
                    <a:graphicData uri="http://schemas.microsoft.com/office/word/2010/wordprocessingShape">
                      <wps:wsp>
                        <wps:cNvCnPr/>
                        <wps:spPr>
                          <a:xfrm flipH="1">
                            <a:off x="0" y="0"/>
                            <a:ext cx="105410" cy="68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4B8E5" id="Rechte verbindingslijn met pijl 18" o:spid="_x0000_s1026" type="#_x0000_t32" style="position:absolute;margin-left:153.55pt;margin-top:11.6pt;width:8.3pt;height:5.4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" strokecolor="black [3200]" strokeweight="1pt">
                  <v:stroke endarrow="block" joinstyle="miter"/>
                </v:shape>
              </w:pict>
            </mc:Fallback>
          </mc:AlternateContent>
        </w:r>
        <w:r w:rsidRPr="006541F6">
          <w:rPr>
            <w:rFonts w:ascii="Arial" w:hAnsi="Arial" w:cs="Arial"/>
          </w:rPr>
          <w:t>Micro usb</w:t>
        </w:r>
      </w:ins>
    </w:p>
    <w:p w14:paraId="72460B98" w14:textId="77777777" w:rsidR="008F745A" w:rsidRDefault="008F745A" w:rsidP="008F745A">
      <w:pPr>
        <w:rPr>
          <w:ins w:id="1130" w:author="Stijn Van den bossche" w:date="2021-05-21T20:34:00Z"/>
        </w:rPr>
      </w:pPr>
    </w:p>
    <w:p w14:paraId="0437B1D2" w14:textId="77777777" w:rsidR="008F745A" w:rsidRDefault="008F745A" w:rsidP="008F745A">
      <w:pPr>
        <w:rPr>
          <w:ins w:id="1131" w:author="Stijn Van den bossche" w:date="2021-05-21T20:34:00Z"/>
        </w:rPr>
      </w:pPr>
    </w:p>
    <w:p w14:paraId="67AD7278" w14:textId="77777777" w:rsidR="008F745A" w:rsidRDefault="008F745A" w:rsidP="008F745A">
      <w:pPr>
        <w:rPr>
          <w:ins w:id="1132" w:author="Stijn Van den bossche" w:date="2021-05-21T20:34:00Z"/>
        </w:rPr>
      </w:pPr>
    </w:p>
    <w:p w14:paraId="040D53BE" w14:textId="77777777" w:rsidR="008F745A" w:rsidRDefault="008F745A" w:rsidP="008F745A">
      <w:pPr>
        <w:rPr>
          <w:ins w:id="1133" w:author="Stijn Van den bossche" w:date="2021-05-21T20:34:00Z"/>
        </w:rPr>
      </w:pPr>
    </w:p>
    <w:p w14:paraId="0E5253F4" w14:textId="77777777" w:rsidR="008F745A" w:rsidRDefault="008F745A" w:rsidP="008F745A">
      <w:pPr>
        <w:rPr>
          <w:ins w:id="1134" w:author="Stijn Van den bossche" w:date="2021-05-21T20:34:00Z"/>
        </w:rPr>
      </w:pPr>
    </w:p>
    <w:p w14:paraId="076B6666" w14:textId="77777777" w:rsidR="008F745A" w:rsidRDefault="008F745A" w:rsidP="008F745A">
      <w:pPr>
        <w:rPr>
          <w:ins w:id="1135" w:author="Stijn Van den bossche" w:date="2021-05-21T20:34:00Z"/>
        </w:rPr>
      </w:pPr>
    </w:p>
    <w:p w14:paraId="3E4417B8" w14:textId="77777777" w:rsidR="008F745A" w:rsidRDefault="008F745A" w:rsidP="008F745A">
      <w:pPr>
        <w:rPr>
          <w:ins w:id="1136" w:author="Stijn Van den bossche" w:date="2021-05-21T20:34:00Z"/>
        </w:rPr>
      </w:pPr>
    </w:p>
    <w:p w14:paraId="554EBE51" w14:textId="77777777" w:rsidR="008F745A" w:rsidRDefault="008F745A" w:rsidP="008F745A">
      <w:pPr>
        <w:rPr>
          <w:ins w:id="1137" w:author="Stijn Van den bossche" w:date="2021-05-21T20:34:00Z"/>
        </w:rPr>
      </w:pPr>
    </w:p>
    <w:p w14:paraId="48E80669" w14:textId="77777777" w:rsidR="008F745A" w:rsidRDefault="008F745A" w:rsidP="008F745A">
      <w:pPr>
        <w:rPr>
          <w:ins w:id="1138" w:author="Stijn Van den bossche" w:date="2021-05-21T20:34:00Z"/>
        </w:rPr>
      </w:pPr>
    </w:p>
    <w:p w14:paraId="084AD3F2" w14:textId="77777777" w:rsidR="008F745A" w:rsidRDefault="008F745A" w:rsidP="008F745A">
      <w:pPr>
        <w:rPr>
          <w:ins w:id="1139" w:author="Stijn Van den bossche" w:date="2021-05-21T20:34:00Z"/>
        </w:rPr>
      </w:pPr>
    </w:p>
    <w:p w14:paraId="39B1B0AC" w14:textId="77777777" w:rsidR="008F745A" w:rsidRDefault="008F745A" w:rsidP="008F745A">
      <w:pPr>
        <w:rPr>
          <w:ins w:id="1140" w:author="Stijn Van den bossche" w:date="2021-05-21T20:34:00Z"/>
        </w:rPr>
      </w:pPr>
    </w:p>
    <w:p w14:paraId="70D39471" w14:textId="77777777" w:rsidR="008F745A" w:rsidRDefault="008F745A" w:rsidP="008F745A">
      <w:pPr>
        <w:rPr>
          <w:ins w:id="1141" w:author="Stijn Van den bossche" w:date="2021-05-21T20:34:00Z"/>
        </w:rPr>
      </w:pPr>
    </w:p>
    <w:p w14:paraId="7FF2AAB5" w14:textId="77777777" w:rsidR="008F745A" w:rsidRDefault="008F745A" w:rsidP="008F745A">
      <w:pPr>
        <w:rPr>
          <w:ins w:id="1142" w:author="Stijn Van den bossche" w:date="2021-05-21T20:34:00Z"/>
        </w:rPr>
      </w:pPr>
    </w:p>
    <w:p w14:paraId="1B8BE51B" w14:textId="77777777" w:rsidR="008F745A" w:rsidRDefault="008F745A" w:rsidP="008F745A">
      <w:pPr>
        <w:rPr>
          <w:ins w:id="1143" w:author="Stijn Van den bossche" w:date="2021-05-21T20:34:00Z"/>
        </w:rPr>
      </w:pPr>
    </w:p>
    <w:p w14:paraId="60E10051" w14:textId="77777777" w:rsidR="008F745A" w:rsidRDefault="008F745A" w:rsidP="008F745A">
      <w:pPr>
        <w:rPr>
          <w:ins w:id="1144" w:author="Stijn Van den bossche" w:date="2021-05-21T20:34:00Z"/>
        </w:rPr>
      </w:pPr>
    </w:p>
    <w:p w14:paraId="32D61684" w14:textId="77777777" w:rsidR="008F745A" w:rsidRDefault="008F745A" w:rsidP="008F745A">
      <w:pPr>
        <w:tabs>
          <w:tab w:val="left" w:pos="1920"/>
        </w:tabs>
        <w:rPr>
          <w:ins w:id="1145" w:author="Stijn Van den bossche" w:date="2021-05-21T20:34:00Z"/>
        </w:rPr>
      </w:pPr>
      <w:ins w:id="1146" w:author="Stijn Van den bossche" w:date="2021-05-21T20:34:00Z">
        <w:r>
          <w:rPr>
            <w:noProof/>
          </w:rPr>
          <w:lastRenderedPageBreak/>
          <w:drawing>
            <wp:anchor distT="0" distB="0" distL="114300" distR="114300" simplePos="0" relativeHeight="251780096" behindDoc="1" locked="0" layoutInCell="1" allowOverlap="1" wp14:anchorId="6A3A002B" wp14:editId="4E25501B">
              <wp:simplePos x="0" y="0"/>
              <wp:positionH relativeFrom="margin">
                <wp:align>right</wp:align>
              </wp:positionH>
              <wp:positionV relativeFrom="paragraph">
                <wp:posOffset>0</wp:posOffset>
              </wp:positionV>
              <wp:extent cx="5760720" cy="2964815"/>
              <wp:effectExtent l="0" t="0" r="0" b="6985"/>
              <wp:wrapTopAndBottom/>
              <wp:docPr id="17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087EF786" wp14:editId="09EA8FBF">
                  <wp:simplePos x="0" y="0"/>
                  <wp:positionH relativeFrom="column">
                    <wp:posOffset>1411605</wp:posOffset>
                  </wp:positionH>
                  <wp:positionV relativeFrom="paragraph">
                    <wp:posOffset>93345</wp:posOffset>
                  </wp:positionV>
                  <wp:extent cx="412750" cy="133350"/>
                  <wp:effectExtent l="0" t="0" r="25400" b="19050"/>
                  <wp:wrapNone/>
                  <wp:docPr id="109" name="Rechthoek 22"/>
                  <wp:cNvGraphicFramePr/>
                  <a:graphic xmlns:a="http://schemas.openxmlformats.org/drawingml/2006/main">
                    <a:graphicData uri="http://schemas.microsoft.com/office/word/2010/wordprocessingShape">
                      <wps:wsp>
                        <wps:cNvSpPr/>
                        <wps:spPr>
                          <a:xfrm>
                            <a:off x="0" y="0"/>
                            <a:ext cx="412750" cy="133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BCA0D" id="Rechthoek 22" o:spid="_x0000_s1026" style="position:absolute;margin-left:111.15pt;margin-top:7.35pt;width:32.5pt;height:10.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" filled="f" strokecolor="black [3200]">
                  <v:stroke joinstyle="round"/>
                </v:rect>
              </w:pict>
            </mc:Fallback>
          </mc:AlternateContent>
        </w:r>
        <w:r>
          <w:tab/>
        </w:r>
      </w:ins>
    </w:p>
    <w:p w14:paraId="5A2A9FCA" w14:textId="77777777" w:rsidR="008F745A" w:rsidRDefault="008F745A" w:rsidP="008F745A">
      <w:pPr>
        <w:tabs>
          <w:tab w:val="left" w:pos="1920"/>
        </w:tabs>
        <w:rPr>
          <w:ins w:id="1147" w:author="Stijn Van den bossche" w:date="2021-05-21T20:34:00Z"/>
        </w:rPr>
      </w:pPr>
      <w:ins w:id="1148" w:author="Stijn Van den bossche" w:date="2021-05-21T20:34:00Z">
        <w:r>
          <w:rPr>
            <w:noProof/>
          </w:rPr>
          <mc:AlternateContent>
            <mc:Choice Requires="wps">
              <w:drawing>
                <wp:anchor distT="0" distB="0" distL="114300" distR="114300" simplePos="0" relativeHeight="251771904" behindDoc="0" locked="0" layoutInCell="1" allowOverlap="1" wp14:anchorId="0699517B" wp14:editId="42D78CE9">
                  <wp:simplePos x="0" y="0"/>
                  <wp:positionH relativeFrom="column">
                    <wp:posOffset>1066165</wp:posOffset>
                  </wp:positionH>
                  <wp:positionV relativeFrom="paragraph">
                    <wp:posOffset>31750</wp:posOffset>
                  </wp:positionV>
                  <wp:extent cx="355600" cy="0"/>
                  <wp:effectExtent l="0" t="0" r="0" b="0"/>
                  <wp:wrapNone/>
                  <wp:docPr id="110" name="Rechte verbindingslijn 29"/>
                  <wp:cNvGraphicFramePr/>
                  <a:graphic xmlns:a="http://schemas.openxmlformats.org/drawingml/2006/main">
                    <a:graphicData uri="http://schemas.microsoft.com/office/word/2010/wordprocessingShape">
                      <wps:wsp>
                        <wps:cNvCnPr/>
                        <wps:spPr>
                          <a:xfrm flipH="1">
                            <a:off x="0" y="0"/>
                            <a:ext cx="355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0FC3B" id="Rechte verbindingslijn 29"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5pt" to="111.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" strokecolor="black [3200]" strokeweight="1pt">
                  <v:stroke joinstyle="miter"/>
                </v:line>
              </w:pict>
            </mc:Fallback>
          </mc:AlternateContent>
        </w:r>
      </w:ins>
    </w:p>
    <w:p w14:paraId="3041006B" w14:textId="77777777" w:rsidR="008F745A" w:rsidRDefault="008F745A" w:rsidP="008F745A">
      <w:pPr>
        <w:rPr>
          <w:ins w:id="1149" w:author="Stijn Van den bossche" w:date="2021-05-21T20:34:00Z"/>
          <w:rFonts w:ascii="Arial" w:hAnsi="Arial" w:cs="Arial"/>
        </w:rPr>
      </w:pPr>
      <w:ins w:id="1150" w:author="Stijn Van den bossche" w:date="2021-05-21T20:34:00Z">
        <w:r w:rsidRPr="00F93DC3">
          <w:rPr>
            <w:rFonts w:ascii="Arial" w:hAnsi="Arial" w:cs="Arial"/>
            <w:b/>
            <w:bCs/>
          </w:rPr>
          <w:t>STM32F411CEU7</w:t>
        </w:r>
        <w:r>
          <w:rPr>
            <w:rFonts w:ascii="Arial" w:hAnsi="Arial" w:cs="Arial"/>
            <w:b/>
            <w:bCs/>
          </w:rPr>
          <w:t xml:space="preserve">: </w:t>
        </w:r>
        <w:r>
          <w:rPr>
            <w:rFonts w:ascii="Arial" w:hAnsi="Arial" w:cs="Arial"/>
          </w:rPr>
          <w:t>Deze microcontroller is voorzien van 512KB Flash en 128 KB RAM en is een ARM cortex die op 32 bit werkt. Deze microcontroller is voorzien van 49 pinnen wat ruim genoeg is voor onze uitwerking. Deze microcontroller moet gevoed worden op een spanning tussen 1.7 en 3.6 dus hebben we gekozen voor het midden ongeveer 3.3V.</w:t>
        </w:r>
      </w:ins>
    </w:p>
    <w:p w14:paraId="48B9E243" w14:textId="77777777" w:rsidR="008F745A" w:rsidRPr="00F93DC3" w:rsidRDefault="008F745A" w:rsidP="008F745A">
      <w:pPr>
        <w:rPr>
          <w:ins w:id="1151" w:author="Stijn Van den bossche" w:date="2021-05-21T20:34:00Z"/>
          <w:rFonts w:ascii="Arial" w:hAnsi="Arial" w:cs="Arial"/>
        </w:rPr>
      </w:pPr>
    </w:p>
    <w:p w14:paraId="1E29F291" w14:textId="77777777" w:rsidR="008F745A" w:rsidRPr="00857CC5" w:rsidRDefault="008F745A" w:rsidP="008F745A">
      <w:pPr>
        <w:rPr>
          <w:ins w:id="1152" w:author="Stijn Van den bossche" w:date="2021-05-21T20:34:00Z"/>
          <w:rFonts w:ascii="Arial" w:hAnsi="Arial" w:cs="Arial"/>
        </w:rPr>
      </w:pPr>
      <w:ins w:id="1153" w:author="Stijn Van den bossche" w:date="2021-05-21T20:34:00Z">
        <w:r w:rsidRPr="00857CC5">
          <w:rPr>
            <w:rFonts w:ascii="Arial" w:hAnsi="Arial" w:cs="Arial"/>
          </w:rPr>
          <w:t>We hebben ons bord voorzien van externe pinnen</w:t>
        </w:r>
        <w:r>
          <w:rPr>
            <w:rFonts w:ascii="Arial" w:hAnsi="Arial" w:cs="Arial"/>
          </w:rPr>
          <w:t>, dit als noodoplossing in het geval er iets met de microcontroller zou gebeuren, of om makkelijk signalen te kunnen meten.</w:t>
        </w:r>
        <w:r w:rsidRPr="00857CC5">
          <w:rPr>
            <w:rFonts w:ascii="Arial" w:hAnsi="Arial" w:cs="Arial"/>
          </w:rPr>
          <w:t xml:space="preserve"> </w:t>
        </w:r>
      </w:ins>
    </w:p>
    <w:p w14:paraId="4A4B706E" w14:textId="77777777" w:rsidR="008F745A" w:rsidRDefault="008F745A" w:rsidP="008F745A">
      <w:pPr>
        <w:rPr>
          <w:ins w:id="1154" w:author="Stijn Van den bossche" w:date="2021-05-21T20:34:00Z"/>
        </w:rPr>
      </w:pPr>
    </w:p>
    <w:p w14:paraId="4B24F7F0" w14:textId="77777777" w:rsidR="008F745A" w:rsidRPr="00273356" w:rsidRDefault="008F745A" w:rsidP="008F745A">
      <w:pPr>
        <w:rPr>
          <w:ins w:id="1155" w:author="Stijn Van den bossche" w:date="2021-05-21T20:34:00Z"/>
          <w:rFonts w:ascii="Arial" w:hAnsi="Arial" w:cs="Arial"/>
        </w:rPr>
      </w:pPr>
      <w:ins w:id="1156" w:author="Stijn Van den bossche" w:date="2021-05-21T20:34:00Z">
        <w:r w:rsidRPr="00273356">
          <w:rPr>
            <w:noProof/>
          </w:rPr>
          <w:drawing>
            <wp:anchor distT="0" distB="0" distL="114300" distR="114300" simplePos="0" relativeHeight="251772928" behindDoc="1" locked="0" layoutInCell="1" allowOverlap="1" wp14:anchorId="6245AD72" wp14:editId="261BD059">
              <wp:simplePos x="0" y="0"/>
              <wp:positionH relativeFrom="margin">
                <wp:align>right</wp:align>
              </wp:positionH>
              <wp:positionV relativeFrom="paragraph">
                <wp:posOffset>5080</wp:posOffset>
              </wp:positionV>
              <wp:extent cx="2202110" cy="1714500"/>
              <wp:effectExtent l="0" t="0" r="8255" b="0"/>
              <wp:wrapTight wrapText="bothSides">
                <wp:wrapPolygon edited="0">
                  <wp:start x="0" y="0"/>
                  <wp:lineTo x="0" y="21360"/>
                  <wp:lineTo x="21494" y="21360"/>
                  <wp:lineTo x="21494" y="0"/>
                  <wp:lineTo x="0" y="0"/>
                </wp:wrapPolygon>
              </wp:wrapTight>
              <wp:docPr id="175"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6994"/>
                      <a:stretch/>
                    </pic:blipFill>
                    <pic:spPr bwMode="auto">
                      <a:xfrm>
                        <a:off x="0" y="0"/>
                        <a:ext cx="220211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3356">
          <w:rPr>
            <w:rFonts w:ascii="Arial" w:hAnsi="Arial" w:cs="Arial"/>
          </w:rPr>
          <w:t>Wij hebben een reset knop voorzien op de microcontroller zodat we altijd o</w:t>
        </w:r>
        <w:r>
          <w:rPr>
            <w:rFonts w:ascii="Arial" w:hAnsi="Arial" w:cs="Arial"/>
          </w:rPr>
          <w:t>p</w:t>
        </w:r>
        <w:r w:rsidRPr="00273356">
          <w:rPr>
            <w:rFonts w:ascii="Arial" w:hAnsi="Arial" w:cs="Arial"/>
          </w:rPr>
          <w:t>nieuw het programma kunnen laten afspelen. De reset moet voor zien worden van condensator zodat we geen bounce krijgen</w:t>
        </w:r>
        <w:r>
          <w:rPr>
            <w:rFonts w:ascii="Arial" w:hAnsi="Arial" w:cs="Arial"/>
          </w:rPr>
          <w:t>,</w:t>
        </w:r>
        <w:r w:rsidRPr="00273356">
          <w:rPr>
            <w:rFonts w:ascii="Arial" w:hAnsi="Arial" w:cs="Arial"/>
          </w:rPr>
          <w:t xml:space="preserve"> zie oscillatie.</w:t>
        </w:r>
      </w:ins>
    </w:p>
    <w:p w14:paraId="64489311" w14:textId="77777777" w:rsidR="008F745A" w:rsidRDefault="008F745A" w:rsidP="008F745A">
      <w:pPr>
        <w:rPr>
          <w:ins w:id="1157" w:author="Stijn Van den bossche" w:date="2021-05-21T20:34:00Z"/>
        </w:rPr>
      </w:pPr>
    </w:p>
    <w:p w14:paraId="4F3EEE0F" w14:textId="77777777" w:rsidR="008F745A" w:rsidRDefault="008F745A" w:rsidP="008F745A">
      <w:pPr>
        <w:rPr>
          <w:ins w:id="1158" w:author="Stijn Van den bossche" w:date="2021-05-21T20:34:00Z"/>
        </w:rPr>
      </w:pPr>
    </w:p>
    <w:p w14:paraId="3C3F8B18" w14:textId="77777777" w:rsidR="008F745A" w:rsidRDefault="008F745A" w:rsidP="008F745A">
      <w:pPr>
        <w:rPr>
          <w:ins w:id="1159" w:author="Stijn Van den bossche" w:date="2021-05-21T20:34:00Z"/>
        </w:rPr>
      </w:pPr>
    </w:p>
    <w:p w14:paraId="6CC7E2CB" w14:textId="77777777" w:rsidR="008F745A" w:rsidRDefault="008F745A" w:rsidP="008F745A">
      <w:pPr>
        <w:rPr>
          <w:ins w:id="1160" w:author="Stijn Van den bossche" w:date="2021-05-21T20:34:00Z"/>
        </w:rPr>
      </w:pPr>
    </w:p>
    <w:p w14:paraId="4B548619" w14:textId="77777777" w:rsidR="008F745A" w:rsidRDefault="008F745A" w:rsidP="008F745A">
      <w:pPr>
        <w:rPr>
          <w:ins w:id="1161" w:author="Stijn Van den bossche" w:date="2021-05-21T20:34:00Z"/>
        </w:rPr>
      </w:pPr>
    </w:p>
    <w:p w14:paraId="04A94CC5" w14:textId="77777777" w:rsidR="008F745A" w:rsidRDefault="008F745A" w:rsidP="008F745A">
      <w:pPr>
        <w:rPr>
          <w:ins w:id="1162" w:author="Stijn Van den bossche" w:date="2021-05-21T20:34:00Z"/>
        </w:rPr>
      </w:pPr>
    </w:p>
    <w:p w14:paraId="6DF2D351" w14:textId="77777777" w:rsidR="008F745A" w:rsidRDefault="008F745A" w:rsidP="008F745A">
      <w:pPr>
        <w:rPr>
          <w:ins w:id="1163" w:author="Stijn Van den bossche" w:date="2021-05-21T20:34:00Z"/>
        </w:rPr>
      </w:pPr>
    </w:p>
    <w:p w14:paraId="17A1BBA5" w14:textId="77777777" w:rsidR="008F745A" w:rsidRDefault="008F745A" w:rsidP="008F745A">
      <w:pPr>
        <w:rPr>
          <w:ins w:id="1164" w:author="Stijn Van den bossche" w:date="2021-05-21T20:34:00Z"/>
        </w:rPr>
      </w:pPr>
    </w:p>
    <w:p w14:paraId="32A86E1A" w14:textId="77777777" w:rsidR="008F745A" w:rsidRDefault="008F745A" w:rsidP="008F745A">
      <w:pPr>
        <w:rPr>
          <w:ins w:id="1165" w:author="Stijn Van den bossche" w:date="2021-05-21T20:34:00Z"/>
          <w:rFonts w:ascii="Arial" w:hAnsi="Arial" w:cs="Arial"/>
        </w:rPr>
      </w:pPr>
      <w:ins w:id="1166" w:author="Stijn Van den bossche" w:date="2021-05-21T20:34:00Z">
        <w:r w:rsidRPr="00273356">
          <w:rPr>
            <w:rFonts w:ascii="Arial" w:hAnsi="Arial" w:cs="Arial"/>
          </w:rPr>
          <w:t>De microcontroller moet een</w:t>
        </w:r>
        <w:r>
          <w:rPr>
            <w:rFonts w:ascii="Arial" w:hAnsi="Arial" w:cs="Arial"/>
          </w:rPr>
          <w:t xml:space="preserve"> kristal</w:t>
        </w:r>
        <w:r w:rsidRPr="00273356">
          <w:rPr>
            <w:rFonts w:ascii="Arial" w:hAnsi="Arial" w:cs="Arial"/>
          </w:rPr>
          <w:t xml:space="preserve"> oscillat</w:t>
        </w:r>
        <w:r>
          <w:rPr>
            <w:rFonts w:ascii="Arial" w:hAnsi="Arial" w:cs="Arial"/>
          </w:rPr>
          <w:t xml:space="preserve">ie hebben tussen </w:t>
        </w:r>
        <w:r w:rsidRPr="00273356">
          <w:rPr>
            <w:rFonts w:ascii="Arial" w:hAnsi="Arial" w:cs="Arial"/>
          </w:rPr>
          <w:t>4</w:t>
        </w:r>
        <w:r>
          <w:rPr>
            <w:rFonts w:ascii="Arial" w:hAnsi="Arial" w:cs="Arial"/>
          </w:rPr>
          <w:t xml:space="preserve"> en </w:t>
        </w:r>
        <w:r w:rsidRPr="00273356">
          <w:rPr>
            <w:rFonts w:ascii="Arial" w:hAnsi="Arial" w:cs="Arial"/>
          </w:rPr>
          <w:t>26 MHz</w:t>
        </w:r>
        <w:r>
          <w:rPr>
            <w:rFonts w:ascii="Arial" w:hAnsi="Arial" w:cs="Arial"/>
          </w:rPr>
          <w:t>. Wij hebben de onze voorzien met een kristal van 8 MHz.</w:t>
        </w:r>
      </w:ins>
    </w:p>
    <w:p w14:paraId="0294A807" w14:textId="77777777" w:rsidR="008F745A" w:rsidRDefault="008F745A" w:rsidP="008F745A">
      <w:pPr>
        <w:rPr>
          <w:ins w:id="1167" w:author="Stijn Van den bossche" w:date="2021-05-21T20:34:00Z"/>
          <w:rFonts w:ascii="Arial" w:hAnsi="Arial" w:cs="Arial"/>
        </w:rPr>
      </w:pPr>
      <w:ins w:id="1168" w:author="Stijn Van den bossche" w:date="2021-05-21T20:34:00Z">
        <w:r>
          <w:rPr>
            <w:rFonts w:ascii="Arial" w:hAnsi="Arial" w:cs="Arial"/>
          </w:rPr>
          <w:t xml:space="preserve">Op de microcontroller zijn er twee poorten voorzien voor een oscillatie, wij hebben gekozen voor PH0 en PH1 omdat de andere een oscillatie van </w:t>
        </w:r>
        <w:r w:rsidRPr="00EF11CC">
          <w:rPr>
            <w:rFonts w:ascii="Arial" w:hAnsi="Arial" w:cs="Arial"/>
          </w:rPr>
          <w:t xml:space="preserve">32 kHz </w:t>
        </w:r>
        <w:r>
          <w:rPr>
            <w:rFonts w:ascii="Arial" w:hAnsi="Arial" w:cs="Arial"/>
          </w:rPr>
          <w:t>maximum mag hebben, met het gebruik van een</w:t>
        </w:r>
        <w:r w:rsidRPr="00EF11CC">
          <w:rPr>
            <w:rFonts w:ascii="Arial" w:hAnsi="Arial" w:cs="Arial"/>
          </w:rPr>
          <w:t xml:space="preserve"> RTC</w:t>
        </w:r>
        <w:r>
          <w:rPr>
            <w:rFonts w:ascii="Arial" w:hAnsi="Arial" w:cs="Arial"/>
          </w:rPr>
          <w:t xml:space="preserve">, deze bevind zich op pinnen PC14 en PC15. </w:t>
        </w:r>
      </w:ins>
    </w:p>
    <w:p w14:paraId="1BFEBA16" w14:textId="77777777" w:rsidR="008F745A" w:rsidRDefault="008F745A" w:rsidP="008F745A">
      <w:pPr>
        <w:rPr>
          <w:ins w:id="1169" w:author="Stijn Van den bossche" w:date="2021-05-21T20:34:00Z"/>
          <w:rFonts w:ascii="Arial" w:hAnsi="Arial" w:cs="Arial"/>
        </w:rPr>
      </w:pPr>
      <w:ins w:id="1170" w:author="Stijn Van den bossche" w:date="2021-05-21T20:34:00Z">
        <w:r>
          <w:rPr>
            <w:rFonts w:ascii="Arial" w:hAnsi="Arial" w:cs="Arial"/>
          </w:rPr>
          <w:t>Dit is links naast de microcontroller te zien bovenaan deze pagina.</w:t>
        </w:r>
      </w:ins>
    </w:p>
    <w:p w14:paraId="1635918C" w14:textId="77777777" w:rsidR="008F745A" w:rsidRDefault="008F745A" w:rsidP="008F745A">
      <w:pPr>
        <w:rPr>
          <w:ins w:id="1171" w:author="Stijn Van den bossche" w:date="2021-05-21T20:34:00Z"/>
          <w:rFonts w:ascii="Arial" w:hAnsi="Arial" w:cs="Arial"/>
        </w:rPr>
      </w:pPr>
    </w:p>
    <w:p w14:paraId="201D7124" w14:textId="77777777" w:rsidR="008F745A" w:rsidRDefault="008F745A" w:rsidP="008F745A">
      <w:pPr>
        <w:rPr>
          <w:ins w:id="1172" w:author="Stijn Van den bossche" w:date="2021-05-21T20:34:00Z"/>
          <w:rFonts w:ascii="Arial" w:hAnsi="Arial" w:cs="Arial"/>
        </w:rPr>
      </w:pPr>
    </w:p>
    <w:p w14:paraId="248A3E48" w14:textId="77777777" w:rsidR="008F745A" w:rsidRDefault="008F745A" w:rsidP="008F745A">
      <w:pPr>
        <w:rPr>
          <w:ins w:id="1173" w:author="Stijn Van den bossche" w:date="2021-05-21T20:34:00Z"/>
          <w:rFonts w:ascii="Arial" w:hAnsi="Arial" w:cs="Arial"/>
        </w:rPr>
      </w:pPr>
    </w:p>
    <w:p w14:paraId="66841F94" w14:textId="77777777" w:rsidR="008F745A" w:rsidRDefault="008F745A" w:rsidP="008F745A">
      <w:pPr>
        <w:rPr>
          <w:ins w:id="1174" w:author="Stijn Van den bossche" w:date="2021-05-21T20:34:00Z"/>
          <w:rFonts w:ascii="Arial" w:hAnsi="Arial" w:cs="Arial"/>
        </w:rPr>
      </w:pPr>
    </w:p>
    <w:p w14:paraId="75BC5F48" w14:textId="77777777" w:rsidR="008F745A" w:rsidRDefault="008F745A" w:rsidP="008F745A">
      <w:pPr>
        <w:rPr>
          <w:ins w:id="1175" w:author="Stijn Van den bossche" w:date="2021-05-21T20:34:00Z"/>
          <w:rFonts w:ascii="Arial" w:hAnsi="Arial" w:cs="Arial"/>
        </w:rPr>
      </w:pPr>
    </w:p>
    <w:p w14:paraId="56A04A49" w14:textId="77777777" w:rsidR="008F745A" w:rsidRDefault="008F745A" w:rsidP="008F745A">
      <w:pPr>
        <w:rPr>
          <w:ins w:id="1176" w:author="Stijn Van den bossche" w:date="2021-05-21T20:34:00Z"/>
          <w:rFonts w:ascii="Arial" w:hAnsi="Arial" w:cs="Arial"/>
        </w:rPr>
      </w:pPr>
    </w:p>
    <w:p w14:paraId="5E4EB98B" w14:textId="77777777" w:rsidR="008F745A" w:rsidRDefault="008F745A" w:rsidP="008F745A">
      <w:pPr>
        <w:rPr>
          <w:ins w:id="1177" w:author="Stijn Van den bossche" w:date="2021-05-21T20:34:00Z"/>
          <w:rFonts w:ascii="Arial" w:hAnsi="Arial" w:cs="Arial"/>
        </w:rPr>
      </w:pPr>
    </w:p>
    <w:p w14:paraId="0D310056" w14:textId="77777777" w:rsidR="008F745A" w:rsidRDefault="008F745A" w:rsidP="008F745A">
      <w:pPr>
        <w:rPr>
          <w:ins w:id="1178" w:author="Stijn Van den bossche" w:date="2021-05-21T20:34:00Z"/>
          <w:rFonts w:ascii="Arial" w:hAnsi="Arial" w:cs="Arial"/>
        </w:rPr>
      </w:pPr>
    </w:p>
    <w:p w14:paraId="2BE699DE" w14:textId="77777777" w:rsidR="008F745A" w:rsidRDefault="008F745A" w:rsidP="008F745A">
      <w:pPr>
        <w:rPr>
          <w:ins w:id="1179" w:author="Stijn Van den bossche" w:date="2021-05-21T20:34:00Z"/>
          <w:rFonts w:ascii="Arial" w:hAnsi="Arial" w:cs="Arial"/>
        </w:rPr>
      </w:pPr>
    </w:p>
    <w:p w14:paraId="48A99D15" w14:textId="77777777" w:rsidR="008F745A" w:rsidRDefault="008F745A" w:rsidP="008F745A">
      <w:pPr>
        <w:rPr>
          <w:ins w:id="1180" w:author="Stijn Van den bossche" w:date="2021-05-21T20:34:00Z"/>
          <w:rFonts w:ascii="Arial" w:hAnsi="Arial" w:cs="Arial"/>
        </w:rPr>
      </w:pPr>
    </w:p>
    <w:p w14:paraId="2DFC1AC0" w14:textId="77777777" w:rsidR="008F745A" w:rsidRDefault="008F745A" w:rsidP="008F745A">
      <w:pPr>
        <w:rPr>
          <w:ins w:id="1181" w:author="Stijn Van den bossche" w:date="2021-05-21T20:34:00Z"/>
          <w:rFonts w:ascii="Arial" w:hAnsi="Arial" w:cs="Arial"/>
        </w:rPr>
      </w:pPr>
    </w:p>
    <w:p w14:paraId="3B9B15B6" w14:textId="77777777" w:rsidR="008F745A" w:rsidRDefault="008F745A" w:rsidP="008F745A">
      <w:pPr>
        <w:rPr>
          <w:ins w:id="1182" w:author="Stijn Van den bossche" w:date="2021-05-21T20:34:00Z"/>
          <w:rFonts w:ascii="Arial" w:hAnsi="Arial" w:cs="Arial"/>
        </w:rPr>
      </w:pPr>
    </w:p>
    <w:p w14:paraId="479CB86A" w14:textId="77777777" w:rsidR="008F745A" w:rsidRPr="007C2C2B" w:rsidRDefault="008F745A" w:rsidP="008F745A">
      <w:pPr>
        <w:pStyle w:val="ListParagraph"/>
        <w:keepNext/>
        <w:keepLines/>
        <w:numPr>
          <w:ilvl w:val="0"/>
          <w:numId w:val="38"/>
        </w:numPr>
        <w:spacing w:before="40"/>
        <w:contextualSpacing w:val="0"/>
        <w:outlineLvl w:val="1"/>
        <w:rPr>
          <w:ins w:id="1183" w:author="Stijn Van den bossche" w:date="2021-05-21T20:34:00Z"/>
          <w:rFonts w:ascii="Arial" w:eastAsiaTheme="majorEastAsia" w:hAnsi="Arial" w:cs="Arial"/>
          <w:vanish/>
          <w:sz w:val="26"/>
          <w:szCs w:val="26"/>
        </w:rPr>
      </w:pPr>
      <w:bookmarkStart w:id="1184" w:name="_Toc71100109"/>
      <w:bookmarkStart w:id="1185" w:name="_Toc71456006"/>
      <w:bookmarkStart w:id="1186" w:name="_Toc71804578"/>
      <w:bookmarkEnd w:id="1184"/>
      <w:bookmarkEnd w:id="1185"/>
      <w:bookmarkEnd w:id="1186"/>
    </w:p>
    <w:p w14:paraId="625B976B" w14:textId="77777777" w:rsidR="008F745A" w:rsidRPr="007C2C2B" w:rsidRDefault="008F745A" w:rsidP="008F745A">
      <w:pPr>
        <w:pStyle w:val="ListParagraph"/>
        <w:keepNext/>
        <w:keepLines/>
        <w:numPr>
          <w:ilvl w:val="1"/>
          <w:numId w:val="38"/>
        </w:numPr>
        <w:spacing w:before="40"/>
        <w:contextualSpacing w:val="0"/>
        <w:outlineLvl w:val="1"/>
        <w:rPr>
          <w:ins w:id="1187" w:author="Stijn Van den bossche" w:date="2021-05-21T20:34:00Z"/>
          <w:rFonts w:ascii="Arial" w:eastAsiaTheme="majorEastAsia" w:hAnsi="Arial" w:cs="Arial"/>
          <w:vanish/>
          <w:sz w:val="26"/>
          <w:szCs w:val="26"/>
        </w:rPr>
      </w:pPr>
      <w:bookmarkStart w:id="1188" w:name="_Toc71100110"/>
      <w:bookmarkStart w:id="1189" w:name="_Toc71456007"/>
      <w:bookmarkStart w:id="1190" w:name="_Toc71804579"/>
      <w:bookmarkEnd w:id="1188"/>
      <w:bookmarkEnd w:id="1189"/>
      <w:bookmarkEnd w:id="1190"/>
    </w:p>
    <w:p w14:paraId="6ECCC6B3" w14:textId="77777777" w:rsidR="008F745A" w:rsidRPr="007C2C2B" w:rsidRDefault="008F745A" w:rsidP="008F745A">
      <w:pPr>
        <w:pStyle w:val="ListParagraph"/>
        <w:keepNext/>
        <w:keepLines/>
        <w:numPr>
          <w:ilvl w:val="1"/>
          <w:numId w:val="38"/>
        </w:numPr>
        <w:spacing w:before="40"/>
        <w:contextualSpacing w:val="0"/>
        <w:outlineLvl w:val="1"/>
        <w:rPr>
          <w:ins w:id="1191" w:author="Stijn Van den bossche" w:date="2021-05-21T20:34:00Z"/>
          <w:rFonts w:ascii="Arial" w:eastAsiaTheme="majorEastAsia" w:hAnsi="Arial" w:cs="Arial"/>
          <w:vanish/>
          <w:sz w:val="26"/>
          <w:szCs w:val="26"/>
        </w:rPr>
      </w:pPr>
      <w:bookmarkStart w:id="1192" w:name="_Toc71100111"/>
      <w:bookmarkStart w:id="1193" w:name="_Toc71456008"/>
      <w:bookmarkStart w:id="1194" w:name="_Toc71804580"/>
      <w:bookmarkEnd w:id="1192"/>
      <w:bookmarkEnd w:id="1193"/>
      <w:bookmarkEnd w:id="1194"/>
    </w:p>
    <w:p w14:paraId="40EFB145" w14:textId="77777777" w:rsidR="008F745A" w:rsidRPr="007C2C2B" w:rsidRDefault="008F745A" w:rsidP="008F745A">
      <w:pPr>
        <w:pStyle w:val="Heading2"/>
        <w:numPr>
          <w:ilvl w:val="2"/>
          <w:numId w:val="38"/>
        </w:numPr>
        <w:rPr>
          <w:ins w:id="1195" w:author="Stijn Van den bossche" w:date="2021-05-21T20:34:00Z"/>
          <w:rFonts w:ascii="Arial" w:hAnsi="Arial" w:cs="Arial"/>
        </w:rPr>
      </w:pPr>
      <w:bookmarkStart w:id="1196" w:name="_Toc71804581"/>
      <w:ins w:id="1197" w:author="Stijn Van den bossche" w:date="2021-05-21T20:34:00Z">
        <w:r w:rsidRPr="007C2C2B">
          <w:rPr>
            <w:rFonts w:ascii="Arial" w:hAnsi="Arial" w:cs="Arial"/>
            <w:color w:val="auto"/>
          </w:rPr>
          <w:t>Communicaties</w:t>
        </w:r>
        <w:bookmarkEnd w:id="1196"/>
        <w:r w:rsidRPr="007C2C2B">
          <w:rPr>
            <w:rFonts w:ascii="Arial" w:hAnsi="Arial" w:cs="Arial"/>
          </w:rPr>
          <w:t xml:space="preserve"> </w:t>
        </w:r>
      </w:ins>
    </w:p>
    <w:p w14:paraId="467081CD" w14:textId="77777777" w:rsidR="008F745A" w:rsidRPr="004149AF" w:rsidRDefault="008F745A" w:rsidP="008F745A">
      <w:pPr>
        <w:rPr>
          <w:ins w:id="1198" w:author="Stijn Van den bossche" w:date="2021-05-21T20:34:00Z"/>
          <w:rFonts w:ascii="Arial" w:hAnsi="Arial" w:cs="Arial"/>
        </w:rPr>
      </w:pPr>
    </w:p>
    <w:p w14:paraId="6530783A" w14:textId="77777777" w:rsidR="008F745A" w:rsidRDefault="008F745A" w:rsidP="008F745A">
      <w:pPr>
        <w:rPr>
          <w:ins w:id="1199" w:author="Stijn Van den bossche" w:date="2021-05-21T20:34:00Z"/>
        </w:rPr>
      </w:pPr>
    </w:p>
    <w:p w14:paraId="0F813259" w14:textId="77777777" w:rsidR="008F745A" w:rsidRDefault="008F745A" w:rsidP="008F745A">
      <w:pPr>
        <w:rPr>
          <w:ins w:id="1200" w:author="Stijn Van den bossche" w:date="2021-05-21T20:34:00Z"/>
          <w:rFonts w:ascii="Arial" w:hAnsi="Arial" w:cs="Arial"/>
          <w:b/>
          <w:bCs/>
        </w:rPr>
      </w:pPr>
      <w:ins w:id="1201" w:author="Stijn Van den bossche" w:date="2021-05-21T20:34:00Z">
        <w:r>
          <w:rPr>
            <w:rFonts w:ascii="Arial" w:hAnsi="Arial" w:cs="Arial"/>
          </w:rPr>
          <w:t>Het protocol dat we gebruiken om onze microcontroller te programmeren is seriële communicatie. Dit via de ST-LINK V2. De benodigde pinnen hiervoor zijn te zijn hieronder op de voorziene connector.</w:t>
        </w:r>
      </w:ins>
    </w:p>
    <w:p w14:paraId="6A753BAC" w14:textId="77777777" w:rsidR="008F745A" w:rsidRDefault="008F745A" w:rsidP="008F745A">
      <w:pPr>
        <w:rPr>
          <w:ins w:id="1202" w:author="Stijn Van den bossche" w:date="2021-05-21T20:34:00Z"/>
          <w:rFonts w:ascii="Arial" w:hAnsi="Arial" w:cs="Arial"/>
          <w:lang w:eastAsia="nl-BE"/>
        </w:rPr>
      </w:pPr>
    </w:p>
    <w:p w14:paraId="2E7F304B" w14:textId="77777777" w:rsidR="008F745A" w:rsidRDefault="008F745A" w:rsidP="008F745A">
      <w:pPr>
        <w:rPr>
          <w:ins w:id="1203" w:author="Stijn Van den bossche" w:date="2021-05-21T20:34:00Z"/>
          <w:rFonts w:ascii="Arial" w:hAnsi="Arial" w:cs="Arial"/>
          <w:lang w:eastAsia="nl-BE"/>
        </w:rPr>
      </w:pPr>
      <w:ins w:id="1204" w:author="Stijn Van den bossche" w:date="2021-05-21T20:34:00Z">
        <w:r>
          <w:rPr>
            <w:noProof/>
          </w:rPr>
          <w:drawing>
            <wp:anchor distT="0" distB="0" distL="114300" distR="114300" simplePos="0" relativeHeight="251782144" behindDoc="1" locked="0" layoutInCell="1" allowOverlap="1" wp14:anchorId="1414A952" wp14:editId="77B07119">
              <wp:simplePos x="0" y="0"/>
              <wp:positionH relativeFrom="margin">
                <wp:posOffset>3232785</wp:posOffset>
              </wp:positionH>
              <wp:positionV relativeFrom="paragraph">
                <wp:posOffset>3810</wp:posOffset>
              </wp:positionV>
              <wp:extent cx="1952191" cy="1554480"/>
              <wp:effectExtent l="0" t="0" r="0" b="7620"/>
              <wp:wrapNone/>
              <wp:docPr id="176" name="Afbeelding 72" descr="ST-LINK/V2 - Stmicroelectronics - In Circuit Debugger/Programmer, For STM8  &amp; STM32, SWIM and JTAG Serial Wire Debugging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LINK/V2 - Stmicroelectronics - In Circuit Debugger/Programmer, For STM8  &amp; STM32, SWIM and JTAG Serial Wire Debugging Inter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191" cy="155448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6C7BEB" w14:textId="77777777" w:rsidR="008F745A" w:rsidRDefault="008F745A" w:rsidP="008F745A">
      <w:pPr>
        <w:ind w:left="6372"/>
        <w:rPr>
          <w:ins w:id="1205" w:author="Stijn Van den bossche" w:date="2021-05-21T20:34:00Z"/>
          <w:rFonts w:ascii="Arial" w:hAnsi="Arial" w:cs="Arial"/>
          <w:lang w:eastAsia="nl-BE"/>
        </w:rPr>
      </w:pPr>
      <w:ins w:id="1206" w:author="Stijn Van den bossche" w:date="2021-05-21T20:34:00Z">
        <w:r>
          <w:rPr>
            <w:noProof/>
          </w:rPr>
          <w:drawing>
            <wp:anchor distT="0" distB="0" distL="114300" distR="114300" simplePos="0" relativeHeight="251781120" behindDoc="1" locked="0" layoutInCell="1" allowOverlap="1" wp14:anchorId="46EFC2C5" wp14:editId="770FCE9D">
              <wp:simplePos x="0" y="0"/>
              <wp:positionH relativeFrom="column">
                <wp:posOffset>128905</wp:posOffset>
              </wp:positionH>
              <wp:positionV relativeFrom="paragraph">
                <wp:posOffset>11430</wp:posOffset>
              </wp:positionV>
              <wp:extent cx="3100284" cy="1074420"/>
              <wp:effectExtent l="0" t="0" r="5080" b="0"/>
              <wp:wrapTopAndBottom/>
              <wp:docPr id="177"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00284" cy="1074420"/>
                      </a:xfrm>
                      <a:prstGeom prst="rect">
                        <a:avLst/>
                      </a:prstGeom>
                    </pic:spPr>
                  </pic:pic>
                </a:graphicData>
              </a:graphic>
              <wp14:sizeRelH relativeFrom="page">
                <wp14:pctWidth>0</wp14:pctWidth>
              </wp14:sizeRelH>
              <wp14:sizeRelV relativeFrom="page">
                <wp14:pctHeight>0</wp14:pctHeight>
              </wp14:sizeRelV>
            </wp:anchor>
          </w:drawing>
        </w:r>
        <w:r w:rsidRPr="00EC2D7E">
          <w:rPr>
            <w:rFonts w:ascii="Arial" w:hAnsi="Arial" w:cs="Arial"/>
            <w:lang w:eastAsia="nl-BE"/>
          </w:rPr>
          <w:t xml:space="preserve">. </w:t>
        </w:r>
      </w:ins>
    </w:p>
    <w:p w14:paraId="3CDADBEF" w14:textId="77777777" w:rsidR="008F745A" w:rsidRDefault="008F745A" w:rsidP="008F745A">
      <w:pPr>
        <w:rPr>
          <w:ins w:id="1207" w:author="Stijn Van den bossche" w:date="2021-05-21T20:34:00Z"/>
        </w:rPr>
      </w:pPr>
    </w:p>
    <w:p w14:paraId="33343971" w14:textId="77777777" w:rsidR="008F745A" w:rsidRDefault="008F745A" w:rsidP="008F745A">
      <w:pPr>
        <w:rPr>
          <w:ins w:id="1208" w:author="Stijn Van den bossche" w:date="2021-05-21T20:34:00Z"/>
          <w:rFonts w:ascii="Arial" w:hAnsi="Arial" w:cs="Arial"/>
        </w:rPr>
      </w:pPr>
    </w:p>
    <w:p w14:paraId="758C60D1" w14:textId="77777777" w:rsidR="008F745A" w:rsidRPr="000B34E4" w:rsidRDefault="008F745A" w:rsidP="008F745A">
      <w:pPr>
        <w:rPr>
          <w:ins w:id="1209" w:author="Stijn Van den bossche" w:date="2021-05-21T20:34:00Z"/>
          <w:rFonts w:ascii="Arial" w:hAnsi="Arial" w:cs="Arial"/>
        </w:rPr>
      </w:pPr>
      <w:ins w:id="1210" w:author="Stijn Van den bossche" w:date="2021-05-21T20:34:00Z">
        <w:r w:rsidRPr="000B34E4">
          <w:rPr>
            <w:rFonts w:ascii="Arial" w:hAnsi="Arial" w:cs="Arial"/>
          </w:rPr>
          <w:t xml:space="preserve">De pin SWCLK van de ST link V2 moet op pin PA14 </w:t>
        </w:r>
        <w:r>
          <w:rPr>
            <w:rFonts w:ascii="Arial" w:hAnsi="Arial" w:cs="Arial"/>
          </w:rPr>
          <w:t xml:space="preserve">van de </w:t>
        </w:r>
        <w:r w:rsidRPr="001357E3">
          <w:rPr>
            <w:rFonts w:ascii="Arial" w:hAnsi="Arial" w:cs="Arial"/>
          </w:rPr>
          <w:t>STM32F411CEU7</w:t>
        </w:r>
        <w:r>
          <w:rPr>
            <w:rFonts w:ascii="Arial" w:hAnsi="Arial" w:cs="Arial"/>
          </w:rPr>
          <w:t xml:space="preserve"> komen. </w:t>
        </w:r>
        <w:r w:rsidRPr="000B34E4">
          <w:rPr>
            <w:rFonts w:ascii="Arial" w:hAnsi="Arial" w:cs="Arial"/>
          </w:rPr>
          <w:t>De pin SW</w:t>
        </w:r>
        <w:r>
          <w:rPr>
            <w:rFonts w:ascii="Arial" w:hAnsi="Arial" w:cs="Arial"/>
          </w:rPr>
          <w:t>DIO</w:t>
        </w:r>
        <w:r w:rsidRPr="000B34E4">
          <w:rPr>
            <w:rFonts w:ascii="Arial" w:hAnsi="Arial" w:cs="Arial"/>
          </w:rPr>
          <w:t xml:space="preserve"> van de ST link V2 moeten op pin PA1</w:t>
        </w:r>
        <w:r>
          <w:rPr>
            <w:rFonts w:ascii="Arial" w:hAnsi="Arial" w:cs="Arial"/>
          </w:rPr>
          <w:t>3</w:t>
        </w:r>
        <w:r w:rsidRPr="000B34E4">
          <w:rPr>
            <w:rFonts w:ascii="Arial" w:hAnsi="Arial" w:cs="Arial"/>
          </w:rPr>
          <w:t xml:space="preserve"> </w:t>
        </w:r>
        <w:r>
          <w:rPr>
            <w:rFonts w:ascii="Arial" w:hAnsi="Arial" w:cs="Arial"/>
          </w:rPr>
          <w:t xml:space="preserve">van de </w:t>
        </w:r>
        <w:r w:rsidRPr="001357E3">
          <w:rPr>
            <w:rFonts w:ascii="Arial" w:hAnsi="Arial" w:cs="Arial"/>
          </w:rPr>
          <w:t>STM32F411CEU7</w:t>
        </w:r>
        <w:r>
          <w:rPr>
            <w:rFonts w:ascii="Arial" w:hAnsi="Arial" w:cs="Arial"/>
          </w:rPr>
          <w:t xml:space="preserve"> komen. </w:t>
        </w:r>
      </w:ins>
    </w:p>
    <w:p w14:paraId="256B17AE" w14:textId="77777777" w:rsidR="008F745A" w:rsidRDefault="008F745A" w:rsidP="008F745A">
      <w:pPr>
        <w:rPr>
          <w:ins w:id="1211" w:author="Stijn Van den bossche" w:date="2021-05-21T20:34:00Z"/>
        </w:rPr>
      </w:pPr>
    </w:p>
    <w:p w14:paraId="18783B77" w14:textId="77777777" w:rsidR="008F745A" w:rsidRDefault="008F745A" w:rsidP="008F745A">
      <w:pPr>
        <w:rPr>
          <w:ins w:id="1212" w:author="Stijn Van den bossche" w:date="2021-05-21T20:34:00Z"/>
        </w:rPr>
      </w:pPr>
    </w:p>
    <w:p w14:paraId="578E021F" w14:textId="77777777" w:rsidR="008F745A" w:rsidRDefault="008F745A" w:rsidP="008F745A">
      <w:pPr>
        <w:rPr>
          <w:ins w:id="1213" w:author="Stijn Van den bossche" w:date="2021-05-21T20:34:00Z"/>
          <w:rFonts w:ascii="Arial" w:hAnsi="Arial" w:cs="Arial"/>
          <w:b/>
          <w:bCs/>
        </w:rPr>
      </w:pPr>
      <w:ins w:id="1214" w:author="Stijn Van den bossche" w:date="2021-05-21T20:34:00Z">
        <w:r>
          <w:rPr>
            <w:rFonts w:ascii="Arial" w:hAnsi="Arial" w:cs="Arial"/>
            <w:b/>
            <w:bCs/>
          </w:rPr>
          <w:t>SPI</w:t>
        </w:r>
      </w:ins>
    </w:p>
    <w:p w14:paraId="7DF43A72" w14:textId="77777777" w:rsidR="008F745A" w:rsidRDefault="008F745A" w:rsidP="008F745A">
      <w:pPr>
        <w:rPr>
          <w:ins w:id="1215" w:author="Stijn Van den bossche" w:date="2021-05-21T20:34:00Z"/>
        </w:rPr>
      </w:pPr>
    </w:p>
    <w:p w14:paraId="1D7329CB" w14:textId="77777777" w:rsidR="008F745A" w:rsidRDefault="008F745A" w:rsidP="008F745A">
      <w:pPr>
        <w:rPr>
          <w:ins w:id="1216" w:author="Stijn Van den bossche" w:date="2021-05-21T20:34:00Z"/>
          <w:rFonts w:ascii="Arial" w:hAnsi="Arial" w:cs="Arial"/>
        </w:rPr>
      </w:pPr>
      <w:ins w:id="1217" w:author="Stijn Van den bossche" w:date="2021-05-21T20:34:00Z">
        <w:r>
          <w:rPr>
            <w:rFonts w:ascii="Arial" w:hAnsi="Arial" w:cs="Arial"/>
          </w:rPr>
          <w:t>Bij SPI hangen er verschillende slaves aan dezelfde data- en kloklijn, daarom is er per slave ene aparte Chip Select (CS) lijn. Wanneer deze voor een bepaalde slave laag wordt getrokken, is de data op de datalijn (MOSI) bestemt voor deze slave, en gaat hij deze ontvangen en verwerken wanneer de CS-lijn terug hoog gaat.</w:t>
        </w:r>
      </w:ins>
    </w:p>
    <w:p w14:paraId="66170651" w14:textId="77777777" w:rsidR="008F745A" w:rsidRDefault="008F745A" w:rsidP="008F745A">
      <w:pPr>
        <w:rPr>
          <w:ins w:id="1218" w:author="Stijn Van den bossche" w:date="2021-05-21T20:34:00Z"/>
          <w:rFonts w:ascii="Arial" w:hAnsi="Arial" w:cs="Arial"/>
        </w:rPr>
      </w:pPr>
    </w:p>
    <w:p w14:paraId="1C5A4CC3" w14:textId="77777777" w:rsidR="008F745A" w:rsidRDefault="008F745A" w:rsidP="008F745A">
      <w:pPr>
        <w:pStyle w:val="ListParagraph"/>
        <w:numPr>
          <w:ilvl w:val="0"/>
          <w:numId w:val="36"/>
        </w:numPr>
        <w:rPr>
          <w:ins w:id="1219" w:author="Stijn Van den bossche" w:date="2021-05-21T20:34:00Z"/>
          <w:rFonts w:ascii="Arial" w:hAnsi="Arial" w:cs="Arial"/>
        </w:rPr>
      </w:pPr>
      <w:ins w:id="1220" w:author="Stijn Van den bossche" w:date="2021-05-21T20:34:00Z">
        <w:r>
          <w:rPr>
            <w:noProof/>
          </w:rPr>
          <w:drawing>
            <wp:anchor distT="0" distB="0" distL="114300" distR="114300" simplePos="0" relativeHeight="251773952" behindDoc="1" locked="0" layoutInCell="1" allowOverlap="1" wp14:anchorId="34764F14" wp14:editId="39C4776D">
              <wp:simplePos x="0" y="0"/>
              <wp:positionH relativeFrom="column">
                <wp:posOffset>2694305</wp:posOffset>
              </wp:positionH>
              <wp:positionV relativeFrom="paragraph">
                <wp:posOffset>192405</wp:posOffset>
              </wp:positionV>
              <wp:extent cx="2851150" cy="1236980"/>
              <wp:effectExtent l="0" t="0" r="6350" b="1270"/>
              <wp:wrapTight wrapText="bothSides">
                <wp:wrapPolygon edited="0">
                  <wp:start x="0" y="0"/>
                  <wp:lineTo x="0" y="21290"/>
                  <wp:lineTo x="21504" y="21290"/>
                  <wp:lineTo x="21504" y="0"/>
                  <wp:lineTo x="0" y="0"/>
                </wp:wrapPolygon>
              </wp:wrapTight>
              <wp:docPr id="178"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985"/>
                      <a:stretch/>
                    </pic:blipFill>
                    <pic:spPr bwMode="auto">
                      <a:xfrm>
                        <a:off x="0" y="0"/>
                        <a:ext cx="2851150" cy="123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623E">
          <w:rPr>
            <w:rFonts w:ascii="Arial" w:hAnsi="Arial" w:cs="Arial"/>
            <w:b/>
            <w:bCs/>
          </w:rPr>
          <w:t>Digitale potentiometer:</w:t>
        </w:r>
        <w:r w:rsidRPr="00EF623E">
          <w:rPr>
            <w:rFonts w:ascii="Arial" w:hAnsi="Arial" w:cs="Arial"/>
          </w:rPr>
          <w:t xml:space="preserve"> Als je CS laag gemaakt hebt kan je de </w:t>
        </w:r>
        <w:r>
          <w:rPr>
            <w:rFonts w:ascii="Arial" w:hAnsi="Arial" w:cs="Arial"/>
          </w:rPr>
          <w:t xml:space="preserve">16 bit </w:t>
        </w:r>
        <w:r w:rsidRPr="00EF623E">
          <w:rPr>
            <w:rFonts w:ascii="Arial" w:hAnsi="Arial" w:cs="Arial"/>
          </w:rPr>
          <w:t xml:space="preserve">data beginnen inlezen. </w:t>
        </w:r>
        <w:r w:rsidRPr="00EF623E">
          <w:rPr>
            <w:rFonts w:ascii="Arial" w:hAnsi="Arial" w:cs="Arial"/>
            <w:noProof/>
          </w:rPr>
          <w:t>De digitale</w:t>
        </w:r>
        <w:r>
          <w:rPr>
            <w:rFonts w:ascii="Arial" w:hAnsi="Arial" w:cs="Arial"/>
            <w:noProof/>
          </w:rPr>
          <w:t xml:space="preserve"> potentiometers beginnen de adressen en de data in te lezen als de CLK hoog is. Als alle adressen en data zijn ingelezen moet CS terug hoog worden en zal de weerstandswaarde van de potentiometer veranderen.</w:t>
        </w:r>
      </w:ins>
    </w:p>
    <w:p w14:paraId="4F3F8791" w14:textId="77777777" w:rsidR="008F745A" w:rsidRDefault="008F745A" w:rsidP="008F745A">
      <w:pPr>
        <w:rPr>
          <w:ins w:id="1221" w:author="Stijn Van den bossche" w:date="2021-05-21T20:34:00Z"/>
          <w:noProof/>
        </w:rPr>
      </w:pPr>
    </w:p>
    <w:p w14:paraId="53409E64" w14:textId="77777777" w:rsidR="008F745A" w:rsidRPr="00664AD8" w:rsidRDefault="008F745A" w:rsidP="008F745A">
      <w:pPr>
        <w:pStyle w:val="ListParagraph"/>
        <w:numPr>
          <w:ilvl w:val="0"/>
          <w:numId w:val="36"/>
        </w:numPr>
        <w:rPr>
          <w:ins w:id="1222" w:author="Stijn Van den bossche" w:date="2021-05-21T20:34:00Z"/>
          <w:rFonts w:ascii="Arial" w:hAnsi="Arial" w:cs="Arial"/>
          <w:b/>
          <w:bCs/>
        </w:rPr>
      </w:pPr>
      <w:ins w:id="1223" w:author="Stijn Van den bossche" w:date="2021-05-21T20:34:00Z">
        <w:r>
          <w:rPr>
            <w:rFonts w:ascii="Arial" w:hAnsi="Arial" w:cs="Arial"/>
            <w:b/>
            <w:bCs/>
            <w:noProof/>
          </w:rPr>
          <mc:AlternateContent>
            <mc:Choice Requires="wpg">
              <w:drawing>
                <wp:anchor distT="0" distB="0" distL="114300" distR="114300" simplePos="0" relativeHeight="251774976" behindDoc="1" locked="0" layoutInCell="1" allowOverlap="1" wp14:anchorId="41265D2D" wp14:editId="77D1533F">
                  <wp:simplePos x="0" y="0"/>
                  <wp:positionH relativeFrom="margin">
                    <wp:posOffset>2728595</wp:posOffset>
                  </wp:positionH>
                  <wp:positionV relativeFrom="paragraph">
                    <wp:posOffset>10795</wp:posOffset>
                  </wp:positionV>
                  <wp:extent cx="3457575" cy="1733550"/>
                  <wp:effectExtent l="0" t="0" r="9525" b="0"/>
                  <wp:wrapTight wrapText="bothSides">
                    <wp:wrapPolygon edited="0">
                      <wp:start x="0" y="0"/>
                      <wp:lineTo x="0" y="18752"/>
                      <wp:lineTo x="476" y="18989"/>
                      <wp:lineTo x="476" y="21363"/>
                      <wp:lineTo x="21064" y="21363"/>
                      <wp:lineTo x="21064" y="18989"/>
                      <wp:lineTo x="21540" y="18752"/>
                      <wp:lineTo x="21540" y="0"/>
                      <wp:lineTo x="0" y="0"/>
                    </wp:wrapPolygon>
                  </wp:wrapTight>
                  <wp:docPr id="111" name="Groep 47"/>
                  <wp:cNvGraphicFramePr/>
                  <a:graphic xmlns:a="http://schemas.openxmlformats.org/drawingml/2006/main">
                    <a:graphicData uri="http://schemas.microsoft.com/office/word/2010/wordprocessingGroup">
                      <wpg:wgp>
                        <wpg:cNvGrpSpPr/>
                        <wpg:grpSpPr>
                          <a:xfrm>
                            <a:off x="0" y="0"/>
                            <a:ext cx="3457575" cy="1733550"/>
                            <a:chOff x="0" y="0"/>
                            <a:chExt cx="3054350" cy="1606550"/>
                          </a:xfrm>
                        </wpg:grpSpPr>
                        <pic:pic xmlns:pic="http://schemas.openxmlformats.org/drawingml/2006/picture">
                          <pic:nvPicPr>
                            <pic:cNvPr id="112" name="Afbeelding 4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5250" y="1398270"/>
                              <a:ext cx="2863850" cy="208280"/>
                            </a:xfrm>
                            <a:prstGeom prst="rect">
                              <a:avLst/>
                            </a:prstGeom>
                          </pic:spPr>
                        </pic:pic>
                        <pic:pic xmlns:pic="http://schemas.openxmlformats.org/drawingml/2006/picture">
                          <pic:nvPicPr>
                            <pic:cNvPr id="113" name="Afbeelding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4350" cy="1398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DE7DF2" id="Groep 47" o:spid="_x0000_s1026" style="position:absolute;margin-left:214.85pt;margin-top:.85pt;width:272.25pt;height:136.5pt;z-index:-251541504;mso-position-horizontal-relative:margin;mso-width-relative:margin;mso-height-relative:margin" coordsize="30543,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46" o:spid="_x0000_s1027" type="#_x0000_t75" style="position:absolute;left:952;top:13982;width:28639;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">
                    <v:imagedata r:id="rId62" o:title=""/>
                  </v:shape>
                  <v:shape id="Afbeelding 45" o:spid="_x0000_s1028" type="#_x0000_t75" style="position:absolute;width:30543;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">
                    <v:imagedata r:id="rId63" o:title=""/>
                  </v:shape>
                  <w10:wrap type="tight" anchorx="margin"/>
                </v:group>
              </w:pict>
            </mc:Fallback>
          </mc:AlternateContent>
        </w:r>
        <w:r w:rsidRPr="00664AD8">
          <w:rPr>
            <w:rFonts w:ascii="Arial" w:hAnsi="Arial" w:cs="Arial"/>
            <w:b/>
            <w:bCs/>
          </w:rPr>
          <w:t>8-Digit LED Display Driver</w:t>
        </w:r>
        <w:r>
          <w:rPr>
            <w:rFonts w:ascii="Arial" w:hAnsi="Arial" w:cs="Arial"/>
            <w:b/>
            <w:bCs/>
          </w:rPr>
          <w:t xml:space="preserve">: </w:t>
        </w:r>
        <w:r>
          <w:rPr>
            <w:rFonts w:ascii="Arial" w:hAnsi="Arial" w:cs="Arial"/>
          </w:rPr>
          <w:t>Hier gebeurt exact hetzelfde als bij de digitale potentiometer, de data wordt ook ingelezen op een rising edge van de klok.</w:t>
        </w:r>
      </w:ins>
    </w:p>
    <w:p w14:paraId="71093E90" w14:textId="77777777" w:rsidR="008F745A" w:rsidRPr="00664AD8" w:rsidRDefault="008F745A" w:rsidP="008F745A">
      <w:pPr>
        <w:pStyle w:val="ListParagraph"/>
        <w:rPr>
          <w:ins w:id="1224" w:author="Stijn Van den bossche" w:date="2021-05-21T20:34:00Z"/>
          <w:rFonts w:ascii="Arial" w:hAnsi="Arial" w:cs="Arial"/>
          <w:b/>
          <w:bCs/>
        </w:rPr>
      </w:pPr>
    </w:p>
    <w:p w14:paraId="0AB20B28" w14:textId="77777777" w:rsidR="008F745A" w:rsidRPr="00664AD8" w:rsidRDefault="008F745A" w:rsidP="008F745A">
      <w:pPr>
        <w:pStyle w:val="ListParagraph"/>
        <w:ind w:left="1428"/>
        <w:rPr>
          <w:ins w:id="1225" w:author="Stijn Van den bossche" w:date="2021-05-21T20:34:00Z"/>
          <w:rFonts w:ascii="Arial" w:hAnsi="Arial" w:cs="Arial"/>
          <w:b/>
          <w:bCs/>
        </w:rPr>
      </w:pPr>
    </w:p>
    <w:p w14:paraId="6B62C649" w14:textId="77777777" w:rsidR="008F745A" w:rsidRDefault="008F745A" w:rsidP="008F745A">
      <w:pPr>
        <w:rPr>
          <w:ins w:id="1226" w:author="Stijn Van den bossche" w:date="2021-05-21T20:34:00Z"/>
        </w:rPr>
      </w:pPr>
    </w:p>
    <w:p w14:paraId="475DC6AB" w14:textId="77777777" w:rsidR="008F745A" w:rsidRDefault="008F745A" w:rsidP="008F745A">
      <w:pPr>
        <w:rPr>
          <w:ins w:id="1227" w:author="Stijn Van den bossche" w:date="2021-05-21T20:34:00Z"/>
        </w:rPr>
      </w:pPr>
    </w:p>
    <w:p w14:paraId="739B7A8A" w14:textId="77777777" w:rsidR="008F745A" w:rsidRDefault="008F745A" w:rsidP="008F745A">
      <w:pPr>
        <w:rPr>
          <w:ins w:id="1228" w:author="Stijn Van den bossche" w:date="2021-05-21T20:34:00Z"/>
        </w:rPr>
      </w:pPr>
    </w:p>
    <w:p w14:paraId="2EB8F9F8" w14:textId="77777777" w:rsidR="008F745A" w:rsidRDefault="008F745A" w:rsidP="008F745A">
      <w:pPr>
        <w:rPr>
          <w:ins w:id="1229" w:author="Stijn Van den bossche" w:date="2021-05-21T20:34:00Z"/>
        </w:rPr>
      </w:pPr>
    </w:p>
    <w:p w14:paraId="095A600F" w14:textId="77777777" w:rsidR="008F745A" w:rsidRDefault="008F745A" w:rsidP="008F745A">
      <w:pPr>
        <w:rPr>
          <w:ins w:id="1230" w:author="Stijn Van den bossche" w:date="2021-05-21T20:34:00Z"/>
        </w:rPr>
      </w:pPr>
    </w:p>
    <w:p w14:paraId="6B23E56E" w14:textId="77777777" w:rsidR="008F745A" w:rsidRDefault="008F745A" w:rsidP="008F745A">
      <w:pPr>
        <w:rPr>
          <w:ins w:id="1231" w:author="Stijn Van den bossche" w:date="2021-05-21T20:34:00Z"/>
        </w:rPr>
      </w:pPr>
    </w:p>
    <w:p w14:paraId="5B259FD3" w14:textId="77777777" w:rsidR="008F745A" w:rsidRDefault="008F745A" w:rsidP="008F745A">
      <w:pPr>
        <w:rPr>
          <w:ins w:id="1232" w:author="Stijn Van den bossche" w:date="2021-05-21T20:34:00Z"/>
          <w:rFonts w:ascii="Arial" w:hAnsi="Arial" w:cs="Arial"/>
          <w:b/>
          <w:bCs/>
        </w:rPr>
      </w:pPr>
      <w:ins w:id="1233" w:author="Stijn Van den bossche" w:date="2021-05-21T20:34:00Z">
        <w:r w:rsidRPr="00BE121A">
          <w:rPr>
            <w:rFonts w:ascii="Arial" w:hAnsi="Arial" w:cs="Arial"/>
            <w:b/>
            <w:bCs/>
          </w:rPr>
          <w:t>I²C</w:t>
        </w:r>
      </w:ins>
    </w:p>
    <w:p w14:paraId="4D714D06" w14:textId="77777777" w:rsidR="008F745A" w:rsidRDefault="008F745A" w:rsidP="008F745A">
      <w:pPr>
        <w:rPr>
          <w:ins w:id="1234" w:author="Stijn Van den bossche" w:date="2021-05-21T20:34:00Z"/>
          <w:rFonts w:ascii="Arial" w:hAnsi="Arial" w:cs="Arial"/>
        </w:rPr>
      </w:pPr>
      <w:ins w:id="1235" w:author="Stijn Van den bossche" w:date="2021-05-21T20:34:00Z">
        <w:r>
          <w:rPr>
            <w:rFonts w:ascii="Arial" w:hAnsi="Arial" w:cs="Arial"/>
          </w:rPr>
          <w:t>De IC voor onze touchpad’s worden aangestuurd met I²C. Dit protocol wordt over 2 lijnen gestuurd de lijn SDA (</w:t>
        </w:r>
        <w:r>
          <w:rPr>
            <w:rFonts w:ascii="Arial" w:hAnsi="Arial" w:cs="Arial"/>
            <w:color w:val="202122"/>
            <w:sz w:val="21"/>
            <w:szCs w:val="21"/>
            <w:shd w:val="clear" w:color="auto" w:fill="FFFFFF"/>
          </w:rPr>
          <w:t>data line</w:t>
        </w:r>
        <w:r>
          <w:rPr>
            <w:rFonts w:ascii="Arial" w:hAnsi="Arial" w:cs="Arial"/>
          </w:rPr>
          <w:t>) en SCL (</w:t>
        </w:r>
        <w:r w:rsidRPr="0087697D">
          <w:rPr>
            <w:rFonts w:ascii="Arial" w:hAnsi="Arial" w:cs="Arial"/>
          </w:rPr>
          <w:t>clock line</w:t>
        </w:r>
        <w:r>
          <w:rPr>
            <w:rFonts w:ascii="Arial" w:hAnsi="Arial" w:cs="Arial"/>
          </w:rPr>
          <w:t xml:space="preserve">). De lijn data is geen data die binnenkomt op de chip maar toont aan wat voor data er binnenkomt. </w:t>
        </w:r>
      </w:ins>
    </w:p>
    <w:p w14:paraId="0EA4C430" w14:textId="77777777" w:rsidR="008F745A" w:rsidRDefault="008F745A" w:rsidP="008F745A">
      <w:pPr>
        <w:rPr>
          <w:ins w:id="1236" w:author="Stijn Van den bossche" w:date="2021-05-21T20:34:00Z"/>
          <w:rFonts w:ascii="Arial" w:hAnsi="Arial" w:cs="Arial"/>
        </w:rPr>
      </w:pPr>
      <w:ins w:id="1237" w:author="Stijn Van den bossche" w:date="2021-05-21T20:34:00Z">
        <w:r>
          <w:rPr>
            <w:noProof/>
          </w:rPr>
          <w:lastRenderedPageBreak/>
          <w:drawing>
            <wp:inline distT="0" distB="0" distL="0" distR="0" wp14:anchorId="3473982A" wp14:editId="51A15BE6">
              <wp:extent cx="2794805" cy="465801"/>
              <wp:effectExtent l="0" t="0" r="0" b="0"/>
              <wp:docPr id="179" name="Afbeelding 49" descr="Data transfer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ransfer sequ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0603" cy="468434"/>
                      </a:xfrm>
                      <a:prstGeom prst="rect">
                        <a:avLst/>
                      </a:prstGeom>
                      <a:noFill/>
                      <a:ln>
                        <a:noFill/>
                      </a:ln>
                    </pic:spPr>
                  </pic:pic>
                </a:graphicData>
              </a:graphic>
            </wp:inline>
          </w:drawing>
        </w:r>
      </w:ins>
    </w:p>
    <w:p w14:paraId="62071338" w14:textId="77777777" w:rsidR="008F745A" w:rsidRDefault="008F745A" w:rsidP="008F745A">
      <w:pPr>
        <w:rPr>
          <w:ins w:id="1238" w:author="Stijn Van den bossche" w:date="2021-05-21T20:34:00Z"/>
          <w:rFonts w:ascii="Arial" w:hAnsi="Arial" w:cs="Arial"/>
        </w:rPr>
      </w:pPr>
      <w:ins w:id="1239" w:author="Stijn Van den bossche" w:date="2021-05-21T20:34:00Z">
        <w:r w:rsidRPr="008D61FD">
          <w:rPr>
            <w:rFonts w:ascii="Arial" w:hAnsi="Arial" w:cs="Arial"/>
            <w:b/>
            <w:bCs/>
          </w:rPr>
          <w:t>Start:</w:t>
        </w:r>
        <w:r>
          <w:rPr>
            <w:rFonts w:ascii="Arial" w:hAnsi="Arial" w:cs="Arial"/>
          </w:rPr>
          <w:t xml:space="preserve"> De chip begint te starten met lezen van data als de SDA lag wordt en SCL hoog is dit is dan de start bit, daarna moet SCL eens laag worden en dan kan het data beginnen ingelezen worden. Per keer dat SCL hoog wordt de data op SDA uitgelezen. </w:t>
        </w:r>
      </w:ins>
    </w:p>
    <w:p w14:paraId="44792482" w14:textId="77777777" w:rsidR="008F745A" w:rsidRDefault="008F745A" w:rsidP="008F745A">
      <w:pPr>
        <w:rPr>
          <w:ins w:id="1240" w:author="Stijn Van den bossche" w:date="2021-05-21T20:34:00Z"/>
          <w:rFonts w:ascii="Arial" w:hAnsi="Arial" w:cs="Arial"/>
        </w:rPr>
      </w:pPr>
    </w:p>
    <w:p w14:paraId="767A6EE8" w14:textId="77777777" w:rsidR="008F745A" w:rsidRDefault="008F745A" w:rsidP="008F745A">
      <w:pPr>
        <w:rPr>
          <w:ins w:id="1241" w:author="Stijn Van den bossche" w:date="2021-05-21T20:34:00Z"/>
          <w:rFonts w:ascii="Arial" w:hAnsi="Arial" w:cs="Arial"/>
        </w:rPr>
      </w:pPr>
    </w:p>
    <w:p w14:paraId="51FDB8C2" w14:textId="77777777" w:rsidR="008F745A" w:rsidRDefault="008F745A" w:rsidP="008F745A">
      <w:pPr>
        <w:rPr>
          <w:ins w:id="1242" w:author="Stijn Van den bossche" w:date="2021-05-21T20:34:00Z"/>
          <w:rFonts w:ascii="Arial" w:hAnsi="Arial" w:cs="Arial"/>
        </w:rPr>
      </w:pPr>
      <w:ins w:id="1243" w:author="Stijn Van den bossche" w:date="2021-05-21T20:34:00Z">
        <w:r w:rsidRPr="008D61FD">
          <w:rPr>
            <w:rFonts w:ascii="Arial" w:hAnsi="Arial" w:cs="Arial"/>
            <w:b/>
            <w:bCs/>
          </w:rPr>
          <w:t>Read:</w:t>
        </w:r>
        <w:r>
          <w:rPr>
            <w:rFonts w:ascii="Arial" w:hAnsi="Arial" w:cs="Arial"/>
          </w:rPr>
          <w:t xml:space="preserve"> De eerste data dat binnen gelezen wordt is het adres, het begint ook met lezen als het een interrupt heeft geregen dus dan is INT even hoog + een read bit zodat de master zegt dat hij de data </w:t>
        </w:r>
        <w:proofErr w:type="gramStart"/>
        <w:r>
          <w:rPr>
            <w:rFonts w:ascii="Arial" w:hAnsi="Arial" w:cs="Arial"/>
          </w:rPr>
          <w:t>wilt</w:t>
        </w:r>
        <w:proofErr w:type="gramEnd"/>
        <w:r>
          <w:rPr>
            <w:rFonts w:ascii="Arial" w:hAnsi="Arial" w:cs="Arial"/>
          </w:rPr>
          <w:t xml:space="preserve"> uitlezen. Als dit gebeurd is zal de INT laag worden zodat het kan beginnen met de data uit te lezen, als INT hoog stond wil dat zeggen dat het adres niet machte.</w:t>
        </w:r>
      </w:ins>
    </w:p>
    <w:p w14:paraId="0DA5DBB2" w14:textId="77777777" w:rsidR="008F745A" w:rsidRDefault="008F745A" w:rsidP="008F745A">
      <w:pPr>
        <w:rPr>
          <w:ins w:id="1244" w:author="Stijn Van den bossche" w:date="2021-05-21T20:34:00Z"/>
          <w:rFonts w:ascii="Arial" w:hAnsi="Arial" w:cs="Arial"/>
        </w:rPr>
      </w:pPr>
    </w:p>
    <w:p w14:paraId="2EEA00C0" w14:textId="77777777" w:rsidR="008F745A" w:rsidRDefault="008F745A" w:rsidP="008F745A">
      <w:pPr>
        <w:rPr>
          <w:ins w:id="1245" w:author="Stijn Van den bossche" w:date="2021-05-21T20:34:00Z"/>
          <w:rFonts w:ascii="Arial" w:hAnsi="Arial" w:cs="Arial"/>
        </w:rPr>
      </w:pPr>
      <w:ins w:id="1246" w:author="Stijn Van den bossche" w:date="2021-05-21T20:34:00Z">
        <w:r>
          <w:rPr>
            <w:rFonts w:ascii="Arial" w:hAnsi="Arial" w:cs="Arial"/>
          </w:rPr>
          <w:t>Master read</w:t>
        </w:r>
      </w:ins>
    </w:p>
    <w:p w14:paraId="622B8B5B" w14:textId="77777777" w:rsidR="008F745A" w:rsidRPr="002222E8" w:rsidRDefault="008F745A" w:rsidP="008F745A">
      <w:pPr>
        <w:rPr>
          <w:ins w:id="1247" w:author="Stijn Van den bossche" w:date="2021-05-21T20:34:00Z"/>
          <w:rFonts w:ascii="Arial" w:hAnsi="Arial" w:cs="Arial"/>
        </w:rPr>
      </w:pPr>
      <w:ins w:id="1248" w:author="Stijn Van den bossche" w:date="2021-05-21T20:34:00Z">
        <w:r>
          <w:rPr>
            <w:noProof/>
          </w:rPr>
          <w:drawing>
            <wp:inline distT="0" distB="0" distL="0" distR="0" wp14:anchorId="364F5BD3" wp14:editId="1D827C41">
              <wp:extent cx="5760720" cy="1207135"/>
              <wp:effectExtent l="0" t="0" r="0" b="0"/>
              <wp:docPr id="180"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07135"/>
                      </a:xfrm>
                      <a:prstGeom prst="rect">
                        <a:avLst/>
                      </a:prstGeom>
                    </pic:spPr>
                  </pic:pic>
                </a:graphicData>
              </a:graphic>
            </wp:inline>
          </w:drawing>
        </w:r>
      </w:ins>
    </w:p>
    <w:p w14:paraId="3B8E1872" w14:textId="77777777" w:rsidR="008F745A" w:rsidRDefault="008F745A" w:rsidP="008F745A">
      <w:pPr>
        <w:rPr>
          <w:ins w:id="1249" w:author="Stijn Van den bossche" w:date="2021-05-21T20:34:00Z"/>
          <w:rFonts w:ascii="Arial" w:hAnsi="Arial" w:cs="Arial"/>
          <w:b/>
          <w:bCs/>
        </w:rPr>
      </w:pPr>
    </w:p>
    <w:p w14:paraId="554CA6F4" w14:textId="77777777" w:rsidR="008F745A" w:rsidRDefault="008F745A" w:rsidP="008F745A">
      <w:pPr>
        <w:rPr>
          <w:ins w:id="1250" w:author="Stijn Van den bossche" w:date="2021-05-21T20:34:00Z"/>
          <w:rFonts w:ascii="Arial" w:hAnsi="Arial" w:cs="Arial"/>
          <w:b/>
          <w:bCs/>
        </w:rPr>
      </w:pPr>
    </w:p>
    <w:p w14:paraId="78ADBACD" w14:textId="77777777" w:rsidR="008F745A" w:rsidRDefault="008F745A" w:rsidP="008F745A">
      <w:pPr>
        <w:rPr>
          <w:ins w:id="1251" w:author="Stijn Van den bossche" w:date="2021-05-21T20:34:00Z"/>
          <w:rFonts w:ascii="Arial" w:hAnsi="Arial" w:cs="Arial"/>
          <w:b/>
          <w:bCs/>
        </w:rPr>
      </w:pPr>
    </w:p>
    <w:p w14:paraId="3BE43459" w14:textId="77777777" w:rsidR="008F745A" w:rsidRDefault="008F745A" w:rsidP="008F745A">
      <w:pPr>
        <w:rPr>
          <w:ins w:id="1252" w:author="Stijn Van den bossche" w:date="2021-05-21T20:34:00Z"/>
          <w:rFonts w:ascii="Arial" w:hAnsi="Arial" w:cs="Arial"/>
          <w:b/>
          <w:bCs/>
        </w:rPr>
      </w:pPr>
    </w:p>
    <w:p w14:paraId="3CB90722" w14:textId="77777777" w:rsidR="008F745A" w:rsidRDefault="008F745A" w:rsidP="008F745A">
      <w:pPr>
        <w:rPr>
          <w:ins w:id="1253" w:author="Stijn Van den bossche" w:date="2021-05-21T20:34:00Z"/>
          <w:rFonts w:ascii="Arial" w:hAnsi="Arial" w:cs="Arial"/>
          <w:b/>
          <w:bCs/>
        </w:rPr>
      </w:pPr>
    </w:p>
    <w:p w14:paraId="21538429" w14:textId="77777777" w:rsidR="008F745A" w:rsidRDefault="008F745A" w:rsidP="008F745A">
      <w:pPr>
        <w:rPr>
          <w:ins w:id="1254" w:author="Stijn Van den bossche" w:date="2021-05-21T20:34:00Z"/>
          <w:rFonts w:ascii="Arial" w:hAnsi="Arial" w:cs="Arial"/>
        </w:rPr>
      </w:pPr>
      <w:ins w:id="1255" w:author="Stijn Van den bossche" w:date="2021-05-21T20:34:00Z">
        <w:r w:rsidRPr="008D61FD">
          <w:rPr>
            <w:rFonts w:ascii="Arial" w:hAnsi="Arial" w:cs="Arial"/>
            <w:b/>
            <w:bCs/>
          </w:rPr>
          <w:t xml:space="preserve">Write: </w:t>
        </w:r>
        <w:r>
          <w:rPr>
            <w:rFonts w:ascii="Arial" w:hAnsi="Arial" w:cs="Arial"/>
          </w:rPr>
          <w:t xml:space="preserve">De eerste data dat binnen gelezen wordt is het adres + een write bit zodat de master zegt dat hij de data </w:t>
        </w:r>
        <w:proofErr w:type="gramStart"/>
        <w:r>
          <w:rPr>
            <w:rFonts w:ascii="Arial" w:hAnsi="Arial" w:cs="Arial"/>
          </w:rPr>
          <w:t>wilt</w:t>
        </w:r>
        <w:proofErr w:type="gramEnd"/>
        <w:r>
          <w:rPr>
            <w:rFonts w:ascii="Arial" w:hAnsi="Arial" w:cs="Arial"/>
          </w:rPr>
          <w:t xml:space="preserve"> uitlezen. De INT blijft hier laag zodat het altijd kan dat verzenden.</w:t>
        </w:r>
      </w:ins>
    </w:p>
    <w:p w14:paraId="1C01E673" w14:textId="77777777" w:rsidR="008F745A" w:rsidRDefault="008F745A" w:rsidP="008F745A">
      <w:pPr>
        <w:rPr>
          <w:ins w:id="1256" w:author="Stijn Van den bossche" w:date="2021-05-21T20:34:00Z"/>
          <w:rFonts w:ascii="Arial" w:hAnsi="Arial" w:cs="Arial"/>
        </w:rPr>
      </w:pPr>
    </w:p>
    <w:p w14:paraId="0FF27D2E" w14:textId="77777777" w:rsidR="008F745A" w:rsidRPr="008339A9" w:rsidRDefault="008F745A" w:rsidP="008F745A">
      <w:pPr>
        <w:rPr>
          <w:ins w:id="1257" w:author="Stijn Van den bossche" w:date="2021-05-21T20:34:00Z"/>
          <w:rFonts w:ascii="Arial" w:hAnsi="Arial" w:cs="Arial"/>
        </w:rPr>
      </w:pPr>
      <w:ins w:id="1258" w:author="Stijn Van den bossche" w:date="2021-05-21T20:34:00Z">
        <w:r w:rsidRPr="008339A9">
          <w:rPr>
            <w:rFonts w:ascii="Arial" w:hAnsi="Arial" w:cs="Arial"/>
          </w:rPr>
          <w:t xml:space="preserve">Master </w:t>
        </w:r>
        <w:r>
          <w:rPr>
            <w:rFonts w:ascii="Arial" w:hAnsi="Arial" w:cs="Arial"/>
          </w:rPr>
          <w:t>write</w:t>
        </w:r>
      </w:ins>
    </w:p>
    <w:p w14:paraId="64B9186A" w14:textId="77777777" w:rsidR="008F745A" w:rsidRDefault="008F745A" w:rsidP="008F745A">
      <w:pPr>
        <w:rPr>
          <w:ins w:id="1259" w:author="Stijn Van den bossche" w:date="2021-05-21T20:34:00Z"/>
        </w:rPr>
      </w:pPr>
      <w:ins w:id="1260" w:author="Stijn Van den bossche" w:date="2021-05-21T20:34:00Z">
        <w:r>
          <w:rPr>
            <w:noProof/>
          </w:rPr>
          <w:drawing>
            <wp:inline distT="0" distB="0" distL="0" distR="0" wp14:anchorId="31E591D8" wp14:editId="4F18E934">
              <wp:extent cx="5728970" cy="1153795"/>
              <wp:effectExtent l="0" t="0" r="5080" b="8255"/>
              <wp:docPr id="18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1"/>
                      <a:stretch/>
                    </pic:blipFill>
                    <pic:spPr bwMode="auto">
                      <a:xfrm>
                        <a:off x="0" y="0"/>
                        <a:ext cx="5728970" cy="1153795"/>
                      </a:xfrm>
                      <a:prstGeom prst="rect">
                        <a:avLst/>
                      </a:prstGeom>
                      <a:ln>
                        <a:noFill/>
                      </a:ln>
                      <a:extLst>
                        <a:ext uri="{53640926-AAD7-44D8-BBD7-CCE9431645EC}">
                          <a14:shadowObscured xmlns:a14="http://schemas.microsoft.com/office/drawing/2010/main"/>
                        </a:ext>
                      </a:extLst>
                    </pic:spPr>
                  </pic:pic>
                </a:graphicData>
              </a:graphic>
            </wp:inline>
          </w:drawing>
        </w:r>
      </w:ins>
    </w:p>
    <w:p w14:paraId="2BEA7805" w14:textId="77777777" w:rsidR="008F745A" w:rsidRPr="00A40DCA" w:rsidRDefault="008F745A" w:rsidP="008F745A">
      <w:pPr>
        <w:rPr>
          <w:ins w:id="1261" w:author="Stijn Van den bossche" w:date="2021-05-21T20:34:00Z"/>
          <w:rFonts w:ascii="Arial" w:hAnsi="Arial" w:cs="Arial"/>
        </w:rPr>
      </w:pPr>
      <w:ins w:id="1262" w:author="Stijn Van den bossche" w:date="2021-05-21T20:34:00Z">
        <w:r w:rsidRPr="008D61FD">
          <w:rPr>
            <w:rFonts w:ascii="Arial" w:hAnsi="Arial" w:cs="Arial"/>
            <w:b/>
            <w:bCs/>
          </w:rPr>
          <w:t xml:space="preserve">Stop: </w:t>
        </w:r>
        <w:r w:rsidRPr="00A40DCA">
          <w:rPr>
            <w:rFonts w:ascii="Arial" w:hAnsi="Arial" w:cs="Arial"/>
          </w:rPr>
          <w:t>De stop bit wordt aangeduid als de SCL al eventjes hoog is en daarna SDA hoog wordt.</w:t>
        </w:r>
      </w:ins>
    </w:p>
    <w:p w14:paraId="5D0B25AA" w14:textId="77777777" w:rsidR="008F745A" w:rsidRDefault="008F745A" w:rsidP="008F745A">
      <w:pPr>
        <w:rPr>
          <w:ins w:id="1263" w:author="Stijn Van den bossche" w:date="2021-05-21T20:34:00Z"/>
          <w:rFonts w:ascii="Arial" w:hAnsi="Arial" w:cs="Arial"/>
          <w:b/>
          <w:bCs/>
        </w:rPr>
      </w:pPr>
    </w:p>
    <w:p w14:paraId="0FB0E066" w14:textId="77777777" w:rsidR="008F745A" w:rsidRDefault="008F745A" w:rsidP="008F745A">
      <w:pPr>
        <w:rPr>
          <w:ins w:id="1264" w:author="Stijn Van den bossche" w:date="2021-05-21T20:34:00Z"/>
          <w:rFonts w:ascii="Arial" w:hAnsi="Arial" w:cs="Arial"/>
          <w:b/>
          <w:bCs/>
        </w:rPr>
      </w:pPr>
    </w:p>
    <w:p w14:paraId="0F9D6347" w14:textId="77777777" w:rsidR="008F745A" w:rsidRPr="007E602E" w:rsidRDefault="008F745A" w:rsidP="008F745A">
      <w:pPr>
        <w:pStyle w:val="ListParagraph"/>
        <w:keepNext/>
        <w:keepLines/>
        <w:numPr>
          <w:ilvl w:val="0"/>
          <w:numId w:val="40"/>
        </w:numPr>
        <w:spacing w:before="40"/>
        <w:contextualSpacing w:val="0"/>
        <w:outlineLvl w:val="1"/>
        <w:rPr>
          <w:ins w:id="1265" w:author="Stijn Van den bossche" w:date="2021-05-21T20:34:00Z"/>
          <w:rFonts w:asciiTheme="majorHAnsi" w:eastAsiaTheme="majorEastAsia" w:hAnsiTheme="majorHAnsi" w:cstheme="majorBidi"/>
          <w:vanish/>
          <w:color w:val="2F5496" w:themeColor="accent1" w:themeShade="BF"/>
          <w:sz w:val="26"/>
          <w:szCs w:val="26"/>
        </w:rPr>
      </w:pPr>
      <w:bookmarkStart w:id="1266" w:name="_Toc71100113"/>
      <w:bookmarkStart w:id="1267" w:name="_Toc71456010"/>
      <w:bookmarkStart w:id="1268" w:name="_Toc71804582"/>
      <w:bookmarkEnd w:id="1266"/>
      <w:bookmarkEnd w:id="1267"/>
      <w:bookmarkEnd w:id="1268"/>
    </w:p>
    <w:p w14:paraId="23F65371" w14:textId="77777777" w:rsidR="008F745A" w:rsidRPr="007E602E" w:rsidRDefault="008F745A" w:rsidP="008F745A">
      <w:pPr>
        <w:pStyle w:val="ListParagraph"/>
        <w:keepNext/>
        <w:keepLines/>
        <w:numPr>
          <w:ilvl w:val="1"/>
          <w:numId w:val="40"/>
        </w:numPr>
        <w:spacing w:before="40"/>
        <w:contextualSpacing w:val="0"/>
        <w:outlineLvl w:val="1"/>
        <w:rPr>
          <w:ins w:id="1269" w:author="Stijn Van den bossche" w:date="2021-05-21T20:34:00Z"/>
          <w:rFonts w:asciiTheme="majorHAnsi" w:eastAsiaTheme="majorEastAsia" w:hAnsiTheme="majorHAnsi" w:cstheme="majorBidi"/>
          <w:vanish/>
          <w:color w:val="2F5496" w:themeColor="accent1" w:themeShade="BF"/>
          <w:sz w:val="26"/>
          <w:szCs w:val="26"/>
        </w:rPr>
      </w:pPr>
      <w:bookmarkStart w:id="1270" w:name="_Toc71100114"/>
      <w:bookmarkStart w:id="1271" w:name="_Toc71456011"/>
      <w:bookmarkStart w:id="1272" w:name="_Toc71804583"/>
      <w:bookmarkEnd w:id="1270"/>
      <w:bookmarkEnd w:id="1271"/>
      <w:bookmarkEnd w:id="1272"/>
    </w:p>
    <w:p w14:paraId="3BEBD5D1" w14:textId="77777777" w:rsidR="008F745A" w:rsidRPr="007E602E" w:rsidRDefault="008F745A" w:rsidP="008F745A">
      <w:pPr>
        <w:pStyle w:val="ListParagraph"/>
        <w:keepNext/>
        <w:keepLines/>
        <w:numPr>
          <w:ilvl w:val="1"/>
          <w:numId w:val="40"/>
        </w:numPr>
        <w:spacing w:before="40"/>
        <w:contextualSpacing w:val="0"/>
        <w:outlineLvl w:val="1"/>
        <w:rPr>
          <w:ins w:id="1273" w:author="Stijn Van den bossche" w:date="2021-05-21T20:34:00Z"/>
          <w:rFonts w:asciiTheme="majorHAnsi" w:eastAsiaTheme="majorEastAsia" w:hAnsiTheme="majorHAnsi" w:cstheme="majorBidi"/>
          <w:vanish/>
          <w:color w:val="2F5496" w:themeColor="accent1" w:themeShade="BF"/>
          <w:sz w:val="26"/>
          <w:szCs w:val="26"/>
        </w:rPr>
      </w:pPr>
      <w:bookmarkStart w:id="1274" w:name="_Toc71100115"/>
      <w:bookmarkStart w:id="1275" w:name="_Toc71456012"/>
      <w:bookmarkStart w:id="1276" w:name="_Toc71804584"/>
      <w:bookmarkEnd w:id="1274"/>
      <w:bookmarkEnd w:id="1275"/>
      <w:bookmarkEnd w:id="1276"/>
    </w:p>
    <w:p w14:paraId="61767C81" w14:textId="77777777" w:rsidR="008F745A" w:rsidRPr="007E602E" w:rsidRDefault="008F745A" w:rsidP="008F745A">
      <w:pPr>
        <w:pStyle w:val="ListParagraph"/>
        <w:keepNext/>
        <w:keepLines/>
        <w:numPr>
          <w:ilvl w:val="2"/>
          <w:numId w:val="40"/>
        </w:numPr>
        <w:spacing w:before="40"/>
        <w:contextualSpacing w:val="0"/>
        <w:outlineLvl w:val="1"/>
        <w:rPr>
          <w:ins w:id="1277" w:author="Stijn Van den bossche" w:date="2021-05-21T20:34:00Z"/>
          <w:rFonts w:asciiTheme="majorHAnsi" w:eastAsiaTheme="majorEastAsia" w:hAnsiTheme="majorHAnsi" w:cstheme="majorBidi"/>
          <w:vanish/>
          <w:color w:val="2F5496" w:themeColor="accent1" w:themeShade="BF"/>
          <w:sz w:val="26"/>
          <w:szCs w:val="26"/>
        </w:rPr>
      </w:pPr>
      <w:bookmarkStart w:id="1278" w:name="_Toc71100116"/>
      <w:bookmarkStart w:id="1279" w:name="_Toc71456013"/>
      <w:bookmarkStart w:id="1280" w:name="_Toc71804585"/>
      <w:bookmarkEnd w:id="1278"/>
      <w:bookmarkEnd w:id="1279"/>
      <w:bookmarkEnd w:id="1280"/>
    </w:p>
    <w:p w14:paraId="199348F1" w14:textId="77777777" w:rsidR="008F745A" w:rsidRDefault="008F745A" w:rsidP="008F745A">
      <w:pPr>
        <w:pStyle w:val="Heading2"/>
        <w:numPr>
          <w:ilvl w:val="2"/>
          <w:numId w:val="40"/>
        </w:numPr>
        <w:rPr>
          <w:ins w:id="1281" w:author="Stijn Van den bossche" w:date="2021-05-21T20:34:00Z"/>
          <w:rFonts w:ascii="Arial" w:hAnsi="Arial" w:cs="Arial"/>
          <w:color w:val="auto"/>
        </w:rPr>
      </w:pPr>
      <w:bookmarkStart w:id="1282" w:name="_Toc71804586"/>
      <w:ins w:id="1283" w:author="Stijn Van den bossche" w:date="2021-05-21T20:34:00Z">
        <w:r w:rsidRPr="007E602E">
          <w:rPr>
            <w:rFonts w:ascii="Arial" w:hAnsi="Arial" w:cs="Arial"/>
            <w:color w:val="auto"/>
          </w:rPr>
          <w:t>Spanningsregelaars</w:t>
        </w:r>
        <w:bookmarkEnd w:id="1282"/>
      </w:ins>
    </w:p>
    <w:p w14:paraId="4262047E" w14:textId="77777777" w:rsidR="008F745A" w:rsidRDefault="008F745A" w:rsidP="008F745A">
      <w:pPr>
        <w:rPr>
          <w:ins w:id="1284" w:author="Stijn Van den bossche" w:date="2021-05-21T20:34:00Z"/>
          <w:rFonts w:ascii="Arial" w:hAnsi="Arial" w:cs="Arial"/>
        </w:rPr>
      </w:pPr>
    </w:p>
    <w:p w14:paraId="45531F6E" w14:textId="77777777" w:rsidR="008F745A" w:rsidRDefault="008F745A" w:rsidP="008F745A">
      <w:pPr>
        <w:rPr>
          <w:ins w:id="1285" w:author="Stijn Van den bossche" w:date="2021-05-21T20:34:00Z"/>
          <w:rFonts w:ascii="Arial" w:hAnsi="Arial" w:cs="Arial"/>
          <w:color w:val="333333"/>
          <w:szCs w:val="20"/>
          <w:shd w:val="clear" w:color="auto" w:fill="FFFFFF"/>
        </w:rPr>
      </w:pPr>
      <w:ins w:id="1286" w:author="Stijn Van den bossche" w:date="2021-05-21T20:34:00Z">
        <w:r w:rsidRPr="00690154">
          <w:rPr>
            <w:rFonts w:ascii="Arial" w:hAnsi="Arial" w:cs="Arial"/>
            <w:b/>
            <w:bCs/>
          </w:rPr>
          <w:t>173950336</w:t>
        </w:r>
        <w:r>
          <w:rPr>
            <w:rFonts w:ascii="Arial" w:hAnsi="Arial" w:cs="Arial"/>
            <w:b/>
            <w:bCs/>
          </w:rPr>
          <w:t xml:space="preserve">: </w:t>
        </w:r>
        <w:r w:rsidRPr="003C1FEF">
          <w:rPr>
            <w:rFonts w:ascii="Arial" w:hAnsi="Arial" w:cs="Arial"/>
          </w:rPr>
          <w:t xml:space="preserve">is een </w:t>
        </w:r>
        <w:r>
          <w:rPr>
            <w:rFonts w:ascii="Arial" w:hAnsi="Arial" w:cs="Arial"/>
          </w:rPr>
          <w:t xml:space="preserve">Step Down die 5V DC omzet naar 3,3V DC  en heeft een uitgangsstroom van    </w:t>
        </w:r>
        <w:r>
          <w:rPr>
            <w:rFonts w:ascii="Arial" w:hAnsi="Arial" w:cs="Arial"/>
            <w:color w:val="333333"/>
            <w:szCs w:val="20"/>
            <w:shd w:val="clear" w:color="auto" w:fill="FFFFFF"/>
          </w:rPr>
          <w:t>500 mA.</w:t>
        </w:r>
      </w:ins>
    </w:p>
    <w:p w14:paraId="20E987A5" w14:textId="77777777" w:rsidR="008F745A" w:rsidRDefault="008F745A" w:rsidP="008F745A">
      <w:pPr>
        <w:rPr>
          <w:ins w:id="1287" w:author="Stijn Van den bossche" w:date="2021-05-21T20:34:00Z"/>
          <w:rFonts w:ascii="Arial" w:hAnsi="Arial" w:cs="Arial"/>
          <w:b/>
          <w:bCs/>
        </w:rPr>
      </w:pPr>
      <w:ins w:id="1288" w:author="Stijn Van den bossche" w:date="2021-05-21T20:34:00Z">
        <w:r>
          <w:rPr>
            <w:rFonts w:ascii="Arial" w:hAnsi="Arial" w:cs="Arial"/>
            <w:color w:val="333333"/>
            <w:szCs w:val="20"/>
            <w:shd w:val="clear" w:color="auto" w:fill="FFFFFF"/>
          </w:rPr>
          <w:t>De condensatoren dienen voor spanningen af te vlakken zo zitten we zonder ruis op de beide spanningen.</w:t>
        </w:r>
      </w:ins>
    </w:p>
    <w:p w14:paraId="3A057FC3" w14:textId="77777777" w:rsidR="008F745A" w:rsidRDefault="008F745A" w:rsidP="008F745A">
      <w:pPr>
        <w:rPr>
          <w:ins w:id="1289" w:author="Stijn Van den bossche" w:date="2021-05-21T20:34:00Z"/>
          <w:rFonts w:ascii="Arial" w:hAnsi="Arial" w:cs="Arial"/>
          <w:b/>
          <w:bCs/>
        </w:rPr>
      </w:pPr>
      <w:ins w:id="1290" w:author="Stijn Van den bossche" w:date="2021-05-21T20:34:00Z">
        <w:r>
          <w:rPr>
            <w:noProof/>
          </w:rPr>
          <w:lastRenderedPageBreak/>
          <w:drawing>
            <wp:inline distT="0" distB="0" distL="0" distR="0" wp14:anchorId="09B752A6" wp14:editId="58EA6D37">
              <wp:extent cx="2453640" cy="1952439"/>
              <wp:effectExtent l="0" t="0" r="3810" b="0"/>
              <wp:docPr id="182"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6" t="8498" r="9649" b="6191"/>
                      <a:stretch/>
                    </pic:blipFill>
                    <pic:spPr bwMode="auto">
                      <a:xfrm>
                        <a:off x="0" y="0"/>
                        <a:ext cx="2485568" cy="1977845"/>
                      </a:xfrm>
                      <a:prstGeom prst="rect">
                        <a:avLst/>
                      </a:prstGeom>
                      <a:ln>
                        <a:noFill/>
                      </a:ln>
                      <a:extLst>
                        <a:ext uri="{53640926-AAD7-44D8-BBD7-CCE9431645EC}">
                          <a14:shadowObscured xmlns:a14="http://schemas.microsoft.com/office/drawing/2010/main"/>
                        </a:ext>
                      </a:extLst>
                    </pic:spPr>
                  </pic:pic>
                </a:graphicData>
              </a:graphic>
            </wp:inline>
          </w:drawing>
        </w:r>
      </w:ins>
    </w:p>
    <w:p w14:paraId="000325E0" w14:textId="77777777" w:rsidR="008F745A" w:rsidRDefault="008F745A" w:rsidP="008F745A">
      <w:pPr>
        <w:rPr>
          <w:ins w:id="1291" w:author="Stijn Van den bossche" w:date="2021-05-21T20:34:00Z"/>
          <w:rFonts w:ascii="Arial" w:hAnsi="Arial" w:cs="Arial"/>
          <w:b/>
          <w:bCs/>
        </w:rPr>
      </w:pPr>
    </w:p>
    <w:p w14:paraId="13D0A12C" w14:textId="77777777" w:rsidR="008F745A" w:rsidRDefault="008F745A" w:rsidP="008F745A">
      <w:pPr>
        <w:rPr>
          <w:ins w:id="1292" w:author="Stijn Van den bossche" w:date="2021-05-21T20:34:00Z"/>
          <w:rFonts w:ascii="Arial" w:hAnsi="Arial" w:cs="Arial"/>
          <w:b/>
          <w:bCs/>
        </w:rPr>
      </w:pPr>
    </w:p>
    <w:p w14:paraId="45C3E190" w14:textId="77777777" w:rsidR="008F745A" w:rsidRDefault="008F745A" w:rsidP="008F745A">
      <w:pPr>
        <w:rPr>
          <w:ins w:id="1293" w:author="Stijn Van den bossche" w:date="2021-05-21T20:34:00Z"/>
          <w:rFonts w:ascii="Arial" w:hAnsi="Arial" w:cs="Arial"/>
          <w:b/>
          <w:bCs/>
        </w:rPr>
      </w:pPr>
    </w:p>
    <w:p w14:paraId="06B12B0B" w14:textId="77777777" w:rsidR="008F745A" w:rsidRDefault="008F745A" w:rsidP="008F745A">
      <w:pPr>
        <w:rPr>
          <w:ins w:id="1294" w:author="Stijn Van den bossche" w:date="2021-05-21T20:34:00Z"/>
          <w:rFonts w:ascii="Arial" w:hAnsi="Arial" w:cs="Arial"/>
          <w:b/>
          <w:bCs/>
        </w:rPr>
      </w:pPr>
    </w:p>
    <w:p w14:paraId="55CCF8FF" w14:textId="77777777" w:rsidR="008F745A" w:rsidRDefault="008F745A" w:rsidP="008F745A">
      <w:pPr>
        <w:rPr>
          <w:ins w:id="1295" w:author="Stijn Van den bossche" w:date="2021-05-21T20:34:00Z"/>
          <w:rFonts w:ascii="Arial" w:hAnsi="Arial" w:cs="Arial"/>
          <w:b/>
          <w:bCs/>
        </w:rPr>
      </w:pPr>
    </w:p>
    <w:p w14:paraId="33792ABA" w14:textId="77777777" w:rsidR="008F745A" w:rsidRDefault="008F745A" w:rsidP="008F745A">
      <w:pPr>
        <w:rPr>
          <w:ins w:id="1296" w:author="Stijn Van den bossche" w:date="2021-05-21T20:34:00Z"/>
          <w:rFonts w:ascii="Arial" w:hAnsi="Arial" w:cs="Arial"/>
          <w:b/>
          <w:bCs/>
        </w:rPr>
      </w:pPr>
    </w:p>
    <w:p w14:paraId="4A68DE1D" w14:textId="77777777" w:rsidR="008F745A" w:rsidRDefault="008F745A" w:rsidP="008F745A">
      <w:pPr>
        <w:rPr>
          <w:ins w:id="1297" w:author="Stijn Van den bossche" w:date="2021-05-21T20:34:00Z"/>
          <w:rFonts w:ascii="Arial" w:hAnsi="Arial" w:cs="Arial"/>
          <w:b/>
          <w:bCs/>
        </w:rPr>
      </w:pPr>
    </w:p>
    <w:p w14:paraId="341DCF62" w14:textId="77777777" w:rsidR="008F745A" w:rsidRDefault="008F745A" w:rsidP="008F745A">
      <w:pPr>
        <w:rPr>
          <w:ins w:id="1298" w:author="Stijn Van den bossche" w:date="2021-05-21T20:34:00Z"/>
          <w:rFonts w:ascii="Arial" w:hAnsi="Arial" w:cs="Arial"/>
          <w:b/>
          <w:bCs/>
        </w:rPr>
      </w:pPr>
    </w:p>
    <w:p w14:paraId="76A9BC10" w14:textId="77777777" w:rsidR="008F745A" w:rsidRDefault="008F745A" w:rsidP="008F745A">
      <w:pPr>
        <w:rPr>
          <w:ins w:id="1299" w:author="Stijn Van den bossche" w:date="2021-05-21T20:34:00Z"/>
          <w:rFonts w:ascii="Arial" w:hAnsi="Arial" w:cs="Arial"/>
          <w:b/>
          <w:bCs/>
        </w:rPr>
      </w:pPr>
    </w:p>
    <w:p w14:paraId="68A0AD5E" w14:textId="77777777" w:rsidR="008F745A" w:rsidRPr="006E700A" w:rsidRDefault="008F745A" w:rsidP="008F745A">
      <w:pPr>
        <w:pStyle w:val="ListParagraph"/>
        <w:numPr>
          <w:ilvl w:val="0"/>
          <w:numId w:val="41"/>
        </w:numPr>
        <w:rPr>
          <w:ins w:id="1300" w:author="Stijn Van den bossche" w:date="2021-05-21T20:34:00Z"/>
          <w:rFonts w:ascii="Arial" w:hAnsi="Arial" w:cs="Arial"/>
          <w:b/>
          <w:bCs/>
          <w:vanish/>
        </w:rPr>
      </w:pPr>
    </w:p>
    <w:p w14:paraId="7727DD37" w14:textId="77777777" w:rsidR="008F745A" w:rsidRPr="006E700A" w:rsidRDefault="008F745A" w:rsidP="008F745A">
      <w:pPr>
        <w:pStyle w:val="ListParagraph"/>
        <w:numPr>
          <w:ilvl w:val="1"/>
          <w:numId w:val="41"/>
        </w:numPr>
        <w:rPr>
          <w:ins w:id="1301" w:author="Stijn Van den bossche" w:date="2021-05-21T20:34:00Z"/>
          <w:rFonts w:ascii="Arial" w:hAnsi="Arial" w:cs="Arial"/>
          <w:b/>
          <w:bCs/>
          <w:vanish/>
        </w:rPr>
      </w:pPr>
    </w:p>
    <w:p w14:paraId="4F5E80AA" w14:textId="77777777" w:rsidR="008F745A" w:rsidRPr="006E700A" w:rsidRDefault="008F745A" w:rsidP="008F745A">
      <w:pPr>
        <w:pStyle w:val="ListParagraph"/>
        <w:numPr>
          <w:ilvl w:val="1"/>
          <w:numId w:val="41"/>
        </w:numPr>
        <w:rPr>
          <w:ins w:id="1302" w:author="Stijn Van den bossche" w:date="2021-05-21T20:34:00Z"/>
          <w:rFonts w:ascii="Arial" w:hAnsi="Arial" w:cs="Arial"/>
          <w:b/>
          <w:bCs/>
          <w:vanish/>
        </w:rPr>
      </w:pPr>
    </w:p>
    <w:p w14:paraId="777AD2FF" w14:textId="77777777" w:rsidR="008F745A" w:rsidRPr="006E700A" w:rsidRDefault="008F745A" w:rsidP="008F745A">
      <w:pPr>
        <w:pStyle w:val="ListParagraph"/>
        <w:numPr>
          <w:ilvl w:val="2"/>
          <w:numId w:val="41"/>
        </w:numPr>
        <w:rPr>
          <w:ins w:id="1303" w:author="Stijn Van den bossche" w:date="2021-05-21T20:34:00Z"/>
          <w:rFonts w:ascii="Arial" w:hAnsi="Arial" w:cs="Arial"/>
          <w:b/>
          <w:bCs/>
          <w:vanish/>
        </w:rPr>
      </w:pPr>
    </w:p>
    <w:p w14:paraId="3DFD674A" w14:textId="77777777" w:rsidR="008F745A" w:rsidRPr="006E700A" w:rsidRDefault="008F745A" w:rsidP="008F745A">
      <w:pPr>
        <w:pStyle w:val="ListParagraph"/>
        <w:numPr>
          <w:ilvl w:val="2"/>
          <w:numId w:val="41"/>
        </w:numPr>
        <w:rPr>
          <w:ins w:id="1304" w:author="Stijn Van den bossche" w:date="2021-05-21T20:34:00Z"/>
          <w:rFonts w:ascii="Arial" w:hAnsi="Arial" w:cs="Arial"/>
          <w:b/>
          <w:bCs/>
          <w:vanish/>
        </w:rPr>
      </w:pPr>
    </w:p>
    <w:p w14:paraId="3D705607" w14:textId="77777777" w:rsidR="008F745A" w:rsidRPr="006E700A" w:rsidRDefault="008F745A" w:rsidP="008F745A">
      <w:pPr>
        <w:pStyle w:val="Heading2"/>
        <w:numPr>
          <w:ilvl w:val="2"/>
          <w:numId w:val="41"/>
        </w:numPr>
        <w:rPr>
          <w:ins w:id="1305" w:author="Stijn Van den bossche" w:date="2021-05-21T20:34:00Z"/>
          <w:color w:val="auto"/>
        </w:rPr>
      </w:pPr>
      <w:bookmarkStart w:id="1306" w:name="_Toc71804587"/>
      <w:ins w:id="1307" w:author="Stijn Van den bossche" w:date="2021-05-21T20:34:00Z">
        <w:r w:rsidRPr="006E700A">
          <w:rPr>
            <w:color w:val="auto"/>
          </w:rPr>
          <w:t xml:space="preserve">Digitale </w:t>
        </w:r>
        <w:proofErr w:type="gramStart"/>
        <w:r w:rsidRPr="006E700A">
          <w:rPr>
            <w:color w:val="auto"/>
          </w:rPr>
          <w:t>potentiometer(</w:t>
        </w:r>
        <w:proofErr w:type="gramEnd"/>
        <w:r w:rsidRPr="006E700A">
          <w:rPr>
            <w:color w:val="auto"/>
          </w:rPr>
          <w:t>AD5204BRUZ10-REEL7)</w:t>
        </w:r>
        <w:bookmarkEnd w:id="1306"/>
      </w:ins>
    </w:p>
    <w:p w14:paraId="19A123B6" w14:textId="77777777" w:rsidR="008F745A" w:rsidRDefault="008F745A" w:rsidP="008F745A">
      <w:pPr>
        <w:rPr>
          <w:ins w:id="1308" w:author="Stijn Van den bossche" w:date="2021-05-21T20:34:00Z"/>
          <w:rFonts w:ascii="Arial" w:hAnsi="Arial" w:cs="Arial"/>
          <w:b/>
          <w:bCs/>
        </w:rPr>
      </w:pPr>
    </w:p>
    <w:p w14:paraId="55E3B670" w14:textId="77777777" w:rsidR="008F745A" w:rsidRDefault="008F745A" w:rsidP="008F745A">
      <w:pPr>
        <w:rPr>
          <w:ins w:id="1309" w:author="Stijn Van den bossche" w:date="2021-05-21T20:34:00Z"/>
          <w:rFonts w:ascii="Arial" w:hAnsi="Arial" w:cs="Arial"/>
          <w:b/>
          <w:bCs/>
        </w:rPr>
      </w:pPr>
      <w:ins w:id="1310" w:author="Stijn Van den bossche" w:date="2021-05-21T20:34:00Z">
        <w:r>
          <w:rPr>
            <w:noProof/>
          </w:rPr>
          <w:drawing>
            <wp:anchor distT="0" distB="0" distL="114300" distR="114300" simplePos="0" relativeHeight="251784192" behindDoc="1" locked="0" layoutInCell="1" allowOverlap="1" wp14:anchorId="346CB8B0" wp14:editId="49F60C62">
              <wp:simplePos x="0" y="0"/>
              <wp:positionH relativeFrom="column">
                <wp:posOffset>-488315</wp:posOffset>
              </wp:positionH>
              <wp:positionV relativeFrom="paragraph">
                <wp:posOffset>106680</wp:posOffset>
              </wp:positionV>
              <wp:extent cx="3238500" cy="2796263"/>
              <wp:effectExtent l="0" t="0" r="0" b="4445"/>
              <wp:wrapNone/>
              <wp:docPr id="1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21" t="9857" r="10317"/>
                      <a:stretch/>
                    </pic:blipFill>
                    <pic:spPr bwMode="auto">
                      <a:xfrm>
                        <a:off x="0" y="0"/>
                        <a:ext cx="3238500" cy="2796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1" locked="0" layoutInCell="1" allowOverlap="1" wp14:anchorId="7F45DA46" wp14:editId="35D3A4FE">
              <wp:simplePos x="0" y="0"/>
              <wp:positionH relativeFrom="column">
                <wp:posOffset>2879725</wp:posOffset>
              </wp:positionH>
              <wp:positionV relativeFrom="paragraph">
                <wp:posOffset>-153035</wp:posOffset>
              </wp:positionV>
              <wp:extent cx="3520256" cy="3257550"/>
              <wp:effectExtent l="0" t="0" r="4445" b="0"/>
              <wp:wrapNone/>
              <wp:docPr id="1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2475" cy="3259604"/>
                      </a:xfrm>
                      <a:prstGeom prst="rect">
                        <a:avLst/>
                      </a:prstGeom>
                    </pic:spPr>
                  </pic:pic>
                </a:graphicData>
              </a:graphic>
              <wp14:sizeRelH relativeFrom="page">
                <wp14:pctWidth>0</wp14:pctWidth>
              </wp14:sizeRelH>
              <wp14:sizeRelV relativeFrom="page">
                <wp14:pctHeight>0</wp14:pctHeight>
              </wp14:sizeRelV>
            </wp:anchor>
          </w:drawing>
        </w:r>
      </w:ins>
    </w:p>
    <w:p w14:paraId="1BDABECE" w14:textId="77777777" w:rsidR="008F745A" w:rsidRDefault="008F745A" w:rsidP="008F745A">
      <w:pPr>
        <w:rPr>
          <w:ins w:id="1311" w:author="Stijn Van den bossche" w:date="2021-05-21T20:34:00Z"/>
          <w:rFonts w:ascii="Arial" w:hAnsi="Arial" w:cs="Arial"/>
          <w:b/>
          <w:bCs/>
        </w:rPr>
      </w:pPr>
    </w:p>
    <w:p w14:paraId="31D6AFB1" w14:textId="77777777" w:rsidR="008F745A" w:rsidRDefault="008F745A" w:rsidP="008F745A">
      <w:pPr>
        <w:rPr>
          <w:ins w:id="1312" w:author="Stijn Van den bossche" w:date="2021-05-21T20:34:00Z"/>
          <w:rFonts w:ascii="Arial" w:hAnsi="Arial" w:cs="Arial"/>
          <w:b/>
          <w:bCs/>
        </w:rPr>
      </w:pPr>
    </w:p>
    <w:p w14:paraId="141EDE63" w14:textId="77777777" w:rsidR="008F745A" w:rsidRDefault="008F745A" w:rsidP="008F745A">
      <w:pPr>
        <w:rPr>
          <w:ins w:id="1313" w:author="Stijn Van den bossche" w:date="2021-05-21T20:34:00Z"/>
          <w:rFonts w:ascii="Arial" w:hAnsi="Arial" w:cs="Arial"/>
          <w:b/>
          <w:bCs/>
        </w:rPr>
      </w:pPr>
    </w:p>
    <w:p w14:paraId="7F464192" w14:textId="77777777" w:rsidR="008F745A" w:rsidRDefault="008F745A" w:rsidP="008F745A">
      <w:pPr>
        <w:rPr>
          <w:ins w:id="1314" w:author="Stijn Van den bossche" w:date="2021-05-21T20:34:00Z"/>
          <w:rFonts w:ascii="Arial" w:hAnsi="Arial" w:cs="Arial"/>
          <w:b/>
          <w:bCs/>
        </w:rPr>
      </w:pPr>
    </w:p>
    <w:p w14:paraId="454E746D" w14:textId="77777777" w:rsidR="008F745A" w:rsidRDefault="008F745A" w:rsidP="008F745A">
      <w:pPr>
        <w:rPr>
          <w:ins w:id="1315" w:author="Stijn Van den bossche" w:date="2021-05-21T20:34:00Z"/>
          <w:rFonts w:ascii="Arial" w:hAnsi="Arial" w:cs="Arial"/>
          <w:b/>
          <w:bCs/>
        </w:rPr>
      </w:pPr>
    </w:p>
    <w:p w14:paraId="6DD55322" w14:textId="77777777" w:rsidR="008F745A" w:rsidRDefault="008F745A" w:rsidP="008F745A">
      <w:pPr>
        <w:rPr>
          <w:ins w:id="1316" w:author="Stijn Van den bossche" w:date="2021-05-21T20:34:00Z"/>
          <w:rFonts w:ascii="Arial" w:hAnsi="Arial" w:cs="Arial"/>
          <w:b/>
          <w:bCs/>
        </w:rPr>
      </w:pPr>
    </w:p>
    <w:p w14:paraId="2BE341E1" w14:textId="77777777" w:rsidR="008F745A" w:rsidRDefault="008F745A" w:rsidP="008F745A">
      <w:pPr>
        <w:rPr>
          <w:ins w:id="1317" w:author="Stijn Van den bossche" w:date="2021-05-21T20:34:00Z"/>
          <w:rFonts w:ascii="Arial" w:hAnsi="Arial" w:cs="Arial"/>
          <w:b/>
          <w:bCs/>
        </w:rPr>
      </w:pPr>
    </w:p>
    <w:p w14:paraId="48631866" w14:textId="77777777" w:rsidR="008F745A" w:rsidRDefault="008F745A" w:rsidP="008F745A">
      <w:pPr>
        <w:rPr>
          <w:ins w:id="1318" w:author="Stijn Van den bossche" w:date="2021-05-21T20:34:00Z"/>
          <w:rFonts w:ascii="Arial" w:hAnsi="Arial" w:cs="Arial"/>
          <w:b/>
          <w:bCs/>
        </w:rPr>
      </w:pPr>
    </w:p>
    <w:p w14:paraId="1CABDBB8" w14:textId="77777777" w:rsidR="008F745A" w:rsidRDefault="008F745A" w:rsidP="008F745A">
      <w:pPr>
        <w:rPr>
          <w:ins w:id="1319" w:author="Stijn Van den bossche" w:date="2021-05-21T20:34:00Z"/>
          <w:rFonts w:ascii="Arial" w:hAnsi="Arial" w:cs="Arial"/>
          <w:b/>
          <w:bCs/>
        </w:rPr>
      </w:pPr>
    </w:p>
    <w:p w14:paraId="0818F372" w14:textId="77777777" w:rsidR="008F745A" w:rsidRDefault="008F745A" w:rsidP="008F745A">
      <w:pPr>
        <w:rPr>
          <w:ins w:id="1320" w:author="Stijn Van den bossche" w:date="2021-05-21T20:34:00Z"/>
          <w:rFonts w:ascii="Arial" w:hAnsi="Arial" w:cs="Arial"/>
          <w:b/>
          <w:bCs/>
        </w:rPr>
      </w:pPr>
    </w:p>
    <w:p w14:paraId="40400879" w14:textId="77777777" w:rsidR="008F745A" w:rsidRDefault="008F745A" w:rsidP="008F745A">
      <w:pPr>
        <w:rPr>
          <w:ins w:id="1321" w:author="Stijn Van den bossche" w:date="2021-05-21T20:34:00Z"/>
          <w:rFonts w:ascii="Arial" w:hAnsi="Arial" w:cs="Arial"/>
          <w:b/>
          <w:bCs/>
        </w:rPr>
      </w:pPr>
    </w:p>
    <w:p w14:paraId="7391DC4D" w14:textId="77777777" w:rsidR="008F745A" w:rsidRDefault="008F745A" w:rsidP="008F745A">
      <w:pPr>
        <w:rPr>
          <w:ins w:id="1322" w:author="Stijn Van den bossche" w:date="2021-05-21T20:34:00Z"/>
          <w:rFonts w:ascii="Arial" w:hAnsi="Arial" w:cs="Arial"/>
          <w:b/>
          <w:bCs/>
        </w:rPr>
      </w:pPr>
    </w:p>
    <w:p w14:paraId="3DBD67B7" w14:textId="77777777" w:rsidR="008F745A" w:rsidRDefault="008F745A" w:rsidP="008F745A">
      <w:pPr>
        <w:rPr>
          <w:ins w:id="1323" w:author="Stijn Van den bossche" w:date="2021-05-21T20:34:00Z"/>
          <w:rFonts w:ascii="Arial" w:hAnsi="Arial" w:cs="Arial"/>
          <w:b/>
          <w:bCs/>
        </w:rPr>
      </w:pPr>
    </w:p>
    <w:p w14:paraId="2640A722" w14:textId="77777777" w:rsidR="008F745A" w:rsidRDefault="008F745A" w:rsidP="008F745A">
      <w:pPr>
        <w:rPr>
          <w:ins w:id="1324" w:author="Stijn Van den bossche" w:date="2021-05-21T20:34:00Z"/>
          <w:rFonts w:ascii="Arial" w:hAnsi="Arial" w:cs="Arial"/>
          <w:b/>
          <w:bCs/>
        </w:rPr>
      </w:pPr>
    </w:p>
    <w:p w14:paraId="19587A0D" w14:textId="77777777" w:rsidR="008F745A" w:rsidRDefault="008F745A" w:rsidP="008F745A">
      <w:pPr>
        <w:rPr>
          <w:ins w:id="1325" w:author="Stijn Van den bossche" w:date="2021-05-21T20:34:00Z"/>
          <w:rFonts w:ascii="Arial" w:hAnsi="Arial" w:cs="Arial"/>
          <w:b/>
          <w:bCs/>
        </w:rPr>
      </w:pPr>
    </w:p>
    <w:p w14:paraId="724F0F20" w14:textId="77777777" w:rsidR="008F745A" w:rsidRDefault="008F745A" w:rsidP="008F745A">
      <w:pPr>
        <w:rPr>
          <w:ins w:id="1326" w:author="Stijn Van den bossche" w:date="2021-05-21T20:34:00Z"/>
          <w:rFonts w:ascii="Arial" w:hAnsi="Arial" w:cs="Arial"/>
          <w:b/>
          <w:bCs/>
        </w:rPr>
      </w:pPr>
    </w:p>
    <w:p w14:paraId="5E0426A0" w14:textId="77777777" w:rsidR="008F745A" w:rsidRDefault="008F745A" w:rsidP="008F745A">
      <w:pPr>
        <w:rPr>
          <w:ins w:id="1327" w:author="Stijn Van den bossche" w:date="2021-05-21T20:34:00Z"/>
          <w:rFonts w:ascii="Arial" w:hAnsi="Arial" w:cs="Arial"/>
          <w:b/>
          <w:bCs/>
        </w:rPr>
      </w:pPr>
    </w:p>
    <w:p w14:paraId="604AA675" w14:textId="77777777" w:rsidR="008F745A" w:rsidRDefault="008F745A" w:rsidP="008F745A">
      <w:pPr>
        <w:rPr>
          <w:ins w:id="1328" w:author="Stijn Van den bossche" w:date="2021-05-21T20:34:00Z"/>
          <w:rFonts w:ascii="Arial" w:hAnsi="Arial" w:cs="Arial"/>
          <w:b/>
          <w:bCs/>
        </w:rPr>
      </w:pPr>
    </w:p>
    <w:p w14:paraId="2AE0CAA5" w14:textId="77777777" w:rsidR="008F745A" w:rsidRDefault="008F745A" w:rsidP="008F745A">
      <w:pPr>
        <w:rPr>
          <w:ins w:id="1329" w:author="Stijn Van den bossche" w:date="2021-05-21T20:34:00Z"/>
          <w:rFonts w:ascii="Arial" w:hAnsi="Arial" w:cs="Arial"/>
          <w:b/>
          <w:bCs/>
        </w:rPr>
      </w:pPr>
    </w:p>
    <w:p w14:paraId="0CCAE440" w14:textId="77777777" w:rsidR="008F745A" w:rsidRDefault="008F745A" w:rsidP="008F745A">
      <w:pPr>
        <w:rPr>
          <w:ins w:id="1330" w:author="Stijn Van den bossche" w:date="2021-05-21T20:34:00Z"/>
          <w:rFonts w:ascii="Arial" w:hAnsi="Arial" w:cs="Arial"/>
          <w:b/>
          <w:bCs/>
        </w:rPr>
      </w:pPr>
    </w:p>
    <w:p w14:paraId="5EA32997" w14:textId="77777777" w:rsidR="008F745A" w:rsidRDefault="008F745A" w:rsidP="008F745A">
      <w:pPr>
        <w:rPr>
          <w:ins w:id="1331" w:author="Stijn Van den bossche" w:date="2021-05-21T20:34:00Z"/>
          <w:rFonts w:ascii="Arial" w:hAnsi="Arial" w:cs="Arial"/>
          <w:b/>
          <w:bCs/>
        </w:rPr>
      </w:pPr>
    </w:p>
    <w:p w14:paraId="347F647E" w14:textId="77777777" w:rsidR="008F745A" w:rsidRDefault="008F745A" w:rsidP="008F745A">
      <w:pPr>
        <w:rPr>
          <w:ins w:id="1332" w:author="Stijn Van den bossche" w:date="2021-05-21T20:34:00Z"/>
          <w:rFonts w:ascii="Arial" w:hAnsi="Arial" w:cs="Arial"/>
          <w:b/>
          <w:bCs/>
        </w:rPr>
      </w:pPr>
    </w:p>
    <w:p w14:paraId="163EF910" w14:textId="77777777" w:rsidR="008F745A" w:rsidRDefault="008F745A" w:rsidP="008F745A">
      <w:pPr>
        <w:rPr>
          <w:ins w:id="1333" w:author="Stijn Van den bossche" w:date="2021-05-21T20:34:00Z"/>
          <w:rFonts w:ascii="Arial" w:hAnsi="Arial" w:cs="Arial"/>
        </w:rPr>
      </w:pPr>
      <w:ins w:id="1334" w:author="Stijn Van den bossche" w:date="2021-05-21T20:34:00Z">
        <w:r>
          <w:rPr>
            <w:rFonts w:ascii="Arial" w:hAnsi="Arial" w:cs="Arial"/>
            <w:b/>
            <w:bCs/>
          </w:rPr>
          <w:t xml:space="preserve">CS: </w:t>
        </w:r>
        <w:r>
          <w:rPr>
            <w:rFonts w:ascii="Arial" w:hAnsi="Arial" w:cs="Arial"/>
          </w:rPr>
          <w:t xml:space="preserve">Zorgt </w:t>
        </w:r>
        <w:proofErr w:type="gramStart"/>
        <w:r>
          <w:rPr>
            <w:rFonts w:ascii="Arial" w:hAnsi="Arial" w:cs="Arial"/>
          </w:rPr>
          <w:t>er voor</w:t>
        </w:r>
        <w:proofErr w:type="gramEnd"/>
        <w:r>
          <w:rPr>
            <w:rFonts w:ascii="Arial" w:hAnsi="Arial" w:cs="Arial"/>
          </w:rPr>
          <w:t xml:space="preserve"> dat dat de waardes maar gelezen wordt als deze uitgelezen worden als deze laag is.</w:t>
        </w:r>
      </w:ins>
    </w:p>
    <w:p w14:paraId="08E592A3" w14:textId="77777777" w:rsidR="008F745A" w:rsidRDefault="008F745A" w:rsidP="008F745A">
      <w:pPr>
        <w:rPr>
          <w:ins w:id="1335" w:author="Stijn Van den bossche" w:date="2021-05-21T20:34:00Z"/>
          <w:rFonts w:ascii="Arial" w:hAnsi="Arial" w:cs="Arial"/>
        </w:rPr>
      </w:pPr>
      <w:ins w:id="1336" w:author="Stijn Van den bossche" w:date="2021-05-21T20:34:00Z">
        <w:r w:rsidRPr="00C624AA">
          <w:rPr>
            <w:rFonts w:ascii="Arial" w:hAnsi="Arial" w:cs="Arial"/>
            <w:b/>
            <w:bCs/>
          </w:rPr>
          <w:t>CLK:</w:t>
        </w:r>
        <w:r>
          <w:rPr>
            <w:rFonts w:ascii="Arial" w:hAnsi="Arial" w:cs="Arial"/>
            <w:b/>
            <w:bCs/>
          </w:rPr>
          <w:t xml:space="preserve"> </w:t>
        </w:r>
        <w:r>
          <w:rPr>
            <w:rFonts w:ascii="Arial" w:hAnsi="Arial" w:cs="Arial"/>
          </w:rPr>
          <w:t xml:space="preserve">Als de Clock hoog is zal de data doorgegeven worden in het shiftregister. Door de </w:t>
        </w:r>
        <w:proofErr w:type="gramStart"/>
        <w:r>
          <w:rPr>
            <w:rFonts w:ascii="Arial" w:hAnsi="Arial" w:cs="Arial"/>
          </w:rPr>
          <w:t>AND poort</w:t>
        </w:r>
        <w:proofErr w:type="gramEnd"/>
        <w:r>
          <w:rPr>
            <w:rFonts w:ascii="Arial" w:hAnsi="Arial" w:cs="Arial"/>
          </w:rPr>
          <w:t xml:space="preserve"> in de chip zorgt de CS en de clock er voor de data wordt door gegeven en uitgelezen kan worden. </w:t>
        </w:r>
      </w:ins>
    </w:p>
    <w:p w14:paraId="6A37370D" w14:textId="77777777" w:rsidR="008F745A" w:rsidRPr="00221928" w:rsidRDefault="008F745A" w:rsidP="008F745A">
      <w:pPr>
        <w:rPr>
          <w:ins w:id="1337" w:author="Stijn Van den bossche" w:date="2021-05-21T20:34:00Z"/>
          <w:rFonts w:ascii="Arial" w:hAnsi="Arial" w:cs="Arial"/>
        </w:rPr>
      </w:pPr>
      <w:ins w:id="1338" w:author="Stijn Van den bossche" w:date="2021-05-21T20:34:00Z">
        <w:r w:rsidRPr="004925F8">
          <w:rPr>
            <w:rFonts w:ascii="Arial" w:hAnsi="Arial" w:cs="Arial"/>
            <w:b/>
            <w:bCs/>
          </w:rPr>
          <w:t>SDI</w:t>
        </w:r>
        <w:r>
          <w:rPr>
            <w:rFonts w:ascii="Arial" w:hAnsi="Arial" w:cs="Arial"/>
            <w:b/>
            <w:bCs/>
          </w:rPr>
          <w:t xml:space="preserve">: </w:t>
        </w:r>
        <w:r w:rsidRPr="00C96CB2">
          <w:rPr>
            <w:rFonts w:ascii="Arial" w:hAnsi="Arial" w:cs="Arial"/>
          </w:rPr>
          <w:t>Hier worden alle bits ingelezen</w:t>
        </w:r>
        <w:r>
          <w:rPr>
            <w:rFonts w:ascii="Arial" w:hAnsi="Arial" w:cs="Arial"/>
          </w:rPr>
          <w:t xml:space="preserve"> die je doorstuurt op deze pin.</w:t>
        </w:r>
        <w:r w:rsidRPr="00C96CB2">
          <w:rPr>
            <w:rFonts w:ascii="Arial" w:hAnsi="Arial" w:cs="Arial"/>
          </w:rPr>
          <w:t xml:space="preserve"> </w:t>
        </w:r>
        <w:r>
          <w:rPr>
            <w:rFonts w:ascii="Arial" w:hAnsi="Arial" w:cs="Arial"/>
          </w:rPr>
          <w:t xml:space="preserve">Het shiftregister leest een serieel signaal in de eerste 3 bits zijn </w:t>
        </w:r>
        <w:proofErr w:type="gramStart"/>
        <w:r>
          <w:rPr>
            <w:rFonts w:ascii="Arial" w:hAnsi="Arial" w:cs="Arial"/>
          </w:rPr>
          <w:t>de adres</w:t>
        </w:r>
        <w:proofErr w:type="gramEnd"/>
        <w:r>
          <w:rPr>
            <w:rFonts w:ascii="Arial" w:hAnsi="Arial" w:cs="Arial"/>
          </w:rPr>
          <w:t xml:space="preserve"> bits de rest zijn de 8 data bits (of 1 byte). Als alle data </w:t>
        </w:r>
        <w:proofErr w:type="gramStart"/>
        <w:r>
          <w:rPr>
            <w:rFonts w:ascii="Arial" w:hAnsi="Arial" w:cs="Arial"/>
          </w:rPr>
          <w:t>is</w:t>
        </w:r>
        <w:proofErr w:type="gramEnd"/>
        <w:r>
          <w:rPr>
            <w:rFonts w:ascii="Arial" w:hAnsi="Arial" w:cs="Arial"/>
          </w:rPr>
          <w:t xml:space="preserve"> uitgelezen en CS wordt terug hoof zal de data uitgelezen worden.</w:t>
        </w:r>
      </w:ins>
    </w:p>
    <w:p w14:paraId="6347E4A2" w14:textId="77777777" w:rsidR="008F745A" w:rsidRDefault="008F745A" w:rsidP="008F745A">
      <w:pPr>
        <w:rPr>
          <w:ins w:id="1339" w:author="Stijn Van den bossche" w:date="2021-05-21T20:34:00Z"/>
          <w:rFonts w:ascii="Arial" w:hAnsi="Arial" w:cs="Arial"/>
          <w:b/>
          <w:bCs/>
        </w:rPr>
      </w:pPr>
      <w:ins w:id="1340" w:author="Stijn Van den bossche" w:date="2021-05-21T20:34:00Z">
        <w:r>
          <w:rPr>
            <w:noProof/>
          </w:rPr>
          <w:drawing>
            <wp:anchor distT="0" distB="0" distL="114300" distR="114300" simplePos="0" relativeHeight="251786240" behindDoc="1" locked="0" layoutInCell="1" allowOverlap="1" wp14:anchorId="136D7DF7" wp14:editId="6A863077">
              <wp:simplePos x="0" y="0"/>
              <wp:positionH relativeFrom="page">
                <wp:posOffset>4138930</wp:posOffset>
              </wp:positionH>
              <wp:positionV relativeFrom="paragraph">
                <wp:posOffset>144780</wp:posOffset>
              </wp:positionV>
              <wp:extent cx="3268980" cy="1141904"/>
              <wp:effectExtent l="0" t="0" r="7620" b="1270"/>
              <wp:wrapNone/>
              <wp:docPr id="185"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68980" cy="114190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1" locked="0" layoutInCell="1" allowOverlap="1" wp14:anchorId="38FE26DD" wp14:editId="0925B9C4">
              <wp:simplePos x="0" y="0"/>
              <wp:positionH relativeFrom="margin">
                <wp:align>left</wp:align>
              </wp:positionH>
              <wp:positionV relativeFrom="paragraph">
                <wp:posOffset>7620</wp:posOffset>
              </wp:positionV>
              <wp:extent cx="3162300" cy="1399462"/>
              <wp:effectExtent l="0" t="0" r="0" b="0"/>
              <wp:wrapNone/>
              <wp:docPr id="186"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2300" cy="1399462"/>
                      </a:xfrm>
                      <a:prstGeom prst="rect">
                        <a:avLst/>
                      </a:prstGeom>
                    </pic:spPr>
                  </pic:pic>
                </a:graphicData>
              </a:graphic>
              <wp14:sizeRelH relativeFrom="page">
                <wp14:pctWidth>0</wp14:pctWidth>
              </wp14:sizeRelH>
              <wp14:sizeRelV relativeFrom="page">
                <wp14:pctHeight>0</wp14:pctHeight>
              </wp14:sizeRelV>
            </wp:anchor>
          </w:drawing>
        </w:r>
      </w:ins>
    </w:p>
    <w:p w14:paraId="581AFECE" w14:textId="77777777" w:rsidR="008F745A" w:rsidRDefault="008F745A" w:rsidP="008F745A">
      <w:pPr>
        <w:rPr>
          <w:ins w:id="1341" w:author="Stijn Van den bossche" w:date="2021-05-21T20:34:00Z"/>
          <w:rFonts w:ascii="Arial" w:hAnsi="Arial" w:cs="Arial"/>
          <w:b/>
          <w:bCs/>
        </w:rPr>
      </w:pPr>
    </w:p>
    <w:p w14:paraId="1EAE0A84" w14:textId="77777777" w:rsidR="008F745A" w:rsidRDefault="008F745A" w:rsidP="008F745A">
      <w:pPr>
        <w:rPr>
          <w:ins w:id="1342" w:author="Stijn Van den bossche" w:date="2021-05-21T20:34:00Z"/>
          <w:rFonts w:ascii="Arial" w:hAnsi="Arial" w:cs="Arial"/>
          <w:b/>
          <w:bCs/>
        </w:rPr>
      </w:pPr>
    </w:p>
    <w:p w14:paraId="15D63017" w14:textId="77777777" w:rsidR="008F745A" w:rsidRDefault="008F745A" w:rsidP="008F745A">
      <w:pPr>
        <w:rPr>
          <w:ins w:id="1343" w:author="Stijn Van den bossche" w:date="2021-05-21T20:34:00Z"/>
          <w:rFonts w:ascii="Arial" w:hAnsi="Arial" w:cs="Arial"/>
          <w:b/>
          <w:bCs/>
        </w:rPr>
      </w:pPr>
    </w:p>
    <w:p w14:paraId="54FF966E" w14:textId="77777777" w:rsidR="008F745A" w:rsidRDefault="008F745A" w:rsidP="008F745A">
      <w:pPr>
        <w:rPr>
          <w:ins w:id="1344" w:author="Stijn Van den bossche" w:date="2021-05-21T20:34:00Z"/>
          <w:rFonts w:ascii="Arial" w:hAnsi="Arial" w:cs="Arial"/>
          <w:b/>
          <w:bCs/>
        </w:rPr>
      </w:pPr>
    </w:p>
    <w:p w14:paraId="6C3ADD04" w14:textId="77777777" w:rsidR="008F745A" w:rsidRDefault="008F745A" w:rsidP="008F745A">
      <w:pPr>
        <w:rPr>
          <w:ins w:id="1345" w:author="Stijn Van den bossche" w:date="2021-05-21T20:34:00Z"/>
          <w:rFonts w:ascii="Arial" w:hAnsi="Arial" w:cs="Arial"/>
          <w:b/>
          <w:bCs/>
        </w:rPr>
      </w:pPr>
    </w:p>
    <w:p w14:paraId="293DC13D" w14:textId="77777777" w:rsidR="008F745A" w:rsidRDefault="008F745A" w:rsidP="008F745A">
      <w:pPr>
        <w:rPr>
          <w:ins w:id="1346" w:author="Stijn Van den bossche" w:date="2021-05-21T20:34:00Z"/>
          <w:rFonts w:ascii="Arial" w:hAnsi="Arial" w:cs="Arial"/>
          <w:b/>
          <w:bCs/>
        </w:rPr>
      </w:pPr>
    </w:p>
    <w:p w14:paraId="412B1275" w14:textId="77777777" w:rsidR="008F745A" w:rsidRDefault="008F745A" w:rsidP="008F745A">
      <w:pPr>
        <w:rPr>
          <w:ins w:id="1347" w:author="Stijn Van den bossche" w:date="2021-05-21T20:34:00Z"/>
          <w:rFonts w:ascii="Arial" w:hAnsi="Arial" w:cs="Arial"/>
          <w:b/>
          <w:bCs/>
        </w:rPr>
      </w:pPr>
    </w:p>
    <w:p w14:paraId="2C6FEF6B" w14:textId="77777777" w:rsidR="008F745A" w:rsidRDefault="008F745A" w:rsidP="008F745A">
      <w:pPr>
        <w:rPr>
          <w:ins w:id="1348" w:author="Stijn Van den bossche" w:date="2021-05-21T20:34:00Z"/>
          <w:rFonts w:ascii="Arial" w:hAnsi="Arial" w:cs="Arial"/>
          <w:b/>
          <w:bCs/>
        </w:rPr>
      </w:pPr>
    </w:p>
    <w:p w14:paraId="5D409856" w14:textId="77777777" w:rsidR="008F745A" w:rsidRDefault="008F745A" w:rsidP="008F745A">
      <w:pPr>
        <w:rPr>
          <w:ins w:id="1349" w:author="Stijn Van den bossche" w:date="2021-05-21T20:34:00Z"/>
          <w:rFonts w:ascii="Arial" w:hAnsi="Arial" w:cs="Arial"/>
          <w:b/>
          <w:bCs/>
        </w:rPr>
      </w:pPr>
    </w:p>
    <w:p w14:paraId="12210B7D" w14:textId="77777777" w:rsidR="008F745A" w:rsidRDefault="008F745A" w:rsidP="008F745A">
      <w:pPr>
        <w:rPr>
          <w:ins w:id="1350" w:author="Stijn Van den bossche" w:date="2021-05-21T20:34:00Z"/>
          <w:rFonts w:ascii="Arial" w:hAnsi="Arial" w:cs="Arial"/>
          <w:b/>
          <w:bCs/>
        </w:rPr>
      </w:pPr>
      <w:ins w:id="1351" w:author="Stijn Van den bossche" w:date="2021-05-21T20:34:00Z">
        <w:r>
          <w:rPr>
            <w:rFonts w:ascii="Arial" w:hAnsi="Arial" w:cs="Arial"/>
            <w:b/>
            <w:bCs/>
          </w:rPr>
          <w:t xml:space="preserve">SDO: </w:t>
        </w:r>
        <w:r w:rsidRPr="00965C76">
          <w:rPr>
            <w:rFonts w:ascii="Arial" w:hAnsi="Arial" w:cs="Arial"/>
          </w:rPr>
          <w:t xml:space="preserve">gaan wij niet gebruiken omdat je dan dn bv meerdere potentiometers er kunt aan hangen en dan heb je een hele slinger van componenten die in serie aan elkaar hangen. Maar wij willen dat als SPI programmeren deze potentiometers wat natuurlijk ook zeker kan want als je deze potentiometers hebt met 6 potentiometers dan heb je deze pin niet maar voor de rest is alles </w:t>
        </w:r>
        <w:proofErr w:type="gramStart"/>
        <w:r w:rsidRPr="00965C76">
          <w:rPr>
            <w:rFonts w:ascii="Arial" w:hAnsi="Arial" w:cs="Arial"/>
          </w:rPr>
          <w:t>het zelfde</w:t>
        </w:r>
        <w:proofErr w:type="gramEnd"/>
        <w:r w:rsidRPr="00965C76">
          <w:rPr>
            <w:rFonts w:ascii="Arial" w:hAnsi="Arial" w:cs="Arial"/>
          </w:rPr>
          <w:t xml:space="preserve"> dus je kan dit perfect als SPI protocol programmeren.</w:t>
        </w:r>
      </w:ins>
    </w:p>
    <w:p w14:paraId="18C271A3" w14:textId="77777777" w:rsidR="008F745A" w:rsidRDefault="008F745A" w:rsidP="008F745A">
      <w:pPr>
        <w:rPr>
          <w:ins w:id="1352" w:author="Stijn Van den bossche" w:date="2021-05-21T20:34:00Z"/>
          <w:rFonts w:ascii="Arial" w:hAnsi="Arial" w:cs="Arial"/>
          <w:b/>
          <w:bCs/>
        </w:rPr>
      </w:pPr>
    </w:p>
    <w:p w14:paraId="768E28AB" w14:textId="77777777" w:rsidR="008F745A" w:rsidRDefault="008F745A" w:rsidP="008F745A">
      <w:pPr>
        <w:rPr>
          <w:ins w:id="1353" w:author="Stijn Van den bossche" w:date="2021-05-21T20:34:00Z"/>
          <w:rFonts w:ascii="Arial" w:hAnsi="Arial" w:cs="Arial"/>
        </w:rPr>
      </w:pPr>
      <w:ins w:id="1354" w:author="Stijn Van den bossche" w:date="2021-05-21T20:34:00Z">
        <w:r>
          <w:rPr>
            <w:rFonts w:ascii="Arial" w:hAnsi="Arial" w:cs="Arial"/>
            <w:b/>
            <w:bCs/>
            <w:noProof/>
          </w:rPr>
          <mc:AlternateContent>
            <mc:Choice Requires="wpg">
              <w:drawing>
                <wp:anchor distT="0" distB="0" distL="114300" distR="114300" simplePos="0" relativeHeight="251787264" behindDoc="1" locked="0" layoutInCell="1" allowOverlap="1" wp14:anchorId="075440A4" wp14:editId="46407C0A">
                  <wp:simplePos x="0" y="0"/>
                  <wp:positionH relativeFrom="column">
                    <wp:posOffset>-662305</wp:posOffset>
                  </wp:positionH>
                  <wp:positionV relativeFrom="paragraph">
                    <wp:posOffset>154940</wp:posOffset>
                  </wp:positionV>
                  <wp:extent cx="3542030" cy="1272540"/>
                  <wp:effectExtent l="0" t="0" r="1270" b="3810"/>
                  <wp:wrapNone/>
                  <wp:docPr id="114" name="Groep 89"/>
                  <wp:cNvGraphicFramePr/>
                  <a:graphic xmlns:a="http://schemas.openxmlformats.org/drawingml/2006/main">
                    <a:graphicData uri="http://schemas.microsoft.com/office/word/2010/wordprocessingGroup">
                      <wpg:wgp>
                        <wpg:cNvGrpSpPr/>
                        <wpg:grpSpPr>
                          <a:xfrm>
                            <a:off x="0" y="0"/>
                            <a:ext cx="3542030" cy="1272540"/>
                            <a:chOff x="0" y="0"/>
                            <a:chExt cx="3542030" cy="1272540"/>
                          </a:xfrm>
                        </wpg:grpSpPr>
                        <pic:pic xmlns:pic="http://schemas.openxmlformats.org/drawingml/2006/picture">
                          <pic:nvPicPr>
                            <pic:cNvPr id="115" name="Afbeelding 88"/>
                            <pic:cNvPicPr>
                              <a:picLocks noChangeAspect="1"/>
                            </pic:cNvPicPr>
                          </pic:nvPicPr>
                          <pic:blipFill rotWithShape="1">
                            <a:blip r:embed="rId46">
                              <a:extLst>
                                <a:ext uri="{28A0092B-C50C-407E-A947-70E740481C1C}">
                                  <a14:useLocalDpi xmlns:a14="http://schemas.microsoft.com/office/drawing/2010/main" val="0"/>
                                </a:ext>
                              </a:extLst>
                            </a:blip>
                            <a:srcRect/>
                            <a:stretch/>
                          </pic:blipFill>
                          <pic:spPr bwMode="auto">
                            <a:xfrm>
                              <a:off x="0" y="297180"/>
                              <a:ext cx="3542030" cy="97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 name="Afbeelding 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57500" cy="342900"/>
                            </a:xfrm>
                            <a:prstGeom prst="rect">
                              <a:avLst/>
                            </a:prstGeom>
                          </pic:spPr>
                        </pic:pic>
                      </wpg:wgp>
                    </a:graphicData>
                  </a:graphic>
                </wp:anchor>
              </w:drawing>
            </mc:Choice>
            <mc:Fallback>
              <w:pict>
                <v:group w14:anchorId="7F0433E3" id="Groep 89" o:spid="_x0000_s1026" style="position:absolute;margin-left:-52.15pt;margin-top:12.2pt;width:278.9pt;height:100.2pt;z-index:-251529216" coordsize="35420,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">
                  <v:shape id="Afbeelding 88" o:spid="_x0000_s1027" type="#_x0000_t75" style="position:absolute;top:2971;width:3542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">
                    <v:imagedata r:id="rId64" o:title=""/>
                  </v:shape>
                  <v:shape id="Afbeelding 87" o:spid="_x0000_s1028" type="#_x0000_t75" style="position:absolute;width:2857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">
                    <v:imagedata r:id="rId65" o:title=""/>
                  </v:shape>
                </v:group>
              </w:pict>
            </mc:Fallback>
          </mc:AlternateContent>
        </w:r>
        <w:r>
          <w:rPr>
            <w:rFonts w:ascii="Arial" w:hAnsi="Arial" w:cs="Arial"/>
            <w:b/>
            <w:bCs/>
          </w:rPr>
          <w:t xml:space="preserve">An, Wn, Bn: </w:t>
        </w:r>
        <w:r w:rsidRPr="00C33755">
          <w:rPr>
            <w:rFonts w:ascii="Arial" w:hAnsi="Arial" w:cs="Arial"/>
          </w:rPr>
          <w:t>zijn de pinnen van de potentiometer</w:t>
        </w:r>
        <w:r>
          <w:rPr>
            <w:rFonts w:ascii="Arial" w:hAnsi="Arial" w:cs="Arial"/>
          </w:rPr>
          <w:t>.</w:t>
        </w:r>
      </w:ins>
    </w:p>
    <w:p w14:paraId="46BB19A3" w14:textId="77777777" w:rsidR="008F745A" w:rsidRDefault="008F745A" w:rsidP="008F745A">
      <w:pPr>
        <w:rPr>
          <w:ins w:id="1355" w:author="Stijn Van den bossche" w:date="2021-05-21T20:34:00Z"/>
          <w:rFonts w:ascii="Arial" w:hAnsi="Arial" w:cs="Arial"/>
        </w:rPr>
      </w:pPr>
      <w:ins w:id="1356" w:author="Stijn Van den bossche" w:date="2021-05-21T20:34:00Z">
        <w:r>
          <w:rPr>
            <w:rFonts w:ascii="Arial" w:hAnsi="Arial" w:cs="Arial"/>
            <w:noProof/>
          </w:rPr>
          <mc:AlternateContent>
            <mc:Choice Requires="wpg">
              <w:drawing>
                <wp:anchor distT="0" distB="0" distL="114300" distR="114300" simplePos="0" relativeHeight="251788288" behindDoc="1" locked="0" layoutInCell="1" allowOverlap="1" wp14:anchorId="32E368C5" wp14:editId="59371EF0">
                  <wp:simplePos x="0" y="0"/>
                  <wp:positionH relativeFrom="column">
                    <wp:posOffset>2887345</wp:posOffset>
                  </wp:positionH>
                  <wp:positionV relativeFrom="paragraph">
                    <wp:posOffset>54610</wp:posOffset>
                  </wp:positionV>
                  <wp:extent cx="3677920" cy="1219200"/>
                  <wp:effectExtent l="0" t="0" r="0" b="0"/>
                  <wp:wrapNone/>
                  <wp:docPr id="117" name="Groep 92"/>
                  <wp:cNvGraphicFramePr/>
                  <a:graphic xmlns:a="http://schemas.openxmlformats.org/drawingml/2006/main">
                    <a:graphicData uri="http://schemas.microsoft.com/office/word/2010/wordprocessingGroup">
                      <wpg:wgp>
                        <wpg:cNvGrpSpPr/>
                        <wpg:grpSpPr>
                          <a:xfrm>
                            <a:off x="0" y="0"/>
                            <a:ext cx="3677920" cy="1219200"/>
                            <a:chOff x="0" y="0"/>
                            <a:chExt cx="3677920" cy="1219200"/>
                          </a:xfrm>
                        </wpg:grpSpPr>
                        <pic:pic xmlns:pic="http://schemas.openxmlformats.org/drawingml/2006/picture">
                          <pic:nvPicPr>
                            <pic:cNvPr id="118" name="Afbeelding 90"/>
                            <pic:cNvPicPr>
                              <a:picLocks noChangeAspect="1"/>
                            </pic:cNvPicPr>
                          </pic:nvPicPr>
                          <pic:blipFill rotWithShape="1">
                            <a:blip r:embed="rId50">
                              <a:extLst>
                                <a:ext uri="{28A0092B-C50C-407E-A947-70E740481C1C}">
                                  <a14:useLocalDpi xmlns:a14="http://schemas.microsoft.com/office/drawing/2010/main" val="0"/>
                                </a:ext>
                              </a:extLst>
                            </a:blip>
                            <a:srcRect t="18560" b="23712"/>
                            <a:stretch/>
                          </pic:blipFill>
                          <pic:spPr bwMode="auto">
                            <a:xfrm>
                              <a:off x="0" y="0"/>
                              <a:ext cx="3213100" cy="212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 name="Afbeelding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2860" y="259080"/>
                              <a:ext cx="3655060" cy="960120"/>
                            </a:xfrm>
                            <a:prstGeom prst="rect">
                              <a:avLst/>
                            </a:prstGeom>
                          </pic:spPr>
                        </pic:pic>
                      </wpg:wgp>
                    </a:graphicData>
                  </a:graphic>
                </wp:anchor>
              </w:drawing>
            </mc:Choice>
            <mc:Fallback>
              <w:pict>
                <v:group w14:anchorId="591244EB" id="Groep 92" o:spid="_x0000_s1026" style="position:absolute;margin-left:227.35pt;margin-top:4.3pt;width:289.6pt;height:96pt;z-index:-251528192" coordsize="36779,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">
                  <v:shape id="Afbeelding 90" o:spid="_x0000_s1027" type="#_x0000_t75" style="position:absolute;width:3213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">
                    <v:imagedata r:id="rId66" o:title="" croptop="12163f" cropbottom="15540f"/>
                  </v:shape>
                  <v:shape id="Afbeelding 91" o:spid="_x0000_s1028" type="#_x0000_t75" style="position:absolute;left:228;top:2590;width:36551;height: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">
                    <v:imagedata r:id="rId67" o:title=""/>
                  </v:shape>
                </v:group>
              </w:pict>
            </mc:Fallback>
          </mc:AlternateContent>
        </w:r>
      </w:ins>
    </w:p>
    <w:p w14:paraId="12D36340" w14:textId="77777777" w:rsidR="008F745A" w:rsidRDefault="008F745A" w:rsidP="008F745A">
      <w:pPr>
        <w:rPr>
          <w:ins w:id="1357" w:author="Stijn Van den bossche" w:date="2021-05-21T20:34:00Z"/>
          <w:rFonts w:ascii="Arial" w:hAnsi="Arial" w:cs="Arial"/>
        </w:rPr>
      </w:pPr>
    </w:p>
    <w:p w14:paraId="52934A57" w14:textId="77777777" w:rsidR="008F745A" w:rsidRDefault="008F745A" w:rsidP="008F745A">
      <w:pPr>
        <w:rPr>
          <w:ins w:id="1358" w:author="Stijn Van den bossche" w:date="2021-05-21T20:34:00Z"/>
          <w:rFonts w:ascii="Arial" w:hAnsi="Arial" w:cs="Arial"/>
        </w:rPr>
      </w:pPr>
    </w:p>
    <w:p w14:paraId="7797DF5E" w14:textId="77777777" w:rsidR="008F745A" w:rsidRDefault="008F745A" w:rsidP="008F745A">
      <w:pPr>
        <w:rPr>
          <w:ins w:id="1359" w:author="Stijn Van den bossche" w:date="2021-05-21T20:34:00Z"/>
          <w:rFonts w:ascii="Arial" w:hAnsi="Arial" w:cs="Arial"/>
        </w:rPr>
      </w:pPr>
    </w:p>
    <w:p w14:paraId="18610B58" w14:textId="77777777" w:rsidR="008F745A" w:rsidRDefault="008F745A" w:rsidP="008F745A">
      <w:pPr>
        <w:rPr>
          <w:ins w:id="1360" w:author="Stijn Van den bossche" w:date="2021-05-21T20:34:00Z"/>
          <w:rFonts w:ascii="Arial" w:hAnsi="Arial" w:cs="Arial"/>
        </w:rPr>
      </w:pPr>
    </w:p>
    <w:p w14:paraId="5DFCDB8D" w14:textId="77777777" w:rsidR="008F745A" w:rsidRDefault="008F745A" w:rsidP="008F745A">
      <w:pPr>
        <w:rPr>
          <w:ins w:id="1361" w:author="Stijn Van den bossche" w:date="2021-05-21T20:34:00Z"/>
          <w:rFonts w:ascii="Arial" w:hAnsi="Arial" w:cs="Arial"/>
        </w:rPr>
      </w:pPr>
    </w:p>
    <w:p w14:paraId="487F8CFC" w14:textId="77777777" w:rsidR="008F745A" w:rsidRDefault="008F745A" w:rsidP="008F745A">
      <w:pPr>
        <w:rPr>
          <w:ins w:id="1362" w:author="Stijn Van den bossche" w:date="2021-05-21T20:34:00Z"/>
          <w:rFonts w:ascii="Arial" w:hAnsi="Arial" w:cs="Arial"/>
        </w:rPr>
      </w:pPr>
    </w:p>
    <w:p w14:paraId="60507470" w14:textId="77777777" w:rsidR="008F745A" w:rsidRDefault="008F745A" w:rsidP="008F745A">
      <w:pPr>
        <w:rPr>
          <w:ins w:id="1363" w:author="Stijn Van den bossche" w:date="2021-05-21T20:34:00Z"/>
          <w:rFonts w:ascii="Arial" w:hAnsi="Arial" w:cs="Arial"/>
        </w:rPr>
      </w:pPr>
    </w:p>
    <w:p w14:paraId="098FE52D" w14:textId="77777777" w:rsidR="008F745A" w:rsidRDefault="008F745A" w:rsidP="008F745A">
      <w:pPr>
        <w:rPr>
          <w:ins w:id="1364" w:author="Stijn Van den bossche" w:date="2021-05-21T20:34:00Z"/>
          <w:rFonts w:ascii="Arial" w:hAnsi="Arial" w:cs="Arial"/>
        </w:rPr>
      </w:pPr>
    </w:p>
    <w:p w14:paraId="7057A5D1" w14:textId="77777777" w:rsidR="008F745A" w:rsidRDefault="008F745A" w:rsidP="008F745A">
      <w:pPr>
        <w:rPr>
          <w:ins w:id="1365" w:author="Stijn Van den bossche" w:date="2021-05-21T20:34:00Z"/>
          <w:rFonts w:ascii="Arial" w:hAnsi="Arial" w:cs="Arial"/>
        </w:rPr>
      </w:pPr>
      <w:proofErr w:type="gramStart"/>
      <w:ins w:id="1366" w:author="Stijn Van den bossche" w:date="2021-05-21T20:34:00Z">
        <w:r w:rsidRPr="00557A3A">
          <w:rPr>
            <w:rFonts w:ascii="Arial" w:hAnsi="Arial" w:cs="Arial"/>
            <w:b/>
            <w:bCs/>
          </w:rPr>
          <w:t xml:space="preserve">PR:  </w:t>
        </w:r>
        <w:r>
          <w:rPr>
            <w:rFonts w:ascii="Arial" w:hAnsi="Arial" w:cs="Arial"/>
          </w:rPr>
          <w:t>Zorgt</w:t>
        </w:r>
        <w:proofErr w:type="gramEnd"/>
        <w:r>
          <w:rPr>
            <w:rFonts w:ascii="Arial" w:hAnsi="Arial" w:cs="Arial"/>
          </w:rPr>
          <w:t xml:space="preserve"> ervoor dat de waardes resetten als het laag is en terug op de begin waarden komen te staan.</w:t>
        </w:r>
      </w:ins>
    </w:p>
    <w:p w14:paraId="6D814526" w14:textId="77777777" w:rsidR="008F745A" w:rsidRDefault="008F745A" w:rsidP="008F745A">
      <w:pPr>
        <w:rPr>
          <w:ins w:id="1367" w:author="Stijn Van den bossche" w:date="2021-05-21T20:34:00Z"/>
          <w:rFonts w:ascii="Arial" w:hAnsi="Arial" w:cs="Arial"/>
        </w:rPr>
      </w:pPr>
    </w:p>
    <w:p w14:paraId="1346B752" w14:textId="77777777" w:rsidR="008F745A" w:rsidRPr="003E116F" w:rsidRDefault="008F745A" w:rsidP="008F745A">
      <w:pPr>
        <w:rPr>
          <w:ins w:id="1368" w:author="Stijn Van den bossche" w:date="2021-05-21T20:34:00Z"/>
          <w:rFonts w:ascii="Arial" w:hAnsi="Arial" w:cs="Arial"/>
          <w:b/>
          <w:bCs/>
        </w:rPr>
      </w:pPr>
      <w:ins w:id="1369" w:author="Stijn Van den bossche" w:date="2021-05-21T20:34:00Z">
        <w:r w:rsidRPr="003E116F">
          <w:rPr>
            <w:rFonts w:ascii="Arial" w:hAnsi="Arial" w:cs="Arial"/>
            <w:b/>
            <w:bCs/>
          </w:rPr>
          <w:t>SHDN:</w:t>
        </w:r>
        <w:r>
          <w:rPr>
            <w:rFonts w:ascii="Arial" w:hAnsi="Arial" w:cs="Arial"/>
            <w:b/>
            <w:bCs/>
          </w:rPr>
          <w:t xml:space="preserve"> </w:t>
        </w:r>
        <w:r w:rsidRPr="00C82DD2">
          <w:rPr>
            <w:rFonts w:ascii="Arial" w:hAnsi="Arial" w:cs="Arial"/>
          </w:rPr>
          <w:t>is de shutdown van de potentiometers</w:t>
        </w:r>
        <w:r>
          <w:rPr>
            <w:rFonts w:ascii="Arial" w:hAnsi="Arial" w:cs="Arial"/>
          </w:rPr>
          <w:t xml:space="preserve"> zelf. Het zet de potentiometers af als het signaal laag is.</w:t>
        </w:r>
      </w:ins>
    </w:p>
    <w:p w14:paraId="1AF389A7" w14:textId="77777777" w:rsidR="008F745A" w:rsidRPr="003C504A" w:rsidRDefault="008F745A" w:rsidP="008F745A">
      <w:pPr>
        <w:rPr>
          <w:ins w:id="1370" w:author="Stijn Van den bossche" w:date="2021-05-21T20:34:00Z"/>
          <w:rFonts w:ascii="Arial" w:hAnsi="Arial" w:cs="Arial"/>
        </w:rPr>
      </w:pPr>
      <w:ins w:id="1371" w:author="Stijn Van den bossche" w:date="2021-05-21T20:34:00Z">
        <w:r>
          <w:rPr>
            <w:rFonts w:ascii="Arial" w:hAnsi="Arial" w:cs="Arial"/>
            <w:b/>
            <w:bCs/>
          </w:rPr>
          <w:t xml:space="preserve">Vdd en Vss: </w:t>
        </w:r>
        <w:r w:rsidRPr="003C504A">
          <w:rPr>
            <w:rFonts w:ascii="Arial" w:hAnsi="Arial" w:cs="Arial"/>
          </w:rPr>
          <w:t>De Vdd is de spanning die de potentiometer gaat voeden en is ook de spanning die er maximum door de potentiometers mag vloeien en Vss is de minimum spanning die er door de potentiometers mag vloeien. Maar waarde Vdd moet tussen de 3V a 5V DC vloeien en Vss moet tussen de 0V a -2,7V DC vloeien en</w:t>
        </w:r>
        <w:r>
          <w:rPr>
            <w:rFonts w:ascii="Arial" w:hAnsi="Arial" w:cs="Arial"/>
          </w:rPr>
          <w:t xml:space="preserve"> het verschil</w:t>
        </w:r>
        <w:r w:rsidRPr="003C504A">
          <w:rPr>
            <w:rFonts w:ascii="Arial" w:hAnsi="Arial" w:cs="Arial"/>
          </w:rPr>
          <w:t xml:space="preserve"> </w:t>
        </w:r>
        <w:r>
          <w:rPr>
            <w:rFonts w:ascii="Arial" w:hAnsi="Arial" w:cs="Arial"/>
          </w:rPr>
          <w:t xml:space="preserve">tussen </w:t>
        </w:r>
        <w:r w:rsidRPr="003C504A">
          <w:rPr>
            <w:rFonts w:ascii="Arial" w:hAnsi="Arial" w:cs="Arial"/>
          </w:rPr>
          <w:t>Vdd + Vss mag niet hoger zijn dan 5,5V</w:t>
        </w:r>
        <w:r>
          <w:rPr>
            <w:rFonts w:ascii="Arial" w:hAnsi="Arial" w:cs="Arial"/>
          </w:rPr>
          <w:t>.</w:t>
        </w:r>
        <w:r w:rsidRPr="003C504A">
          <w:rPr>
            <w:rFonts w:ascii="Arial" w:hAnsi="Arial" w:cs="Arial"/>
          </w:rPr>
          <w:t xml:space="preserve"> </w:t>
        </w:r>
      </w:ins>
    </w:p>
    <w:p w14:paraId="0BF47C60" w14:textId="77777777" w:rsidR="008F745A" w:rsidRPr="003C504A" w:rsidRDefault="008F745A" w:rsidP="008F745A">
      <w:pPr>
        <w:rPr>
          <w:ins w:id="1372" w:author="Stijn Van den bossche" w:date="2021-05-21T20:34:00Z"/>
          <w:rFonts w:ascii="Arial" w:hAnsi="Arial" w:cs="Arial"/>
        </w:rPr>
      </w:pPr>
    </w:p>
    <w:p w14:paraId="3D5424E6" w14:textId="77777777" w:rsidR="008F745A" w:rsidRDefault="008F745A" w:rsidP="008F745A">
      <w:pPr>
        <w:rPr>
          <w:ins w:id="1373" w:author="Stijn Van den bossche" w:date="2021-05-21T20:34:00Z"/>
        </w:rPr>
      </w:pPr>
    </w:p>
    <w:p w14:paraId="601863F8" w14:textId="77777777" w:rsidR="008F745A" w:rsidRPr="001B1BBA" w:rsidRDefault="008F745A" w:rsidP="008F745A">
      <w:pPr>
        <w:pStyle w:val="Heading2"/>
        <w:numPr>
          <w:ilvl w:val="2"/>
          <w:numId w:val="41"/>
        </w:numPr>
        <w:rPr>
          <w:ins w:id="1374" w:author="Stijn Van den bossche" w:date="2021-05-21T20:34:00Z"/>
          <w:color w:val="auto"/>
          <w:lang w:val="en-US"/>
        </w:rPr>
      </w:pPr>
      <w:bookmarkStart w:id="1375" w:name="_Toc71804588"/>
      <w:proofErr w:type="gramStart"/>
      <w:ins w:id="1376" w:author="Stijn Van den bossche" w:date="2021-05-21T20:34:00Z">
        <w:r w:rsidRPr="001B1BBA">
          <w:rPr>
            <w:color w:val="auto"/>
            <w:lang w:val="en-US"/>
          </w:rPr>
          <w:t>8 digit</w:t>
        </w:r>
        <w:proofErr w:type="gramEnd"/>
        <w:r w:rsidRPr="001B1BBA">
          <w:rPr>
            <w:color w:val="auto"/>
            <w:lang w:val="en-US"/>
          </w:rPr>
          <w:t xml:space="preserve"> LED display driver (MAX7219CNG+)</w:t>
        </w:r>
        <w:bookmarkEnd w:id="1375"/>
      </w:ins>
    </w:p>
    <w:p w14:paraId="22C007D3" w14:textId="77777777" w:rsidR="008F745A" w:rsidRPr="001B1BBA" w:rsidRDefault="008F745A" w:rsidP="008F745A">
      <w:pPr>
        <w:rPr>
          <w:ins w:id="1377" w:author="Stijn Van den bossche" w:date="2021-05-21T20:34:00Z"/>
          <w:lang w:val="en-US"/>
        </w:rPr>
      </w:pPr>
    </w:p>
    <w:p w14:paraId="3BF8DE41" w14:textId="77777777" w:rsidR="008F745A" w:rsidRPr="00AC6DAE" w:rsidRDefault="008F745A" w:rsidP="008F745A">
      <w:pPr>
        <w:rPr>
          <w:ins w:id="1378" w:author="Stijn Van den bossche" w:date="2021-05-21T20:34:00Z"/>
        </w:rPr>
      </w:pPr>
      <w:ins w:id="1379" w:author="Stijn Van den bossche" w:date="2021-05-21T20:34:00Z">
        <w:r w:rsidRPr="00AC6DAE">
          <w:rPr>
            <w:rFonts w:ascii="Arial" w:hAnsi="Arial" w:cs="Arial"/>
          </w:rPr>
          <w:t xml:space="preserve">Deze IC wordt vak gebruik voor 7 segment displays, maar je kan het ook voor andere displays </w:t>
        </w:r>
        <w:r>
          <w:rPr>
            <w:rFonts w:ascii="Arial" w:hAnsi="Arial" w:cs="Arial"/>
          </w:rPr>
          <w:t xml:space="preserve">of matrixen </w:t>
        </w:r>
        <w:r w:rsidRPr="00AC6DAE">
          <w:rPr>
            <w:rFonts w:ascii="Arial" w:hAnsi="Arial" w:cs="Arial"/>
          </w:rPr>
          <w:t xml:space="preserve">gebruiken. Zo hebben </w:t>
        </w:r>
        <w:r>
          <w:rPr>
            <w:rFonts w:ascii="Arial" w:hAnsi="Arial" w:cs="Arial"/>
          </w:rPr>
          <w:t xml:space="preserve">wij zelf onze </w:t>
        </w:r>
        <w:proofErr w:type="gramStart"/>
        <w:r>
          <w:rPr>
            <w:rFonts w:ascii="Arial" w:hAnsi="Arial" w:cs="Arial"/>
          </w:rPr>
          <w:t>LED matrix</w:t>
        </w:r>
        <w:proofErr w:type="gramEnd"/>
        <w:r>
          <w:rPr>
            <w:rFonts w:ascii="Arial" w:hAnsi="Arial" w:cs="Arial"/>
          </w:rPr>
          <w:t xml:space="preserve"> zelf gemaakt om zo de niveaus aan te duiden want zo kan je zien op welk niveau de potentiometers zich bevinden. Je moet de anodes en de kathodes samen steken om een matrix te maken.</w:t>
        </w:r>
      </w:ins>
    </w:p>
    <w:p w14:paraId="55732AB8" w14:textId="77777777" w:rsidR="008F745A" w:rsidRDefault="008F745A" w:rsidP="008F745A">
      <w:pPr>
        <w:rPr>
          <w:ins w:id="1380" w:author="Stijn Van den bossche" w:date="2021-05-21T20:34:00Z"/>
        </w:rPr>
      </w:pPr>
    </w:p>
    <w:p w14:paraId="3E3ABD25" w14:textId="77777777" w:rsidR="008F745A" w:rsidRDefault="008F745A" w:rsidP="008F745A">
      <w:pPr>
        <w:rPr>
          <w:ins w:id="1381" w:author="Stijn Van den bossche" w:date="2021-05-21T20:34:00Z"/>
        </w:rPr>
      </w:pPr>
      <w:ins w:id="1382" w:author="Stijn Van den bossche" w:date="2021-05-21T20:34:00Z">
        <w:r>
          <w:rPr>
            <w:noProof/>
          </w:rPr>
          <w:drawing>
            <wp:anchor distT="0" distB="0" distL="114300" distR="114300" simplePos="0" relativeHeight="251789312" behindDoc="1" locked="0" layoutInCell="1" allowOverlap="1" wp14:anchorId="32AAC111" wp14:editId="5BBD87E2">
              <wp:simplePos x="0" y="0"/>
              <wp:positionH relativeFrom="margin">
                <wp:posOffset>-518795</wp:posOffset>
              </wp:positionH>
              <wp:positionV relativeFrom="paragraph">
                <wp:posOffset>144145</wp:posOffset>
              </wp:positionV>
              <wp:extent cx="3873938" cy="3390900"/>
              <wp:effectExtent l="0" t="0" r="0" b="0"/>
              <wp:wrapNone/>
              <wp:docPr id="187"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73938" cy="3390900"/>
                      </a:xfrm>
                      <a:prstGeom prst="rect">
                        <a:avLst/>
                      </a:prstGeom>
                    </pic:spPr>
                  </pic:pic>
                </a:graphicData>
              </a:graphic>
              <wp14:sizeRelH relativeFrom="page">
                <wp14:pctWidth>0</wp14:pctWidth>
              </wp14:sizeRelH>
              <wp14:sizeRelV relativeFrom="page">
                <wp14:pctHeight>0</wp14:pctHeight>
              </wp14:sizeRelV>
            </wp:anchor>
          </w:drawing>
        </w:r>
      </w:ins>
    </w:p>
    <w:p w14:paraId="6E770849" w14:textId="77777777" w:rsidR="008F745A" w:rsidRDefault="008F745A" w:rsidP="008F745A">
      <w:pPr>
        <w:rPr>
          <w:ins w:id="1383" w:author="Stijn Van den bossche" w:date="2021-05-21T20:34:00Z"/>
        </w:rPr>
      </w:pPr>
    </w:p>
    <w:p w14:paraId="6785BC2C" w14:textId="77777777" w:rsidR="008F745A" w:rsidRDefault="008F745A" w:rsidP="008F745A">
      <w:pPr>
        <w:rPr>
          <w:ins w:id="1384" w:author="Stijn Van den bossche" w:date="2021-05-21T20:34:00Z"/>
        </w:rPr>
      </w:pPr>
      <w:ins w:id="1385" w:author="Stijn Van den bossche" w:date="2021-05-21T20:34:00Z">
        <w:r>
          <w:rPr>
            <w:noProof/>
          </w:rPr>
          <w:drawing>
            <wp:anchor distT="0" distB="0" distL="114300" distR="114300" simplePos="0" relativeHeight="251790336" behindDoc="1" locked="0" layoutInCell="1" allowOverlap="1" wp14:anchorId="1112D9B9" wp14:editId="1B3741E9">
              <wp:simplePos x="0" y="0"/>
              <wp:positionH relativeFrom="page">
                <wp:posOffset>4283710</wp:posOffset>
              </wp:positionH>
              <wp:positionV relativeFrom="paragraph">
                <wp:posOffset>54610</wp:posOffset>
              </wp:positionV>
              <wp:extent cx="2966085" cy="3273494"/>
              <wp:effectExtent l="0" t="0" r="5715" b="3175"/>
              <wp:wrapNone/>
              <wp:docPr id="188"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6085" cy="3273494"/>
                      </a:xfrm>
                      <a:prstGeom prst="rect">
                        <a:avLst/>
                      </a:prstGeom>
                    </pic:spPr>
                  </pic:pic>
                </a:graphicData>
              </a:graphic>
              <wp14:sizeRelH relativeFrom="page">
                <wp14:pctWidth>0</wp14:pctWidth>
              </wp14:sizeRelH>
              <wp14:sizeRelV relativeFrom="page">
                <wp14:pctHeight>0</wp14:pctHeight>
              </wp14:sizeRelV>
            </wp:anchor>
          </w:drawing>
        </w:r>
      </w:ins>
    </w:p>
    <w:p w14:paraId="1090D44E" w14:textId="77777777" w:rsidR="008F745A" w:rsidRDefault="008F745A" w:rsidP="008F745A">
      <w:pPr>
        <w:rPr>
          <w:ins w:id="1386" w:author="Stijn Van den bossche" w:date="2021-05-21T20:34:00Z"/>
        </w:rPr>
      </w:pPr>
    </w:p>
    <w:p w14:paraId="1F2D7287" w14:textId="77777777" w:rsidR="008F745A" w:rsidRDefault="008F745A" w:rsidP="008F745A">
      <w:pPr>
        <w:rPr>
          <w:ins w:id="1387" w:author="Stijn Van den bossche" w:date="2021-05-21T20:34:00Z"/>
        </w:rPr>
      </w:pPr>
    </w:p>
    <w:p w14:paraId="2D8F75BE" w14:textId="77777777" w:rsidR="008F745A" w:rsidRDefault="008F745A" w:rsidP="008F745A">
      <w:pPr>
        <w:rPr>
          <w:ins w:id="1388" w:author="Stijn Van den bossche" w:date="2021-05-21T20:34:00Z"/>
        </w:rPr>
      </w:pPr>
    </w:p>
    <w:p w14:paraId="73A4C58C" w14:textId="77777777" w:rsidR="008F745A" w:rsidRDefault="008F745A" w:rsidP="008F745A">
      <w:pPr>
        <w:rPr>
          <w:ins w:id="1389" w:author="Stijn Van den bossche" w:date="2021-05-21T20:34:00Z"/>
        </w:rPr>
      </w:pPr>
    </w:p>
    <w:p w14:paraId="133B8FA9" w14:textId="77777777" w:rsidR="008F745A" w:rsidRDefault="008F745A" w:rsidP="008F745A">
      <w:pPr>
        <w:rPr>
          <w:ins w:id="1390" w:author="Stijn Van den bossche" w:date="2021-05-21T20:34:00Z"/>
        </w:rPr>
      </w:pPr>
    </w:p>
    <w:p w14:paraId="6F030D59" w14:textId="77777777" w:rsidR="008F745A" w:rsidRDefault="008F745A" w:rsidP="008F745A">
      <w:pPr>
        <w:rPr>
          <w:ins w:id="1391" w:author="Stijn Van den bossche" w:date="2021-05-21T20:34:00Z"/>
        </w:rPr>
      </w:pPr>
    </w:p>
    <w:p w14:paraId="6324100F" w14:textId="77777777" w:rsidR="008F745A" w:rsidRDefault="008F745A" w:rsidP="008F745A">
      <w:pPr>
        <w:rPr>
          <w:ins w:id="1392" w:author="Stijn Van den bossche" w:date="2021-05-21T20:34:00Z"/>
        </w:rPr>
      </w:pPr>
    </w:p>
    <w:p w14:paraId="7988EBAF" w14:textId="77777777" w:rsidR="008F745A" w:rsidRDefault="008F745A" w:rsidP="008F745A">
      <w:pPr>
        <w:rPr>
          <w:ins w:id="1393" w:author="Stijn Van den bossche" w:date="2021-05-21T20:34:00Z"/>
        </w:rPr>
      </w:pPr>
    </w:p>
    <w:p w14:paraId="14C6896B" w14:textId="77777777" w:rsidR="008F745A" w:rsidRDefault="008F745A" w:rsidP="008F745A">
      <w:pPr>
        <w:rPr>
          <w:ins w:id="1394" w:author="Stijn Van den bossche" w:date="2021-05-21T20:34:00Z"/>
        </w:rPr>
      </w:pPr>
    </w:p>
    <w:p w14:paraId="1F9296A1" w14:textId="77777777" w:rsidR="008F745A" w:rsidRDefault="008F745A" w:rsidP="008F745A">
      <w:pPr>
        <w:rPr>
          <w:ins w:id="1395" w:author="Stijn Van den bossche" w:date="2021-05-21T20:34:00Z"/>
        </w:rPr>
      </w:pPr>
    </w:p>
    <w:p w14:paraId="55A96046" w14:textId="77777777" w:rsidR="008F745A" w:rsidRDefault="008F745A" w:rsidP="008F745A">
      <w:pPr>
        <w:rPr>
          <w:ins w:id="1396" w:author="Stijn Van den bossche" w:date="2021-05-21T20:34:00Z"/>
        </w:rPr>
      </w:pPr>
    </w:p>
    <w:p w14:paraId="5DDF49B3" w14:textId="77777777" w:rsidR="008F745A" w:rsidRDefault="008F745A" w:rsidP="008F745A">
      <w:pPr>
        <w:rPr>
          <w:ins w:id="1397" w:author="Stijn Van den bossche" w:date="2021-05-21T20:34:00Z"/>
        </w:rPr>
      </w:pPr>
    </w:p>
    <w:p w14:paraId="5A1B43EC" w14:textId="77777777" w:rsidR="008F745A" w:rsidRDefault="008F745A" w:rsidP="008F745A">
      <w:pPr>
        <w:rPr>
          <w:ins w:id="1398" w:author="Stijn Van den bossche" w:date="2021-05-21T20:34:00Z"/>
        </w:rPr>
      </w:pPr>
    </w:p>
    <w:p w14:paraId="6309A427" w14:textId="77777777" w:rsidR="008F745A" w:rsidRDefault="008F745A" w:rsidP="008F745A">
      <w:pPr>
        <w:rPr>
          <w:ins w:id="1399" w:author="Stijn Van den bossche" w:date="2021-05-21T20:34:00Z"/>
        </w:rPr>
      </w:pPr>
    </w:p>
    <w:p w14:paraId="03EB49D5" w14:textId="77777777" w:rsidR="008F745A" w:rsidRDefault="008F745A" w:rsidP="008F745A">
      <w:pPr>
        <w:rPr>
          <w:ins w:id="1400" w:author="Stijn Van den bossche" w:date="2021-05-21T20:34:00Z"/>
        </w:rPr>
      </w:pPr>
    </w:p>
    <w:p w14:paraId="747C25CD" w14:textId="77777777" w:rsidR="008F745A" w:rsidRDefault="008F745A" w:rsidP="008F745A">
      <w:pPr>
        <w:rPr>
          <w:ins w:id="1401" w:author="Stijn Van den bossche" w:date="2021-05-21T20:34:00Z"/>
        </w:rPr>
      </w:pPr>
    </w:p>
    <w:p w14:paraId="59C316DE" w14:textId="77777777" w:rsidR="008F745A" w:rsidRDefault="008F745A" w:rsidP="008F745A">
      <w:pPr>
        <w:rPr>
          <w:ins w:id="1402" w:author="Stijn Van den bossche" w:date="2021-05-21T20:34:00Z"/>
        </w:rPr>
      </w:pPr>
    </w:p>
    <w:p w14:paraId="2C5123FB" w14:textId="77777777" w:rsidR="008F745A" w:rsidRDefault="008F745A" w:rsidP="008F745A">
      <w:pPr>
        <w:rPr>
          <w:ins w:id="1403" w:author="Stijn Van den bossche" w:date="2021-05-21T20:34:00Z"/>
        </w:rPr>
      </w:pPr>
    </w:p>
    <w:p w14:paraId="3FDE2C26" w14:textId="77777777" w:rsidR="008F745A" w:rsidRDefault="008F745A" w:rsidP="008F745A">
      <w:pPr>
        <w:rPr>
          <w:ins w:id="1404" w:author="Stijn Van den bossche" w:date="2021-05-21T20:34:00Z"/>
        </w:rPr>
      </w:pPr>
    </w:p>
    <w:p w14:paraId="49509116" w14:textId="77777777" w:rsidR="008F745A" w:rsidRDefault="008F745A" w:rsidP="008F745A">
      <w:pPr>
        <w:rPr>
          <w:ins w:id="1405" w:author="Stijn Van den bossche" w:date="2021-05-21T20:34:00Z"/>
        </w:rPr>
      </w:pPr>
    </w:p>
    <w:p w14:paraId="32DAC652" w14:textId="77777777" w:rsidR="008F745A" w:rsidRDefault="008F745A" w:rsidP="008F745A">
      <w:pPr>
        <w:rPr>
          <w:ins w:id="1406" w:author="Stijn Van den bossche" w:date="2021-05-21T20:34:00Z"/>
        </w:rPr>
      </w:pPr>
    </w:p>
    <w:p w14:paraId="0DF6FCA7" w14:textId="77777777" w:rsidR="008F745A" w:rsidRDefault="008F745A" w:rsidP="008F745A">
      <w:pPr>
        <w:rPr>
          <w:ins w:id="1407" w:author="Stijn Van den bossche" w:date="2021-05-21T20:34:00Z"/>
        </w:rPr>
      </w:pPr>
    </w:p>
    <w:p w14:paraId="5747435F" w14:textId="77777777" w:rsidR="008F745A" w:rsidRDefault="008F745A" w:rsidP="008F745A">
      <w:pPr>
        <w:rPr>
          <w:ins w:id="1408" w:author="Stijn Van den bossche" w:date="2021-05-21T20:34:00Z"/>
        </w:rPr>
      </w:pPr>
    </w:p>
    <w:p w14:paraId="63F06FE5" w14:textId="77777777" w:rsidR="008F745A" w:rsidRDefault="008F745A" w:rsidP="008F745A">
      <w:pPr>
        <w:rPr>
          <w:ins w:id="1409" w:author="Stijn Van den bossche" w:date="2021-05-21T20:34:00Z"/>
          <w:rFonts w:ascii="Arial" w:hAnsi="Arial" w:cs="Arial"/>
        </w:rPr>
      </w:pPr>
    </w:p>
    <w:p w14:paraId="1A01A2F9" w14:textId="77777777" w:rsidR="008F745A" w:rsidRPr="00ED7D69" w:rsidRDefault="008F745A" w:rsidP="008F745A">
      <w:pPr>
        <w:rPr>
          <w:ins w:id="1410" w:author="Stijn Van den bossche" w:date="2021-05-21T20:34:00Z"/>
          <w:rFonts w:ascii="Arial" w:hAnsi="Arial" w:cs="Arial"/>
        </w:rPr>
      </w:pPr>
      <w:ins w:id="1411" w:author="Stijn Van den bossche" w:date="2021-05-21T20:34:00Z">
        <w:r w:rsidRPr="00ED7D69">
          <w:rPr>
            <w:rFonts w:ascii="Arial" w:hAnsi="Arial" w:cs="Arial"/>
          </w:rPr>
          <w:t xml:space="preserve">De communicatie naar deze chip werkt het zelfde als de potentiometers, er moeten 4 bits voorzien worden om adressen door te geven dit is bit 11, </w:t>
        </w:r>
        <w:proofErr w:type="gramStart"/>
        <w:r w:rsidRPr="00ED7D69">
          <w:rPr>
            <w:rFonts w:ascii="Arial" w:hAnsi="Arial" w:cs="Arial"/>
          </w:rPr>
          <w:t>10 ,</w:t>
        </w:r>
        <w:proofErr w:type="gramEnd"/>
        <w:r w:rsidRPr="00ED7D69">
          <w:rPr>
            <w:rFonts w:ascii="Arial" w:hAnsi="Arial" w:cs="Arial"/>
          </w:rPr>
          <w:t xml:space="preserve"> 9 en 8. Daarna heb je ook de data die verzend we met 8 bit dit is bit 7(MSB) tot bit 0(LSB).</w:t>
        </w:r>
      </w:ins>
    </w:p>
    <w:p w14:paraId="4BD5EAD2" w14:textId="77777777" w:rsidR="008F745A" w:rsidRDefault="008F745A" w:rsidP="008F745A">
      <w:pPr>
        <w:rPr>
          <w:ins w:id="1412" w:author="Stijn Van den bossche" w:date="2021-05-21T20:34:00Z"/>
        </w:rPr>
      </w:pPr>
    </w:p>
    <w:p w14:paraId="689E5540" w14:textId="77777777" w:rsidR="008F745A" w:rsidRDefault="008F745A" w:rsidP="008F745A">
      <w:pPr>
        <w:rPr>
          <w:ins w:id="1413" w:author="Stijn Van den bossche" w:date="2021-05-21T20:34:00Z"/>
        </w:rPr>
      </w:pPr>
    </w:p>
    <w:p w14:paraId="1D3965B9" w14:textId="77777777" w:rsidR="008F745A" w:rsidRDefault="008F745A" w:rsidP="008F745A">
      <w:pPr>
        <w:rPr>
          <w:ins w:id="1414" w:author="Stijn Van den bossche" w:date="2021-05-21T20:34:00Z"/>
          <w:rFonts w:ascii="Arial" w:hAnsi="Arial" w:cs="Arial"/>
        </w:rPr>
      </w:pPr>
    </w:p>
    <w:p w14:paraId="3E002C25" w14:textId="77777777" w:rsidR="008F745A" w:rsidRDefault="008F745A" w:rsidP="008F745A">
      <w:pPr>
        <w:rPr>
          <w:ins w:id="1415" w:author="Stijn Van den bossche" w:date="2021-05-21T20:34:00Z"/>
          <w:rFonts w:ascii="Arial" w:hAnsi="Arial" w:cs="Arial"/>
        </w:rPr>
      </w:pPr>
      <w:ins w:id="1416" w:author="Stijn Van den bossche" w:date="2021-05-21T20:34:00Z">
        <w:r>
          <w:rPr>
            <w:noProof/>
          </w:rPr>
          <w:drawing>
            <wp:inline distT="0" distB="0" distL="0" distR="0" wp14:anchorId="31E847DC" wp14:editId="37198FF3">
              <wp:extent cx="5760720" cy="508635"/>
              <wp:effectExtent l="0" t="0" r="0" b="5715"/>
              <wp:docPr id="189"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08635"/>
                      </a:xfrm>
                      <a:prstGeom prst="rect">
                        <a:avLst/>
                      </a:prstGeom>
                    </pic:spPr>
                  </pic:pic>
                </a:graphicData>
              </a:graphic>
            </wp:inline>
          </w:drawing>
        </w:r>
      </w:ins>
    </w:p>
    <w:p w14:paraId="27AA5B4A" w14:textId="77777777" w:rsidR="008F745A" w:rsidRDefault="008F745A" w:rsidP="008F745A">
      <w:pPr>
        <w:rPr>
          <w:ins w:id="1417" w:author="Stijn Van den bossche" w:date="2021-05-21T20:34:00Z"/>
          <w:rFonts w:ascii="Arial" w:hAnsi="Arial" w:cs="Arial"/>
        </w:rPr>
      </w:pPr>
    </w:p>
    <w:p w14:paraId="4D7CE32C" w14:textId="77777777" w:rsidR="008F745A" w:rsidRDefault="008F745A" w:rsidP="008F745A">
      <w:pPr>
        <w:rPr>
          <w:ins w:id="1418" w:author="Stijn Van den bossche" w:date="2021-05-21T20:34:00Z"/>
          <w:rFonts w:ascii="Arial" w:hAnsi="Arial" w:cs="Arial"/>
        </w:rPr>
      </w:pPr>
    </w:p>
    <w:p w14:paraId="4B23FF27" w14:textId="77777777" w:rsidR="008F745A" w:rsidRDefault="008F745A" w:rsidP="008F745A">
      <w:pPr>
        <w:rPr>
          <w:ins w:id="1419" w:author="Stijn Van den bossche" w:date="2021-05-21T20:34:00Z"/>
          <w:rFonts w:ascii="Arial" w:hAnsi="Arial" w:cs="Arial"/>
        </w:rPr>
      </w:pPr>
    </w:p>
    <w:p w14:paraId="3F0051C9" w14:textId="77777777" w:rsidR="008F745A" w:rsidRDefault="008F745A" w:rsidP="008F745A">
      <w:pPr>
        <w:rPr>
          <w:ins w:id="1420" w:author="Stijn Van den bossche" w:date="2021-05-21T20:34:00Z"/>
          <w:rFonts w:ascii="Arial" w:hAnsi="Arial" w:cs="Arial"/>
        </w:rPr>
      </w:pPr>
    </w:p>
    <w:p w14:paraId="0A4E64F7" w14:textId="77777777" w:rsidR="008F745A" w:rsidRDefault="008F745A" w:rsidP="008F745A">
      <w:pPr>
        <w:rPr>
          <w:ins w:id="1421" w:author="Stijn Van den bossche" w:date="2021-05-21T20:34:00Z"/>
          <w:rFonts w:ascii="Arial" w:hAnsi="Arial" w:cs="Arial"/>
        </w:rPr>
      </w:pPr>
    </w:p>
    <w:p w14:paraId="7C83FC24" w14:textId="77777777" w:rsidR="008F745A" w:rsidRDefault="008F745A" w:rsidP="008F745A">
      <w:pPr>
        <w:rPr>
          <w:ins w:id="1422" w:author="Stijn Van den bossche" w:date="2021-05-21T20:34:00Z"/>
          <w:rFonts w:ascii="Arial" w:hAnsi="Arial" w:cs="Arial"/>
        </w:rPr>
      </w:pPr>
    </w:p>
    <w:p w14:paraId="6E6CFBEB" w14:textId="77777777" w:rsidR="008F745A" w:rsidRDefault="008F745A" w:rsidP="008F745A">
      <w:pPr>
        <w:rPr>
          <w:ins w:id="1423" w:author="Stijn Van den bossche" w:date="2021-05-21T20:34:00Z"/>
          <w:rFonts w:ascii="Arial" w:hAnsi="Arial" w:cs="Arial"/>
        </w:rPr>
      </w:pPr>
    </w:p>
    <w:p w14:paraId="66095689" w14:textId="77777777" w:rsidR="008F745A" w:rsidRDefault="008F745A" w:rsidP="008F745A">
      <w:pPr>
        <w:rPr>
          <w:ins w:id="1424" w:author="Stijn Van den bossche" w:date="2021-05-21T20:34:00Z"/>
          <w:rFonts w:ascii="Arial" w:hAnsi="Arial" w:cs="Arial"/>
        </w:rPr>
      </w:pPr>
    </w:p>
    <w:p w14:paraId="0F49C2D4" w14:textId="77777777" w:rsidR="008F745A" w:rsidRDefault="008F745A" w:rsidP="008F745A">
      <w:pPr>
        <w:rPr>
          <w:ins w:id="1425" w:author="Stijn Van den bossche" w:date="2021-05-21T20:34:00Z"/>
          <w:rFonts w:ascii="Arial" w:hAnsi="Arial" w:cs="Arial"/>
        </w:rPr>
      </w:pPr>
    </w:p>
    <w:p w14:paraId="1BC3F890" w14:textId="77777777" w:rsidR="008F745A" w:rsidRDefault="008F745A" w:rsidP="008F745A">
      <w:pPr>
        <w:rPr>
          <w:ins w:id="1426" w:author="Stijn Van den bossche" w:date="2021-05-21T20:34:00Z"/>
        </w:rPr>
      </w:pPr>
      <w:ins w:id="1427" w:author="Stijn Van den bossche" w:date="2021-05-21T20:34:00Z">
        <w:r w:rsidRPr="00854F3C">
          <w:rPr>
            <w:rFonts w:ascii="Arial" w:hAnsi="Arial" w:cs="Arial"/>
          </w:rPr>
          <w:t>Elke bit voor de adressen heeft een eigen functie zo zie je in de tabel hieronder welke binaire waarde voor welke functie gebruikt wordt</w:t>
        </w:r>
        <w:r w:rsidRPr="0097501D">
          <w:rPr>
            <w:rFonts w:ascii="Arial" w:hAnsi="Arial" w:cs="Arial"/>
          </w:rPr>
          <w:t>.</w:t>
        </w:r>
        <w:r w:rsidRPr="0097501D">
          <w:rPr>
            <w:rFonts w:ascii="Arial" w:hAnsi="Arial" w:cs="Arial"/>
            <w:noProof/>
          </w:rPr>
          <w:t xml:space="preserve"> Zo zie je ook dat de eerste 4bit geen functie heeft D15 tot D12.</w:t>
        </w:r>
      </w:ins>
    </w:p>
    <w:p w14:paraId="482372F8" w14:textId="77777777" w:rsidR="008F745A" w:rsidRDefault="008F745A" w:rsidP="008F745A">
      <w:pPr>
        <w:rPr>
          <w:ins w:id="1428" w:author="Stijn Van den bossche" w:date="2021-05-21T20:34:00Z"/>
        </w:rPr>
      </w:pPr>
      <w:ins w:id="1429" w:author="Stijn Van den bossche" w:date="2021-05-21T20:34:00Z">
        <w:r>
          <w:rPr>
            <w:noProof/>
          </w:rPr>
          <w:drawing>
            <wp:anchor distT="0" distB="0" distL="114300" distR="114300" simplePos="0" relativeHeight="251794432" behindDoc="1" locked="0" layoutInCell="1" allowOverlap="1" wp14:anchorId="6AB42CA0" wp14:editId="1D20DDAE">
              <wp:simplePos x="0" y="0"/>
              <wp:positionH relativeFrom="column">
                <wp:posOffset>2300605</wp:posOffset>
              </wp:positionH>
              <wp:positionV relativeFrom="paragraph">
                <wp:posOffset>118745</wp:posOffset>
              </wp:positionV>
              <wp:extent cx="4103370" cy="2658738"/>
              <wp:effectExtent l="0" t="0" r="0" b="8890"/>
              <wp:wrapNone/>
              <wp:docPr id="190"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03370" cy="2658738"/>
                      </a:xfrm>
                      <a:prstGeom prst="rect">
                        <a:avLst/>
                      </a:prstGeom>
                    </pic:spPr>
                  </pic:pic>
                </a:graphicData>
              </a:graphic>
              <wp14:sizeRelH relativeFrom="page">
                <wp14:pctWidth>0</wp14:pctWidth>
              </wp14:sizeRelH>
              <wp14:sizeRelV relativeFrom="page">
                <wp14:pctHeight>0</wp14:pctHeight>
              </wp14:sizeRelV>
            </wp:anchor>
          </w:drawing>
        </w:r>
      </w:ins>
    </w:p>
    <w:p w14:paraId="12FE78F3" w14:textId="77777777" w:rsidR="008F745A" w:rsidRDefault="008F745A" w:rsidP="008F745A">
      <w:pPr>
        <w:rPr>
          <w:ins w:id="1430" w:author="Stijn Van den bossche" w:date="2021-05-21T20:34:00Z"/>
        </w:rPr>
      </w:pPr>
      <w:ins w:id="1431" w:author="Stijn Van den bossche" w:date="2021-05-21T20:34:00Z">
        <w:r>
          <w:rPr>
            <w:noProof/>
          </w:rPr>
          <w:drawing>
            <wp:anchor distT="0" distB="0" distL="114300" distR="114300" simplePos="0" relativeHeight="251792384" behindDoc="1" locked="0" layoutInCell="1" allowOverlap="1" wp14:anchorId="10E510BD" wp14:editId="3EBFE2CD">
              <wp:simplePos x="0" y="0"/>
              <wp:positionH relativeFrom="margin">
                <wp:posOffset>-635</wp:posOffset>
              </wp:positionH>
              <wp:positionV relativeFrom="paragraph">
                <wp:posOffset>12700</wp:posOffset>
              </wp:positionV>
              <wp:extent cx="2225040" cy="2489200"/>
              <wp:effectExtent l="0" t="0" r="3810" b="6350"/>
              <wp:wrapNone/>
              <wp:docPr id="191"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2489200"/>
                      </a:xfrm>
                      <a:prstGeom prst="rect">
                        <a:avLst/>
                      </a:prstGeom>
                    </pic:spPr>
                  </pic:pic>
                </a:graphicData>
              </a:graphic>
              <wp14:sizeRelH relativeFrom="page">
                <wp14:pctWidth>0</wp14:pctWidth>
              </wp14:sizeRelH>
              <wp14:sizeRelV relativeFrom="page">
                <wp14:pctHeight>0</wp14:pctHeight>
              </wp14:sizeRelV>
            </wp:anchor>
          </w:drawing>
        </w:r>
      </w:ins>
    </w:p>
    <w:p w14:paraId="4772C87C" w14:textId="77777777" w:rsidR="008F745A" w:rsidRDefault="008F745A" w:rsidP="008F745A">
      <w:pPr>
        <w:rPr>
          <w:ins w:id="1432" w:author="Stijn Van den bossche" w:date="2021-05-21T20:34:00Z"/>
        </w:rPr>
      </w:pPr>
    </w:p>
    <w:p w14:paraId="19821E75" w14:textId="77777777" w:rsidR="008F745A" w:rsidRDefault="008F745A" w:rsidP="008F745A">
      <w:pPr>
        <w:rPr>
          <w:ins w:id="1433" w:author="Stijn Van den bossche" w:date="2021-05-21T20:34:00Z"/>
        </w:rPr>
      </w:pPr>
    </w:p>
    <w:p w14:paraId="2FD72713" w14:textId="77777777" w:rsidR="008F745A" w:rsidRDefault="008F745A" w:rsidP="008F745A">
      <w:pPr>
        <w:rPr>
          <w:ins w:id="1434" w:author="Stijn Van den bossche" w:date="2021-05-21T20:34:00Z"/>
        </w:rPr>
      </w:pPr>
    </w:p>
    <w:p w14:paraId="6C02E30F" w14:textId="77777777" w:rsidR="008F745A" w:rsidRDefault="008F745A" w:rsidP="008F745A">
      <w:pPr>
        <w:rPr>
          <w:ins w:id="1435" w:author="Stijn Van den bossche" w:date="2021-05-21T20:34:00Z"/>
        </w:rPr>
      </w:pPr>
    </w:p>
    <w:p w14:paraId="45CDAA83" w14:textId="77777777" w:rsidR="008F745A" w:rsidRDefault="008F745A" w:rsidP="008F745A">
      <w:pPr>
        <w:rPr>
          <w:ins w:id="1436" w:author="Stijn Van den bossche" w:date="2021-05-21T20:34:00Z"/>
        </w:rPr>
      </w:pPr>
    </w:p>
    <w:p w14:paraId="7E134B5D" w14:textId="77777777" w:rsidR="008F745A" w:rsidRDefault="008F745A" w:rsidP="008F745A">
      <w:pPr>
        <w:rPr>
          <w:ins w:id="1437" w:author="Stijn Van den bossche" w:date="2021-05-21T20:34:00Z"/>
        </w:rPr>
      </w:pPr>
    </w:p>
    <w:p w14:paraId="453F1E94" w14:textId="77777777" w:rsidR="008F745A" w:rsidRDefault="008F745A" w:rsidP="008F745A">
      <w:pPr>
        <w:rPr>
          <w:ins w:id="1438" w:author="Stijn Van den bossche" w:date="2021-05-21T20:34:00Z"/>
        </w:rPr>
      </w:pPr>
    </w:p>
    <w:p w14:paraId="2184EDE8" w14:textId="77777777" w:rsidR="008F745A" w:rsidRDefault="008F745A" w:rsidP="008F745A">
      <w:pPr>
        <w:rPr>
          <w:ins w:id="1439" w:author="Stijn Van den bossche" w:date="2021-05-21T20:34:00Z"/>
        </w:rPr>
      </w:pPr>
    </w:p>
    <w:p w14:paraId="03A7A478" w14:textId="77777777" w:rsidR="008F745A" w:rsidRDefault="008F745A" w:rsidP="008F745A">
      <w:pPr>
        <w:rPr>
          <w:ins w:id="1440" w:author="Stijn Van den bossche" w:date="2021-05-21T20:34:00Z"/>
        </w:rPr>
      </w:pPr>
    </w:p>
    <w:p w14:paraId="515D3223" w14:textId="77777777" w:rsidR="008F745A" w:rsidRDefault="008F745A" w:rsidP="008F745A">
      <w:pPr>
        <w:rPr>
          <w:ins w:id="1441" w:author="Stijn Van den bossche" w:date="2021-05-21T20:34:00Z"/>
        </w:rPr>
      </w:pPr>
    </w:p>
    <w:p w14:paraId="7F59386F" w14:textId="77777777" w:rsidR="008F745A" w:rsidRDefault="008F745A" w:rsidP="008F745A">
      <w:pPr>
        <w:rPr>
          <w:ins w:id="1442" w:author="Stijn Van den bossche" w:date="2021-05-21T20:34:00Z"/>
        </w:rPr>
      </w:pPr>
    </w:p>
    <w:p w14:paraId="1CD704B8" w14:textId="77777777" w:rsidR="008F745A" w:rsidRDefault="008F745A" w:rsidP="008F745A">
      <w:pPr>
        <w:rPr>
          <w:ins w:id="1443" w:author="Stijn Van den bossche" w:date="2021-05-21T20:34:00Z"/>
        </w:rPr>
      </w:pPr>
    </w:p>
    <w:p w14:paraId="7FDCCD33" w14:textId="77777777" w:rsidR="008F745A" w:rsidRDefault="008F745A" w:rsidP="008F745A">
      <w:pPr>
        <w:rPr>
          <w:ins w:id="1444" w:author="Stijn Van den bossche" w:date="2021-05-21T20:34:00Z"/>
        </w:rPr>
      </w:pPr>
    </w:p>
    <w:p w14:paraId="54B90CDF" w14:textId="77777777" w:rsidR="008F745A" w:rsidRDefault="008F745A" w:rsidP="008F745A">
      <w:pPr>
        <w:rPr>
          <w:ins w:id="1445" w:author="Stijn Van den bossche" w:date="2021-05-21T20:34:00Z"/>
        </w:rPr>
      </w:pPr>
    </w:p>
    <w:p w14:paraId="5A2F9DDA" w14:textId="77777777" w:rsidR="008F745A" w:rsidRDefault="008F745A" w:rsidP="008F745A">
      <w:pPr>
        <w:rPr>
          <w:ins w:id="1446" w:author="Stijn Van den bossche" w:date="2021-05-21T20:34:00Z"/>
        </w:rPr>
      </w:pPr>
    </w:p>
    <w:p w14:paraId="6FC7A20A" w14:textId="77777777" w:rsidR="008F745A" w:rsidRDefault="008F745A" w:rsidP="008F745A">
      <w:pPr>
        <w:rPr>
          <w:ins w:id="1447" w:author="Stijn Van den bossche" w:date="2021-05-21T20:34:00Z"/>
        </w:rPr>
      </w:pPr>
    </w:p>
    <w:p w14:paraId="58A03E69" w14:textId="77777777" w:rsidR="008F745A" w:rsidRDefault="008F745A" w:rsidP="008F745A">
      <w:pPr>
        <w:rPr>
          <w:ins w:id="1448" w:author="Stijn Van den bossche" w:date="2021-05-21T20:34:00Z"/>
        </w:rPr>
      </w:pPr>
    </w:p>
    <w:p w14:paraId="168727D3" w14:textId="77777777" w:rsidR="008F745A" w:rsidRDefault="008F745A" w:rsidP="008F745A">
      <w:pPr>
        <w:rPr>
          <w:ins w:id="1449" w:author="Stijn Van den bossche" w:date="2021-05-21T20:34:00Z"/>
        </w:rPr>
      </w:pPr>
    </w:p>
    <w:p w14:paraId="5A0F8FC9" w14:textId="77777777" w:rsidR="008F745A" w:rsidRPr="009D2B43" w:rsidRDefault="008F745A" w:rsidP="008F745A">
      <w:pPr>
        <w:rPr>
          <w:ins w:id="1450" w:author="Stijn Van den bossche" w:date="2021-05-21T20:34:00Z"/>
          <w:rFonts w:ascii="Arial" w:hAnsi="Arial" w:cs="Arial"/>
        </w:rPr>
      </w:pPr>
      <w:ins w:id="1451" w:author="Stijn Van den bossche" w:date="2021-05-21T20:34:00Z">
        <w:r w:rsidRPr="009D2B43">
          <w:rPr>
            <w:rFonts w:ascii="Arial" w:hAnsi="Arial" w:cs="Arial"/>
          </w:rPr>
          <w:t>De tabel hierboven verteld over de digit</w:t>
        </w:r>
        <w:r>
          <w:rPr>
            <w:rFonts w:ascii="Arial" w:hAnsi="Arial" w:cs="Arial"/>
          </w:rPr>
          <w:t>s. De onderste tabel is voor de segmenten. Zo laat de tabel zien dat niet alle data bruikbaar is om de segmenten te doen op te lichten. Natuurlijk zou deze code niet goed gaan bij een 7 segment display maar daar hebben ze een andere codering voor. Maar die hebben wij niet nodig, wij gebruiken deze code.</w:t>
        </w:r>
      </w:ins>
    </w:p>
    <w:p w14:paraId="220BEC76" w14:textId="77777777" w:rsidR="008F745A" w:rsidRDefault="008F745A" w:rsidP="008F745A">
      <w:pPr>
        <w:rPr>
          <w:ins w:id="1452" w:author="Stijn Van den bossche" w:date="2021-05-21T20:34:00Z"/>
        </w:rPr>
      </w:pPr>
      <w:ins w:id="1453" w:author="Stijn Van den bossche" w:date="2021-05-21T20:34:00Z">
        <w:r>
          <w:rPr>
            <w:noProof/>
          </w:rPr>
          <w:drawing>
            <wp:anchor distT="0" distB="0" distL="114300" distR="114300" simplePos="0" relativeHeight="251793408" behindDoc="1" locked="0" layoutInCell="1" allowOverlap="1" wp14:anchorId="626C9887" wp14:editId="7B246CE0">
              <wp:simplePos x="0" y="0"/>
              <wp:positionH relativeFrom="margin">
                <wp:align>right</wp:align>
              </wp:positionH>
              <wp:positionV relativeFrom="paragraph">
                <wp:posOffset>107950</wp:posOffset>
              </wp:positionV>
              <wp:extent cx="5760720" cy="1576070"/>
              <wp:effectExtent l="0" t="0" r="0" b="5080"/>
              <wp:wrapNone/>
              <wp:docPr id="192"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720" cy="1576070"/>
                      </a:xfrm>
                      <a:prstGeom prst="rect">
                        <a:avLst/>
                      </a:prstGeom>
                    </pic:spPr>
                  </pic:pic>
                </a:graphicData>
              </a:graphic>
              <wp14:sizeRelH relativeFrom="page">
                <wp14:pctWidth>0</wp14:pctWidth>
              </wp14:sizeRelH>
              <wp14:sizeRelV relativeFrom="page">
                <wp14:pctHeight>0</wp14:pctHeight>
              </wp14:sizeRelV>
            </wp:anchor>
          </w:drawing>
        </w:r>
      </w:ins>
    </w:p>
    <w:p w14:paraId="3E7B278F" w14:textId="77777777" w:rsidR="008F745A" w:rsidRDefault="008F745A" w:rsidP="008F745A">
      <w:pPr>
        <w:rPr>
          <w:ins w:id="1454" w:author="Stijn Van den bossche" w:date="2021-05-21T20:34:00Z"/>
        </w:rPr>
      </w:pPr>
    </w:p>
    <w:p w14:paraId="15A977BD" w14:textId="77777777" w:rsidR="008F745A" w:rsidRDefault="008F745A" w:rsidP="008F745A">
      <w:pPr>
        <w:rPr>
          <w:ins w:id="1455" w:author="Stijn Van den bossche" w:date="2021-05-21T20:34:00Z"/>
        </w:rPr>
      </w:pPr>
    </w:p>
    <w:p w14:paraId="21633885" w14:textId="77777777" w:rsidR="008F745A" w:rsidRDefault="008F745A" w:rsidP="008F745A">
      <w:pPr>
        <w:rPr>
          <w:ins w:id="1456" w:author="Stijn Van den bossche" w:date="2021-05-21T20:34:00Z"/>
        </w:rPr>
      </w:pPr>
    </w:p>
    <w:p w14:paraId="767C1C42" w14:textId="77777777" w:rsidR="008F745A" w:rsidRDefault="008F745A" w:rsidP="008F745A">
      <w:pPr>
        <w:rPr>
          <w:ins w:id="1457" w:author="Stijn Van den bossche" w:date="2021-05-21T20:34:00Z"/>
        </w:rPr>
      </w:pPr>
    </w:p>
    <w:p w14:paraId="1254F6EE" w14:textId="77777777" w:rsidR="008F745A" w:rsidRDefault="008F745A" w:rsidP="008F745A">
      <w:pPr>
        <w:rPr>
          <w:ins w:id="1458" w:author="Stijn Van den bossche" w:date="2021-05-21T20:34:00Z"/>
        </w:rPr>
      </w:pPr>
    </w:p>
    <w:p w14:paraId="6091D21D" w14:textId="77777777" w:rsidR="008F745A" w:rsidRDefault="008F745A" w:rsidP="008F745A">
      <w:pPr>
        <w:rPr>
          <w:ins w:id="1459" w:author="Stijn Van den bossche" w:date="2021-05-21T20:34:00Z"/>
        </w:rPr>
      </w:pPr>
    </w:p>
    <w:p w14:paraId="55369194" w14:textId="77777777" w:rsidR="008F745A" w:rsidRDefault="008F745A" w:rsidP="008F745A">
      <w:pPr>
        <w:rPr>
          <w:ins w:id="1460" w:author="Stijn Van den bossche" w:date="2021-05-21T20:34:00Z"/>
        </w:rPr>
      </w:pPr>
    </w:p>
    <w:p w14:paraId="297BBBF3" w14:textId="77777777" w:rsidR="008F745A" w:rsidRDefault="008F745A" w:rsidP="008F745A">
      <w:pPr>
        <w:rPr>
          <w:ins w:id="1461" w:author="Stijn Van den bossche" w:date="2021-05-21T20:34:00Z"/>
        </w:rPr>
      </w:pPr>
    </w:p>
    <w:p w14:paraId="0AE6234F" w14:textId="77777777" w:rsidR="008F745A" w:rsidRDefault="008F745A" w:rsidP="008F745A">
      <w:pPr>
        <w:rPr>
          <w:ins w:id="1462" w:author="Stijn Van den bossche" w:date="2021-05-21T20:34:00Z"/>
        </w:rPr>
      </w:pPr>
    </w:p>
    <w:p w14:paraId="39E552DC" w14:textId="77777777" w:rsidR="008F745A" w:rsidRDefault="008F745A" w:rsidP="008F745A">
      <w:pPr>
        <w:rPr>
          <w:ins w:id="1463" w:author="Stijn Van den bossche" w:date="2021-05-21T20:34:00Z"/>
        </w:rPr>
      </w:pPr>
    </w:p>
    <w:p w14:paraId="2DA88E80" w14:textId="77777777" w:rsidR="008F745A" w:rsidRDefault="008F745A" w:rsidP="008F745A">
      <w:pPr>
        <w:rPr>
          <w:ins w:id="1464" w:author="Stijn Van den bossche" w:date="2021-05-21T20:34:00Z"/>
        </w:rPr>
      </w:pPr>
    </w:p>
    <w:p w14:paraId="366F9067" w14:textId="77777777" w:rsidR="008F745A" w:rsidRDefault="008F745A" w:rsidP="008F745A">
      <w:pPr>
        <w:rPr>
          <w:ins w:id="1465" w:author="Stijn Van den bossche" w:date="2021-05-21T20:34:00Z"/>
        </w:rPr>
      </w:pPr>
    </w:p>
    <w:p w14:paraId="71039954" w14:textId="77777777" w:rsidR="008F745A" w:rsidRDefault="008F745A" w:rsidP="008F745A">
      <w:pPr>
        <w:rPr>
          <w:ins w:id="1466" w:author="Stijn Van den bossche" w:date="2021-05-21T20:34:00Z"/>
        </w:rPr>
      </w:pPr>
    </w:p>
    <w:p w14:paraId="321E2A85" w14:textId="77777777" w:rsidR="008F745A" w:rsidRDefault="008F745A" w:rsidP="008F745A">
      <w:pPr>
        <w:rPr>
          <w:ins w:id="1467" w:author="Stijn Van den bossche" w:date="2021-05-21T20:34:00Z"/>
        </w:rPr>
      </w:pPr>
    </w:p>
    <w:p w14:paraId="4A5205A9" w14:textId="77777777" w:rsidR="008F745A" w:rsidRDefault="008F745A" w:rsidP="008F745A">
      <w:pPr>
        <w:rPr>
          <w:ins w:id="1468" w:author="Stijn Van den bossche" w:date="2021-05-21T20:34:00Z"/>
        </w:rPr>
      </w:pPr>
    </w:p>
    <w:p w14:paraId="47AFF9F6" w14:textId="77777777" w:rsidR="008F745A" w:rsidRDefault="008F745A" w:rsidP="008F745A">
      <w:pPr>
        <w:rPr>
          <w:ins w:id="1469" w:author="Stijn Van den bossche" w:date="2021-05-21T20:34:00Z"/>
        </w:rPr>
      </w:pPr>
    </w:p>
    <w:p w14:paraId="45153CD7" w14:textId="77777777" w:rsidR="008F745A" w:rsidRDefault="008F745A" w:rsidP="008F745A">
      <w:pPr>
        <w:rPr>
          <w:ins w:id="1470" w:author="Stijn Van den bossche" w:date="2021-05-21T20:34:00Z"/>
        </w:rPr>
      </w:pPr>
    </w:p>
    <w:p w14:paraId="5ACBE237" w14:textId="77777777" w:rsidR="008F745A" w:rsidRDefault="008F745A" w:rsidP="008F745A">
      <w:pPr>
        <w:rPr>
          <w:ins w:id="1471" w:author="Stijn Van den bossche" w:date="2021-05-21T20:34:00Z"/>
        </w:rPr>
      </w:pPr>
    </w:p>
    <w:p w14:paraId="5AB23737" w14:textId="77777777" w:rsidR="008F745A" w:rsidRDefault="008F745A" w:rsidP="008F745A">
      <w:pPr>
        <w:rPr>
          <w:ins w:id="1472" w:author="Stijn Van den bossche" w:date="2021-05-21T20:34:00Z"/>
        </w:rPr>
      </w:pPr>
    </w:p>
    <w:p w14:paraId="01FD0DA7" w14:textId="77777777" w:rsidR="008F745A" w:rsidRDefault="008F745A" w:rsidP="008F745A">
      <w:pPr>
        <w:rPr>
          <w:ins w:id="1473" w:author="Stijn Van den bossche" w:date="2021-05-21T20:34:00Z"/>
        </w:rPr>
      </w:pPr>
    </w:p>
    <w:p w14:paraId="64017CE2" w14:textId="77777777" w:rsidR="008F745A" w:rsidRDefault="008F745A" w:rsidP="008F745A">
      <w:pPr>
        <w:rPr>
          <w:ins w:id="1474" w:author="Stijn Van den bossche" w:date="2021-05-21T20:34:00Z"/>
        </w:rPr>
      </w:pPr>
    </w:p>
    <w:p w14:paraId="2820D34E" w14:textId="77777777" w:rsidR="008F745A" w:rsidRDefault="008F745A" w:rsidP="008F745A">
      <w:pPr>
        <w:rPr>
          <w:ins w:id="1475" w:author="Stijn Van den bossche" w:date="2021-05-21T20:34:00Z"/>
        </w:rPr>
      </w:pPr>
    </w:p>
    <w:p w14:paraId="0E5722B8" w14:textId="77777777" w:rsidR="008F745A" w:rsidRDefault="008F745A" w:rsidP="008F745A">
      <w:pPr>
        <w:rPr>
          <w:ins w:id="1476" w:author="Stijn Van den bossche" w:date="2021-05-21T20:34:00Z"/>
        </w:rPr>
      </w:pPr>
    </w:p>
    <w:p w14:paraId="3FDB95FB" w14:textId="77777777" w:rsidR="008F745A" w:rsidRDefault="008F745A" w:rsidP="008F745A">
      <w:pPr>
        <w:rPr>
          <w:ins w:id="1477" w:author="Stijn Van den bossche" w:date="2021-05-21T20:34:00Z"/>
        </w:rPr>
      </w:pPr>
    </w:p>
    <w:p w14:paraId="66158D4E" w14:textId="77777777" w:rsidR="008F745A" w:rsidRDefault="008F745A" w:rsidP="008F745A">
      <w:pPr>
        <w:rPr>
          <w:ins w:id="1478" w:author="Stijn Van den bossche" w:date="2021-05-21T20:34:00Z"/>
        </w:rPr>
      </w:pPr>
    </w:p>
    <w:p w14:paraId="63DAE258" w14:textId="77777777" w:rsidR="008F745A" w:rsidRDefault="008F745A" w:rsidP="008F745A">
      <w:pPr>
        <w:rPr>
          <w:ins w:id="1479" w:author="Stijn Van den bossche" w:date="2021-05-21T20:34:00Z"/>
        </w:rPr>
      </w:pPr>
    </w:p>
    <w:p w14:paraId="5F2A3138" w14:textId="77777777" w:rsidR="008F745A" w:rsidRDefault="008F745A" w:rsidP="008F745A">
      <w:pPr>
        <w:rPr>
          <w:ins w:id="1480" w:author="Stijn Van den bossche" w:date="2021-05-21T20:34:00Z"/>
        </w:rPr>
      </w:pPr>
    </w:p>
    <w:p w14:paraId="70AF16B8" w14:textId="77777777" w:rsidR="008F745A" w:rsidRDefault="008F745A" w:rsidP="008F745A">
      <w:pPr>
        <w:rPr>
          <w:ins w:id="1481" w:author="Stijn Van den bossche" w:date="2021-05-21T20:34:00Z"/>
        </w:rPr>
      </w:pPr>
    </w:p>
    <w:p w14:paraId="080787D5" w14:textId="77777777" w:rsidR="008F745A" w:rsidRDefault="008F745A" w:rsidP="008F745A">
      <w:pPr>
        <w:rPr>
          <w:ins w:id="1482" w:author="Stijn Van den bossche" w:date="2021-05-21T20:34:00Z"/>
        </w:rPr>
      </w:pPr>
    </w:p>
    <w:p w14:paraId="23F2BAF1" w14:textId="77777777" w:rsidR="008F745A" w:rsidRDefault="008F745A" w:rsidP="008F745A">
      <w:pPr>
        <w:rPr>
          <w:ins w:id="1483" w:author="Stijn Van den bossche" w:date="2021-05-21T20:34:00Z"/>
        </w:rPr>
      </w:pPr>
    </w:p>
    <w:p w14:paraId="31FA6ABF" w14:textId="77777777" w:rsidR="008F745A" w:rsidRDefault="008F745A" w:rsidP="008F745A">
      <w:pPr>
        <w:rPr>
          <w:ins w:id="1484" w:author="Stijn Van den bossche" w:date="2021-05-21T20:34:00Z"/>
        </w:rPr>
      </w:pPr>
    </w:p>
    <w:p w14:paraId="6EDDE7E4" w14:textId="77777777" w:rsidR="008F745A" w:rsidRDefault="008F745A" w:rsidP="008F745A">
      <w:pPr>
        <w:rPr>
          <w:ins w:id="1485" w:author="Stijn Van den bossche" w:date="2021-05-21T20:34:00Z"/>
        </w:rPr>
      </w:pPr>
    </w:p>
    <w:p w14:paraId="5216131C" w14:textId="77777777" w:rsidR="008F745A" w:rsidRDefault="008F745A" w:rsidP="008F745A">
      <w:pPr>
        <w:rPr>
          <w:ins w:id="1486" w:author="Stijn Van den bossche" w:date="2021-05-21T20:34:00Z"/>
        </w:rPr>
      </w:pPr>
    </w:p>
    <w:p w14:paraId="33E7E79F" w14:textId="77777777" w:rsidR="008F745A" w:rsidRDefault="008F745A" w:rsidP="008F745A">
      <w:pPr>
        <w:rPr>
          <w:ins w:id="1487" w:author="Stijn Van den bossche" w:date="2021-05-21T20:34:00Z"/>
        </w:rPr>
      </w:pPr>
    </w:p>
    <w:p w14:paraId="62AD9F6B" w14:textId="77777777" w:rsidR="008F745A" w:rsidRDefault="008F745A" w:rsidP="008F745A">
      <w:pPr>
        <w:rPr>
          <w:ins w:id="1488" w:author="Stijn Van den bossche" w:date="2021-05-21T20:34:00Z"/>
          <w:rFonts w:ascii="Arial" w:hAnsi="Arial" w:cs="Arial"/>
        </w:rPr>
      </w:pPr>
      <w:ins w:id="1489" w:author="Stijn Van den bossche" w:date="2021-05-21T20:34:00Z">
        <w:r w:rsidRPr="00C13FC3">
          <w:rPr>
            <w:rFonts w:ascii="Arial" w:hAnsi="Arial" w:cs="Arial"/>
          </w:rPr>
          <w:t>Onze led matrix is voorzien van 132 LED’s dus komen we met 1 8digit-LED display driver</w:t>
        </w:r>
        <w:r>
          <w:rPr>
            <w:rFonts w:ascii="Arial" w:hAnsi="Arial" w:cs="Arial"/>
          </w:rPr>
          <w:t xml:space="preserve"> niet toe dus moesten we dit met 2 </w:t>
        </w:r>
        <w:r w:rsidRPr="00C13FC3">
          <w:rPr>
            <w:rFonts w:ascii="Arial" w:hAnsi="Arial" w:cs="Arial"/>
          </w:rPr>
          <w:t>8digit-LED display driver</w:t>
        </w:r>
        <w:r>
          <w:rPr>
            <w:rFonts w:ascii="Arial" w:hAnsi="Arial" w:cs="Arial"/>
          </w:rPr>
          <w:t xml:space="preserve"> doen. Deze kunnen we achter elkaar zetten zodat we via seriële communicatie kunnen doorlussen. Omdat wij ook verschillende kleuren gebruiken om aan te duiden op welke volume we zitten hebben we gekozen voor de kleuren groen oranje en rood te gebruiken. </w:t>
        </w:r>
      </w:ins>
    </w:p>
    <w:p w14:paraId="39C9B1D9" w14:textId="77777777" w:rsidR="008F745A" w:rsidRDefault="008F745A" w:rsidP="008F745A">
      <w:pPr>
        <w:rPr>
          <w:ins w:id="1490" w:author="Stijn Van den bossche" w:date="2021-05-21T20:34:00Z"/>
          <w:rFonts w:ascii="Arial" w:hAnsi="Arial" w:cs="Arial"/>
        </w:rPr>
      </w:pPr>
      <w:ins w:id="1491" w:author="Stijn Van den bossche" w:date="2021-05-21T20:34:00Z">
        <w:r>
          <w:rPr>
            <w:rFonts w:ascii="Arial" w:hAnsi="Arial" w:cs="Arial"/>
            <w:noProof/>
          </w:rPr>
          <mc:AlternateContent>
            <mc:Choice Requires="wps">
              <w:drawing>
                <wp:anchor distT="0" distB="0" distL="114300" distR="114300" simplePos="0" relativeHeight="251795456" behindDoc="0" locked="0" layoutInCell="1" allowOverlap="1" wp14:anchorId="3F71B48D" wp14:editId="082863B6">
                  <wp:simplePos x="0" y="0"/>
                  <wp:positionH relativeFrom="column">
                    <wp:posOffset>-495935</wp:posOffset>
                  </wp:positionH>
                  <wp:positionV relativeFrom="paragraph">
                    <wp:posOffset>76835</wp:posOffset>
                  </wp:positionV>
                  <wp:extent cx="445770" cy="4236720"/>
                  <wp:effectExtent l="304800" t="0" r="11430" b="87630"/>
                  <wp:wrapNone/>
                  <wp:docPr id="120" name="Verbindingslijn: gebogen 100"/>
                  <wp:cNvGraphicFramePr/>
                  <a:graphic xmlns:a="http://schemas.openxmlformats.org/drawingml/2006/main">
                    <a:graphicData uri="http://schemas.microsoft.com/office/word/2010/wordprocessingShape">
                      <wps:wsp>
                        <wps:cNvCnPr/>
                        <wps:spPr>
                          <a:xfrm flipH="1">
                            <a:off x="0" y="0"/>
                            <a:ext cx="445770" cy="4236720"/>
                          </a:xfrm>
                          <a:prstGeom prst="bentConnector3">
                            <a:avLst>
                              <a:gd name="adj1" fmla="val 16752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12C7A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100" o:spid="_x0000_s1026" type="#_x0000_t34" style="position:absolute;margin-left:-39.05pt;margin-top:6.05pt;width:35.1pt;height:333.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" adj="36185" strokecolor="#70ad47 [3209]" strokeweight="1pt">
                  <v:stroke endarrow="block"/>
                </v:shape>
              </w:pict>
            </mc:Fallback>
          </mc:AlternateContent>
        </w:r>
        <w:r>
          <w:rPr>
            <w:rFonts w:ascii="Arial" w:hAnsi="Arial" w:cs="Arial"/>
            <w:noProof/>
          </w:rPr>
          <mc:AlternateContent>
            <mc:Choice Requires="wps">
              <w:drawing>
                <wp:anchor distT="0" distB="0" distL="114300" distR="114300" simplePos="0" relativeHeight="251796480" behindDoc="0" locked="0" layoutInCell="1" allowOverlap="1" wp14:anchorId="1085F278" wp14:editId="7DB3A5A7">
                  <wp:simplePos x="0" y="0"/>
                  <wp:positionH relativeFrom="column">
                    <wp:posOffset>3489325</wp:posOffset>
                  </wp:positionH>
                  <wp:positionV relativeFrom="paragraph">
                    <wp:posOffset>76835</wp:posOffset>
                  </wp:positionV>
                  <wp:extent cx="2865120" cy="2796540"/>
                  <wp:effectExtent l="0" t="0" r="259080" b="99060"/>
                  <wp:wrapNone/>
                  <wp:docPr id="121" name="Verbindingslijn: gebogen 101"/>
                  <wp:cNvGraphicFramePr/>
                  <a:graphic xmlns:a="http://schemas.openxmlformats.org/drawingml/2006/main">
                    <a:graphicData uri="http://schemas.microsoft.com/office/word/2010/wordprocessingShape">
                      <wps:wsp>
                        <wps:cNvCnPr/>
                        <wps:spPr>
                          <a:xfrm>
                            <a:off x="0" y="0"/>
                            <a:ext cx="2865120" cy="2796540"/>
                          </a:xfrm>
                          <a:prstGeom prst="bentConnector3">
                            <a:avLst>
                              <a:gd name="adj1" fmla="val 10795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6235F" id="Verbindingslijn: gebogen 101" o:spid="_x0000_s1026" type="#_x0000_t34" style="position:absolute;margin-left:274.75pt;margin-top:6.05pt;width:225.6pt;height:220.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" adj="23318" strokecolor="#70ad47 [3209]" strokeweight="1pt">
                  <v:stroke endarrow="block"/>
                </v:shape>
              </w:pict>
            </mc:Fallback>
          </mc:AlternateContent>
        </w:r>
        <w:r>
          <w:rPr>
            <w:rFonts w:ascii="Arial" w:hAnsi="Arial" w:cs="Arial"/>
            <w:noProof/>
          </w:rPr>
          <mc:AlternateContent>
            <mc:Choice Requires="wps">
              <w:drawing>
                <wp:anchor distT="0" distB="0" distL="114300" distR="114300" simplePos="0" relativeHeight="251797504" behindDoc="0" locked="0" layoutInCell="1" allowOverlap="1" wp14:anchorId="6FE7037B" wp14:editId="0C7D83CB">
                  <wp:simplePos x="0" y="0"/>
                  <wp:positionH relativeFrom="column">
                    <wp:posOffset>-579755</wp:posOffset>
                  </wp:positionH>
                  <wp:positionV relativeFrom="paragraph">
                    <wp:posOffset>229235</wp:posOffset>
                  </wp:positionV>
                  <wp:extent cx="529590" cy="2522220"/>
                  <wp:effectExtent l="133350" t="0" r="22860" b="87630"/>
                  <wp:wrapNone/>
                  <wp:docPr id="122" name="Verbindingslijn: gebogen 102"/>
                  <wp:cNvGraphicFramePr/>
                  <a:graphic xmlns:a="http://schemas.openxmlformats.org/drawingml/2006/main">
                    <a:graphicData uri="http://schemas.microsoft.com/office/word/2010/wordprocessingShape">
                      <wps:wsp>
                        <wps:cNvCnPr/>
                        <wps:spPr>
                          <a:xfrm flipH="1">
                            <a:off x="0" y="0"/>
                            <a:ext cx="529590" cy="2522220"/>
                          </a:xfrm>
                          <a:prstGeom prst="bentConnector3">
                            <a:avLst>
                              <a:gd name="adj1" fmla="val 12338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D322A51" id="Verbindingslijn: gebogen 102" o:spid="_x0000_s1026" type="#_x0000_t34" style="position:absolute;margin-left:-45.65pt;margin-top:18.05pt;width:41.7pt;height:198.6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" adj="26650" strokecolor="#ed7d31 [3205]" strokeweight="1pt">
                  <v:stroke endarrow="block"/>
                </v:shape>
              </w:pict>
            </mc:Fallback>
          </mc:AlternateContent>
        </w:r>
        <w:r>
          <w:rPr>
            <w:rFonts w:ascii="Arial" w:hAnsi="Arial" w:cs="Arial"/>
          </w:rPr>
          <w:t>Groen betekent dat het geluid of regel circuit nog rustig staat.</w:t>
        </w:r>
      </w:ins>
    </w:p>
    <w:p w14:paraId="09B8B3D8" w14:textId="77777777" w:rsidR="008F745A" w:rsidRDefault="008F745A" w:rsidP="008F745A">
      <w:pPr>
        <w:rPr>
          <w:ins w:id="1492" w:author="Stijn Van den bossche" w:date="2021-05-21T20:34:00Z"/>
          <w:rFonts w:ascii="Arial" w:hAnsi="Arial" w:cs="Arial"/>
        </w:rPr>
      </w:pPr>
      <w:ins w:id="1493" w:author="Stijn Van den bossche" w:date="2021-05-21T20:34:00Z">
        <w:r>
          <w:rPr>
            <w:rFonts w:ascii="Arial" w:hAnsi="Arial" w:cs="Arial"/>
            <w:noProof/>
          </w:rPr>
          <mc:AlternateContent>
            <mc:Choice Requires="wps">
              <w:drawing>
                <wp:anchor distT="0" distB="0" distL="114300" distR="114300" simplePos="0" relativeHeight="251799552" behindDoc="0" locked="0" layoutInCell="1" allowOverlap="1" wp14:anchorId="4635AAD5" wp14:editId="13E78E0A">
                  <wp:simplePos x="0" y="0"/>
                  <wp:positionH relativeFrom="column">
                    <wp:posOffset>4205605</wp:posOffset>
                  </wp:positionH>
                  <wp:positionV relativeFrom="paragraph">
                    <wp:posOffset>90805</wp:posOffset>
                  </wp:positionV>
                  <wp:extent cx="2194560" cy="1569720"/>
                  <wp:effectExtent l="0" t="0" r="129540" b="87630"/>
                  <wp:wrapNone/>
                  <wp:docPr id="123" name="Verbindingslijn: gebogen 104"/>
                  <wp:cNvGraphicFramePr/>
                  <a:graphic xmlns:a="http://schemas.openxmlformats.org/drawingml/2006/main">
                    <a:graphicData uri="http://schemas.microsoft.com/office/word/2010/wordprocessingShape">
                      <wps:wsp>
                        <wps:cNvCnPr/>
                        <wps:spPr>
                          <a:xfrm>
                            <a:off x="0" y="0"/>
                            <a:ext cx="2194560" cy="1569720"/>
                          </a:xfrm>
                          <a:prstGeom prst="bentConnector3">
                            <a:avLst>
                              <a:gd name="adj1" fmla="val 10486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21720C2" id="Verbindingslijn: gebogen 104" o:spid="_x0000_s1026" type="#_x0000_t34" style="position:absolute;margin-left:331.15pt;margin-top:7.15pt;width:172.8pt;height:123.6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" adj="22650" strokecolor="#ed7d31 [3205]" strokeweight="1pt">
                  <v:stroke endarrow="block"/>
                </v:shape>
              </w:pict>
            </mc:Fallback>
          </mc:AlternateContent>
        </w:r>
        <w:r>
          <w:rPr>
            <w:rFonts w:ascii="Arial" w:hAnsi="Arial" w:cs="Arial"/>
            <w:noProof/>
          </w:rPr>
          <mc:AlternateContent>
            <mc:Choice Requires="wps">
              <w:drawing>
                <wp:anchor distT="0" distB="0" distL="114300" distR="114300" simplePos="0" relativeHeight="251798528" behindDoc="0" locked="0" layoutInCell="1" allowOverlap="1" wp14:anchorId="3540D53F" wp14:editId="1341B3E5">
                  <wp:simplePos x="0" y="0"/>
                  <wp:positionH relativeFrom="column">
                    <wp:posOffset>-564515</wp:posOffset>
                  </wp:positionH>
                  <wp:positionV relativeFrom="paragraph">
                    <wp:posOffset>235585</wp:posOffset>
                  </wp:positionV>
                  <wp:extent cx="518160" cy="1196340"/>
                  <wp:effectExtent l="76200" t="0" r="15240" b="99060"/>
                  <wp:wrapNone/>
                  <wp:docPr id="124" name="Verbindingslijn: gebogen 103"/>
                  <wp:cNvGraphicFramePr/>
                  <a:graphic xmlns:a="http://schemas.openxmlformats.org/drawingml/2006/main">
                    <a:graphicData uri="http://schemas.microsoft.com/office/word/2010/wordprocessingShape">
                      <wps:wsp>
                        <wps:cNvCnPr/>
                        <wps:spPr>
                          <a:xfrm flipH="1">
                            <a:off x="0" y="0"/>
                            <a:ext cx="518160" cy="1196340"/>
                          </a:xfrm>
                          <a:prstGeom prst="bentConnector3">
                            <a:avLst>
                              <a:gd name="adj1" fmla="val 11470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8E2972" id="Verbindingslijn: gebogen 103" o:spid="_x0000_s1026" type="#_x0000_t34" style="position:absolute;margin-left:-44.45pt;margin-top:18.55pt;width:40.8pt;height:94.2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" adj="24776" strokecolor="black [3200]" strokeweight="1pt">
                  <v:stroke endarrow="block"/>
                </v:shape>
              </w:pict>
            </mc:Fallback>
          </mc:AlternateContent>
        </w:r>
        <w:r>
          <w:rPr>
            <w:rFonts w:ascii="Arial" w:hAnsi="Arial" w:cs="Arial"/>
          </w:rPr>
          <w:t>Oranje betekent dat het volume of regel circuit al luider en zwaarder wordt.</w:t>
        </w:r>
      </w:ins>
    </w:p>
    <w:p w14:paraId="0DD80910" w14:textId="77777777" w:rsidR="008F745A" w:rsidRPr="00C13FC3" w:rsidRDefault="008F745A" w:rsidP="008F745A">
      <w:pPr>
        <w:rPr>
          <w:ins w:id="1494" w:author="Stijn Van den bossche" w:date="2021-05-21T20:34:00Z"/>
          <w:rFonts w:ascii="Arial" w:hAnsi="Arial" w:cs="Arial"/>
        </w:rPr>
      </w:pPr>
      <w:ins w:id="1495" w:author="Stijn Van den bossche" w:date="2021-05-21T20:34:00Z">
        <w:r>
          <w:rPr>
            <w:rFonts w:ascii="Arial" w:hAnsi="Arial" w:cs="Arial"/>
            <w:noProof/>
          </w:rPr>
          <mc:AlternateContent>
            <mc:Choice Requires="wps">
              <w:drawing>
                <wp:anchor distT="0" distB="0" distL="114300" distR="114300" simplePos="0" relativeHeight="251801600" behindDoc="0" locked="0" layoutInCell="1" allowOverlap="1" wp14:anchorId="5A9F2225" wp14:editId="25EDC9FF">
                  <wp:simplePos x="0" y="0"/>
                  <wp:positionH relativeFrom="column">
                    <wp:posOffset>4380865</wp:posOffset>
                  </wp:positionH>
                  <wp:positionV relativeFrom="paragraph">
                    <wp:posOffset>89535</wp:posOffset>
                  </wp:positionV>
                  <wp:extent cx="1943100" cy="853440"/>
                  <wp:effectExtent l="0" t="0" r="114300" b="99060"/>
                  <wp:wrapNone/>
                  <wp:docPr id="125" name="Verbindingslijn: gebogen 106"/>
                  <wp:cNvGraphicFramePr/>
                  <a:graphic xmlns:a="http://schemas.openxmlformats.org/drawingml/2006/main">
                    <a:graphicData uri="http://schemas.microsoft.com/office/word/2010/wordprocessingShape">
                      <wps:wsp>
                        <wps:cNvCnPr/>
                        <wps:spPr>
                          <a:xfrm>
                            <a:off x="0" y="0"/>
                            <a:ext cx="1943100" cy="853440"/>
                          </a:xfrm>
                          <a:prstGeom prst="bentConnector3">
                            <a:avLst>
                              <a:gd name="adj1" fmla="val 10411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8E858D" id="Verbindingslijn: gebogen 106" o:spid="_x0000_s1026" type="#_x0000_t34" style="position:absolute;margin-left:344.95pt;margin-top:7.05pt;width:153pt;height:67.2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" adj="22489" strokecolor="black [3200]" strokeweight="1pt">
                  <v:stroke endarrow="block"/>
                </v:shape>
              </w:pict>
            </mc:Fallback>
          </mc:AlternateContent>
        </w:r>
        <w:r>
          <w:rPr>
            <w:rFonts w:ascii="Arial" w:hAnsi="Arial" w:cs="Arial"/>
          </w:rPr>
          <w:t>Rood betekent dat het volume of regel circuit op het luidste en zwaarste staat.</w:t>
        </w:r>
      </w:ins>
    </w:p>
    <w:p w14:paraId="33E06901" w14:textId="77777777" w:rsidR="008F745A" w:rsidRDefault="008F745A" w:rsidP="008F745A">
      <w:pPr>
        <w:rPr>
          <w:ins w:id="1496" w:author="Stijn Van den bossche" w:date="2021-05-21T20:34:00Z"/>
        </w:rPr>
      </w:pPr>
      <w:ins w:id="1497" w:author="Stijn Van den bossche" w:date="2021-05-21T20:34:00Z">
        <w:r>
          <w:rPr>
            <w:noProof/>
          </w:rPr>
          <w:drawing>
            <wp:anchor distT="0" distB="0" distL="114300" distR="114300" simplePos="0" relativeHeight="251791360" behindDoc="1" locked="0" layoutInCell="1" allowOverlap="1" wp14:anchorId="2E6B0C56" wp14:editId="5BC50AC5">
              <wp:simplePos x="0" y="0"/>
              <wp:positionH relativeFrom="margin">
                <wp:align>center</wp:align>
              </wp:positionH>
              <wp:positionV relativeFrom="paragraph">
                <wp:posOffset>71755</wp:posOffset>
              </wp:positionV>
              <wp:extent cx="7033260" cy="5154778"/>
              <wp:effectExtent l="0" t="0" r="0" b="8255"/>
              <wp:wrapNone/>
              <wp:docPr id="193"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3260" cy="5154778"/>
                      </a:xfrm>
                      <a:prstGeom prst="rect">
                        <a:avLst/>
                      </a:prstGeom>
                    </pic:spPr>
                  </pic:pic>
                </a:graphicData>
              </a:graphic>
              <wp14:sizeRelH relativeFrom="page">
                <wp14:pctWidth>0</wp14:pctWidth>
              </wp14:sizeRelH>
              <wp14:sizeRelV relativeFrom="page">
                <wp14:pctHeight>0</wp14:pctHeight>
              </wp14:sizeRelV>
            </wp:anchor>
          </w:drawing>
        </w:r>
      </w:ins>
    </w:p>
    <w:p w14:paraId="43291C10" w14:textId="77777777" w:rsidR="008F745A" w:rsidRDefault="008F745A" w:rsidP="008F745A">
      <w:pPr>
        <w:rPr>
          <w:ins w:id="1498" w:author="Stijn Van den bossche" w:date="2021-05-21T20:34:00Z"/>
        </w:rPr>
      </w:pPr>
    </w:p>
    <w:p w14:paraId="1B265D58" w14:textId="77777777" w:rsidR="008F745A" w:rsidRDefault="008F745A" w:rsidP="008F745A">
      <w:pPr>
        <w:rPr>
          <w:ins w:id="1499" w:author="Stijn Van den bossche" w:date="2021-05-21T20:34:00Z"/>
        </w:rPr>
      </w:pPr>
    </w:p>
    <w:p w14:paraId="29D7B00B" w14:textId="77777777" w:rsidR="008F745A" w:rsidRDefault="008F745A" w:rsidP="008F745A">
      <w:pPr>
        <w:rPr>
          <w:ins w:id="1500" w:author="Stijn Van den bossche" w:date="2021-05-21T20:34:00Z"/>
        </w:rPr>
      </w:pPr>
    </w:p>
    <w:p w14:paraId="52895CE1" w14:textId="77777777" w:rsidR="008F745A" w:rsidRDefault="008F745A" w:rsidP="008F745A">
      <w:pPr>
        <w:rPr>
          <w:ins w:id="1501" w:author="Stijn Van den bossche" w:date="2021-05-21T20:34:00Z"/>
        </w:rPr>
      </w:pPr>
      <w:ins w:id="1502" w:author="Stijn Van den bossche" w:date="2021-05-21T20:34:00Z">
        <w:r>
          <w:rPr>
            <w:noProof/>
          </w:rPr>
          <mc:AlternateContent>
            <mc:Choice Requires="wps">
              <w:drawing>
                <wp:anchor distT="0" distB="0" distL="114300" distR="114300" simplePos="0" relativeHeight="251802624" behindDoc="0" locked="0" layoutInCell="1" allowOverlap="1" wp14:anchorId="313B0501" wp14:editId="403BBE3F">
                  <wp:simplePos x="0" y="0"/>
                  <wp:positionH relativeFrom="column">
                    <wp:posOffset>6293485</wp:posOffset>
                  </wp:positionH>
                  <wp:positionV relativeFrom="paragraph">
                    <wp:posOffset>160655</wp:posOffset>
                  </wp:positionV>
                  <wp:extent cx="99060" cy="3665220"/>
                  <wp:effectExtent l="38100" t="0" r="34290" b="87630"/>
                  <wp:wrapNone/>
                  <wp:docPr id="126" name="Verbindingslijn: gebogen 107"/>
                  <wp:cNvGraphicFramePr/>
                  <a:graphic xmlns:a="http://schemas.openxmlformats.org/drawingml/2006/main">
                    <a:graphicData uri="http://schemas.microsoft.com/office/word/2010/wordprocessingShape">
                      <wps:wsp>
                        <wps:cNvCnPr/>
                        <wps:spPr>
                          <a:xfrm flipH="1">
                            <a:off x="0" y="0"/>
                            <a:ext cx="99060" cy="3665220"/>
                          </a:xfrm>
                          <a:prstGeom prst="bentConnector3">
                            <a:avLst>
                              <a:gd name="adj1" fmla="val -115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243A0" id="Verbindingslijn: gebogen 107" o:spid="_x0000_s1026" type="#_x0000_t34" style="position:absolute;margin-left:495.55pt;margin-top:12.65pt;width:7.8pt;height:288.6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" adj="-2492" strokecolor="black [3200]" strokeweight="1pt">
                  <v:stroke endarrow="block"/>
                </v:shape>
              </w:pict>
            </mc:Fallback>
          </mc:AlternateContent>
        </w:r>
      </w:ins>
    </w:p>
    <w:p w14:paraId="7ABCF721" w14:textId="77777777" w:rsidR="008F745A" w:rsidRDefault="008F745A" w:rsidP="008F745A">
      <w:pPr>
        <w:rPr>
          <w:ins w:id="1503" w:author="Stijn Van den bossche" w:date="2021-05-21T20:34:00Z"/>
        </w:rPr>
      </w:pPr>
    </w:p>
    <w:p w14:paraId="3E61B38F" w14:textId="77777777" w:rsidR="008F745A" w:rsidRDefault="008F745A" w:rsidP="008F745A">
      <w:pPr>
        <w:rPr>
          <w:ins w:id="1504" w:author="Stijn Van den bossche" w:date="2021-05-21T20:34:00Z"/>
        </w:rPr>
      </w:pPr>
    </w:p>
    <w:p w14:paraId="4532577B" w14:textId="77777777" w:rsidR="008F745A" w:rsidRDefault="008F745A" w:rsidP="008F745A">
      <w:pPr>
        <w:rPr>
          <w:ins w:id="1505" w:author="Stijn Van den bossche" w:date="2021-05-21T20:34:00Z"/>
        </w:rPr>
      </w:pPr>
    </w:p>
    <w:p w14:paraId="3752DE0E" w14:textId="77777777" w:rsidR="008F745A" w:rsidRDefault="008F745A" w:rsidP="008F745A">
      <w:pPr>
        <w:rPr>
          <w:ins w:id="1506" w:author="Stijn Van den bossche" w:date="2021-05-21T20:34:00Z"/>
        </w:rPr>
      </w:pPr>
      <w:ins w:id="1507" w:author="Stijn Van den bossche" w:date="2021-05-21T20:34:00Z">
        <w:r>
          <w:rPr>
            <w:noProof/>
          </w:rPr>
          <mc:AlternateContent>
            <mc:Choice Requires="wps">
              <w:drawing>
                <wp:anchor distT="0" distB="0" distL="114300" distR="114300" simplePos="0" relativeHeight="251800576" behindDoc="0" locked="0" layoutInCell="1" allowOverlap="1" wp14:anchorId="4EFE4A48" wp14:editId="0C748C5E">
                  <wp:simplePos x="0" y="0"/>
                  <wp:positionH relativeFrom="column">
                    <wp:posOffset>6301105</wp:posOffset>
                  </wp:positionH>
                  <wp:positionV relativeFrom="paragraph">
                    <wp:posOffset>141605</wp:posOffset>
                  </wp:positionV>
                  <wp:extent cx="198120" cy="2240280"/>
                  <wp:effectExtent l="38100" t="0" r="30480" b="102870"/>
                  <wp:wrapNone/>
                  <wp:docPr id="127" name="Verbindingslijn: gebogen 105"/>
                  <wp:cNvGraphicFramePr/>
                  <a:graphic xmlns:a="http://schemas.openxmlformats.org/drawingml/2006/main">
                    <a:graphicData uri="http://schemas.microsoft.com/office/word/2010/wordprocessingShape">
                      <wps:wsp>
                        <wps:cNvCnPr/>
                        <wps:spPr>
                          <a:xfrm flipH="1">
                            <a:off x="0" y="0"/>
                            <a:ext cx="198120" cy="2240280"/>
                          </a:xfrm>
                          <a:prstGeom prst="bentConnector3">
                            <a:avLst>
                              <a:gd name="adj1" fmla="val -384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6E6F2" id="Verbindingslijn: gebogen 105" o:spid="_x0000_s1026" type="#_x0000_t34" style="position:absolute;margin-left:496.15pt;margin-top:11.15pt;width:15.6pt;height:176.4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" adj="-831" strokecolor="#ed7d31 [3205]" strokeweight="1pt">
                  <v:stroke endarrow="block"/>
                </v:shape>
              </w:pict>
            </mc:Fallback>
          </mc:AlternateContent>
        </w:r>
      </w:ins>
    </w:p>
    <w:p w14:paraId="011D86CC" w14:textId="77777777" w:rsidR="008F745A" w:rsidRDefault="008F745A" w:rsidP="008F745A">
      <w:pPr>
        <w:rPr>
          <w:ins w:id="1508" w:author="Stijn Van den bossche" w:date="2021-05-21T20:34:00Z"/>
        </w:rPr>
      </w:pPr>
    </w:p>
    <w:p w14:paraId="64C8ED10" w14:textId="77777777" w:rsidR="008F745A" w:rsidRDefault="008F745A" w:rsidP="008F745A">
      <w:pPr>
        <w:rPr>
          <w:ins w:id="1509" w:author="Stijn Van den bossche" w:date="2021-05-21T20:34:00Z"/>
        </w:rPr>
      </w:pPr>
    </w:p>
    <w:p w14:paraId="0B3B7E6C" w14:textId="77777777" w:rsidR="008F745A" w:rsidRDefault="008F745A" w:rsidP="008F745A">
      <w:pPr>
        <w:rPr>
          <w:ins w:id="1510" w:author="Stijn Van den bossche" w:date="2021-05-21T20:34:00Z"/>
        </w:rPr>
      </w:pPr>
    </w:p>
    <w:p w14:paraId="046D9AA1" w14:textId="77777777" w:rsidR="008F745A" w:rsidRDefault="008F745A" w:rsidP="008F745A">
      <w:pPr>
        <w:rPr>
          <w:ins w:id="1511" w:author="Stijn Van den bossche" w:date="2021-05-21T20:34:00Z"/>
        </w:rPr>
      </w:pPr>
    </w:p>
    <w:p w14:paraId="7BD1B819" w14:textId="77777777" w:rsidR="008F745A" w:rsidRDefault="008F745A" w:rsidP="008F745A">
      <w:pPr>
        <w:rPr>
          <w:ins w:id="1512" w:author="Stijn Van den bossche" w:date="2021-05-21T20:34:00Z"/>
        </w:rPr>
      </w:pPr>
    </w:p>
    <w:p w14:paraId="37909E54" w14:textId="77777777" w:rsidR="008F745A" w:rsidRDefault="008F745A" w:rsidP="008F745A">
      <w:pPr>
        <w:rPr>
          <w:ins w:id="1513" w:author="Stijn Van den bossche" w:date="2021-05-21T20:34:00Z"/>
        </w:rPr>
      </w:pPr>
    </w:p>
    <w:p w14:paraId="4216D11C" w14:textId="77777777" w:rsidR="008F745A" w:rsidRDefault="008F745A" w:rsidP="008F745A">
      <w:pPr>
        <w:rPr>
          <w:ins w:id="1514" w:author="Stijn Van den bossche" w:date="2021-05-21T20:34:00Z"/>
        </w:rPr>
      </w:pPr>
    </w:p>
    <w:p w14:paraId="0060FBCA" w14:textId="77777777" w:rsidR="008F745A" w:rsidRDefault="008F745A" w:rsidP="008F745A">
      <w:pPr>
        <w:rPr>
          <w:ins w:id="1515" w:author="Stijn Van den bossche" w:date="2021-05-21T20:34:00Z"/>
        </w:rPr>
      </w:pPr>
    </w:p>
    <w:p w14:paraId="23A814FB" w14:textId="77777777" w:rsidR="008F745A" w:rsidRDefault="008F745A" w:rsidP="008F745A">
      <w:pPr>
        <w:rPr>
          <w:ins w:id="1516" w:author="Stijn Van den bossche" w:date="2021-05-21T20:34:00Z"/>
        </w:rPr>
      </w:pPr>
    </w:p>
    <w:p w14:paraId="02399530" w14:textId="77777777" w:rsidR="008F745A" w:rsidRDefault="008F745A" w:rsidP="008F745A">
      <w:pPr>
        <w:rPr>
          <w:ins w:id="1517" w:author="Stijn Van den bossche" w:date="2021-05-21T20:34:00Z"/>
        </w:rPr>
      </w:pPr>
    </w:p>
    <w:p w14:paraId="761D168B" w14:textId="77777777" w:rsidR="008F745A" w:rsidRDefault="008F745A" w:rsidP="008F745A">
      <w:pPr>
        <w:rPr>
          <w:ins w:id="1518" w:author="Stijn Van den bossche" w:date="2021-05-21T20:34:00Z"/>
        </w:rPr>
      </w:pPr>
    </w:p>
    <w:p w14:paraId="54F6D6F9" w14:textId="77777777" w:rsidR="008F745A" w:rsidRDefault="008F745A" w:rsidP="008F745A">
      <w:pPr>
        <w:rPr>
          <w:ins w:id="1519" w:author="Stijn Van den bossche" w:date="2021-05-21T20:34:00Z"/>
        </w:rPr>
      </w:pPr>
    </w:p>
    <w:p w14:paraId="1CA1DE68" w14:textId="77777777" w:rsidR="008F745A" w:rsidRDefault="008F745A" w:rsidP="008F745A">
      <w:pPr>
        <w:rPr>
          <w:ins w:id="1520" w:author="Stijn Van den bossche" w:date="2021-05-21T20:34:00Z"/>
        </w:rPr>
      </w:pPr>
    </w:p>
    <w:p w14:paraId="08DE0E5B" w14:textId="77777777" w:rsidR="008F745A" w:rsidRDefault="008F745A" w:rsidP="008F745A">
      <w:pPr>
        <w:rPr>
          <w:ins w:id="1521" w:author="Stijn Van den bossche" w:date="2021-05-21T20:34:00Z"/>
        </w:rPr>
      </w:pPr>
    </w:p>
    <w:p w14:paraId="49D972FA" w14:textId="77777777" w:rsidR="008F745A" w:rsidRDefault="008F745A" w:rsidP="008F745A">
      <w:pPr>
        <w:rPr>
          <w:ins w:id="1522" w:author="Stijn Van den bossche" w:date="2021-05-21T20:34:00Z"/>
        </w:rPr>
      </w:pPr>
    </w:p>
    <w:p w14:paraId="361CCA52" w14:textId="77777777" w:rsidR="008F745A" w:rsidRDefault="008F745A" w:rsidP="008F745A">
      <w:pPr>
        <w:rPr>
          <w:ins w:id="1523" w:author="Stijn Van den bossche" w:date="2021-05-21T20:34:00Z"/>
        </w:rPr>
      </w:pPr>
    </w:p>
    <w:p w14:paraId="098A7C0A" w14:textId="77777777" w:rsidR="008F745A" w:rsidRDefault="008F745A" w:rsidP="008F745A">
      <w:pPr>
        <w:rPr>
          <w:ins w:id="1524" w:author="Stijn Van den bossche" w:date="2021-05-21T20:34:00Z"/>
        </w:rPr>
      </w:pPr>
    </w:p>
    <w:p w14:paraId="20C553B7" w14:textId="77777777" w:rsidR="008F745A" w:rsidRPr="00D805D6" w:rsidRDefault="008F745A" w:rsidP="008F745A">
      <w:pPr>
        <w:rPr>
          <w:ins w:id="1525" w:author="Stijn Van den bossche" w:date="2021-05-21T20:34:00Z"/>
        </w:rPr>
      </w:pPr>
    </w:p>
    <w:p w14:paraId="4D296347" w14:textId="77777777" w:rsidR="008F745A" w:rsidRPr="00D805D6" w:rsidRDefault="008F745A" w:rsidP="008F745A">
      <w:pPr>
        <w:rPr>
          <w:ins w:id="1526" w:author="Stijn Van den bossche" w:date="2021-05-21T20:34:00Z"/>
        </w:rPr>
      </w:pPr>
    </w:p>
    <w:p w14:paraId="47D285CA" w14:textId="77777777" w:rsidR="008F745A" w:rsidRPr="00D805D6" w:rsidRDefault="008F745A" w:rsidP="008F745A">
      <w:pPr>
        <w:rPr>
          <w:ins w:id="1527" w:author="Stijn Van den bossche" w:date="2021-05-21T20:34:00Z"/>
        </w:rPr>
      </w:pPr>
    </w:p>
    <w:p w14:paraId="72637EE8" w14:textId="77777777" w:rsidR="008F745A" w:rsidRPr="00D805D6" w:rsidRDefault="008F745A" w:rsidP="008F745A">
      <w:pPr>
        <w:rPr>
          <w:ins w:id="1528" w:author="Stijn Van den bossche" w:date="2021-05-21T20:34:00Z"/>
        </w:rPr>
      </w:pPr>
    </w:p>
    <w:p w14:paraId="6E087307" w14:textId="77777777" w:rsidR="008F745A" w:rsidRPr="00D805D6" w:rsidRDefault="008F745A" w:rsidP="008F745A">
      <w:pPr>
        <w:rPr>
          <w:ins w:id="1529" w:author="Stijn Van den bossche" w:date="2021-05-21T20:34:00Z"/>
        </w:rPr>
      </w:pPr>
    </w:p>
    <w:p w14:paraId="5531D159" w14:textId="77777777" w:rsidR="008F745A" w:rsidRPr="00D805D6" w:rsidRDefault="008F745A" w:rsidP="008F745A">
      <w:pPr>
        <w:rPr>
          <w:ins w:id="1530" w:author="Stijn Van den bossche" w:date="2021-05-21T20:34:00Z"/>
        </w:rPr>
      </w:pPr>
    </w:p>
    <w:p w14:paraId="73391C45" w14:textId="77777777" w:rsidR="008F745A" w:rsidRPr="00D805D6" w:rsidRDefault="008F745A" w:rsidP="008F745A">
      <w:pPr>
        <w:rPr>
          <w:ins w:id="1531" w:author="Stijn Van den bossche" w:date="2021-05-21T20:34:00Z"/>
        </w:rPr>
      </w:pPr>
    </w:p>
    <w:p w14:paraId="70FE7435" w14:textId="77777777" w:rsidR="008F745A" w:rsidRPr="00D805D6" w:rsidRDefault="008F745A" w:rsidP="008F745A">
      <w:pPr>
        <w:rPr>
          <w:ins w:id="1532" w:author="Stijn Van den bossche" w:date="2021-05-21T20:34:00Z"/>
        </w:rPr>
      </w:pPr>
    </w:p>
    <w:p w14:paraId="6CBCF9E1" w14:textId="77777777" w:rsidR="008F745A" w:rsidRPr="00D805D6" w:rsidRDefault="008F745A" w:rsidP="008F745A">
      <w:pPr>
        <w:rPr>
          <w:ins w:id="1533" w:author="Stijn Van den bossche" w:date="2021-05-21T20:34:00Z"/>
        </w:rPr>
      </w:pPr>
    </w:p>
    <w:p w14:paraId="28CB2AD8" w14:textId="77777777" w:rsidR="008F745A" w:rsidRDefault="008F745A" w:rsidP="008F745A">
      <w:pPr>
        <w:rPr>
          <w:ins w:id="1534" w:author="Stijn Van den bossche" w:date="2021-05-21T20:34:00Z"/>
        </w:rPr>
      </w:pPr>
    </w:p>
    <w:p w14:paraId="15376EEC" w14:textId="77777777" w:rsidR="008F745A" w:rsidRDefault="008F745A" w:rsidP="008F745A">
      <w:pPr>
        <w:rPr>
          <w:ins w:id="1535" w:author="Stijn Van den bossche" w:date="2021-05-21T20:34:00Z"/>
        </w:rPr>
      </w:pPr>
    </w:p>
    <w:p w14:paraId="0AA70E08" w14:textId="77777777" w:rsidR="008F745A" w:rsidRPr="00E855C3" w:rsidRDefault="008F745A" w:rsidP="008F745A">
      <w:pPr>
        <w:rPr>
          <w:ins w:id="1536" w:author="Stijn Van den bossche" w:date="2021-05-21T20:34:00Z"/>
          <w:rFonts w:ascii="Arial" w:hAnsi="Arial" w:cs="Arial"/>
        </w:rPr>
      </w:pPr>
      <w:ins w:id="1537" w:author="Stijn Van den bossche" w:date="2021-05-21T20:34:00Z">
        <w:r w:rsidRPr="00E855C3">
          <w:rPr>
            <w:rFonts w:ascii="Arial" w:hAnsi="Arial" w:cs="Arial"/>
          </w:rPr>
          <w:t>Elke LEDslider heeft zijn eigen slider waar het naast komt te staan de leds staan mooi allemaal geschikt naast de sliders zoals ze hierboven staan. Door het schema te zien van hierboven kan je op de PCB zien welke LEDslider lijn voor welke slider dient.</w:t>
        </w:r>
      </w:ins>
    </w:p>
    <w:p w14:paraId="45D20885" w14:textId="77777777" w:rsidR="008F745A" w:rsidRDefault="008F745A" w:rsidP="008F745A">
      <w:pPr>
        <w:rPr>
          <w:ins w:id="1538" w:author="Stijn Van den bossche" w:date="2021-05-21T20:34:00Z"/>
        </w:rPr>
      </w:pPr>
      <w:ins w:id="1539" w:author="Stijn Van den bossche" w:date="2021-05-21T20:34:00Z">
        <w:r>
          <w:rPr>
            <w:noProof/>
          </w:rPr>
          <w:drawing>
            <wp:anchor distT="0" distB="0" distL="114300" distR="114300" simplePos="0" relativeHeight="251756544" behindDoc="0" locked="0" layoutInCell="1" allowOverlap="1" wp14:anchorId="6E39AE50" wp14:editId="35E12DCC">
              <wp:simplePos x="0" y="0"/>
              <wp:positionH relativeFrom="margin">
                <wp:posOffset>-405765</wp:posOffset>
              </wp:positionH>
              <wp:positionV relativeFrom="paragraph">
                <wp:posOffset>0</wp:posOffset>
              </wp:positionV>
              <wp:extent cx="6638925" cy="3890010"/>
              <wp:effectExtent l="0" t="0" r="9525" b="0"/>
              <wp:wrapThrough wrapText="bothSides">
                <wp:wrapPolygon edited="0">
                  <wp:start x="0" y="0"/>
                  <wp:lineTo x="0" y="21473"/>
                  <wp:lineTo x="21569" y="21473"/>
                  <wp:lineTo x="21569" y="0"/>
                  <wp:lineTo x="0" y="0"/>
                </wp:wrapPolygon>
              </wp:wrapThrough>
              <wp:docPr id="19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6638925" cy="389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59DB853" w14:textId="77777777" w:rsidR="008F745A" w:rsidRDefault="008F745A" w:rsidP="008F745A">
      <w:pPr>
        <w:rPr>
          <w:ins w:id="1540" w:author="Stijn Van den bossche" w:date="2021-05-21T20:34:00Z"/>
        </w:rPr>
      </w:pPr>
    </w:p>
    <w:p w14:paraId="2EB5121C" w14:textId="77777777" w:rsidR="008F745A" w:rsidRDefault="008F745A" w:rsidP="008F745A">
      <w:pPr>
        <w:rPr>
          <w:ins w:id="1541" w:author="Stijn Van den bossche" w:date="2021-05-21T20:34:00Z"/>
        </w:rPr>
      </w:pPr>
    </w:p>
    <w:p w14:paraId="73847A5C" w14:textId="77777777" w:rsidR="008F745A" w:rsidRPr="00501645" w:rsidRDefault="008F745A" w:rsidP="008F745A">
      <w:pPr>
        <w:pStyle w:val="ListParagraph"/>
        <w:keepNext/>
        <w:keepLines/>
        <w:numPr>
          <w:ilvl w:val="0"/>
          <w:numId w:val="44"/>
        </w:numPr>
        <w:spacing w:before="40"/>
        <w:contextualSpacing w:val="0"/>
        <w:outlineLvl w:val="1"/>
        <w:rPr>
          <w:ins w:id="1542" w:author="Stijn Van den bossche" w:date="2021-05-21T20:34:00Z"/>
          <w:rFonts w:asciiTheme="majorHAnsi" w:eastAsiaTheme="majorEastAsia" w:hAnsiTheme="majorHAnsi" w:cstheme="majorBidi"/>
          <w:vanish/>
          <w:sz w:val="26"/>
          <w:szCs w:val="26"/>
        </w:rPr>
      </w:pPr>
      <w:bookmarkStart w:id="1543" w:name="_Toc71100120"/>
      <w:bookmarkStart w:id="1544" w:name="_Toc71456017"/>
      <w:bookmarkStart w:id="1545" w:name="_Toc71804589"/>
      <w:bookmarkEnd w:id="1543"/>
      <w:bookmarkEnd w:id="1544"/>
      <w:bookmarkEnd w:id="1545"/>
    </w:p>
    <w:p w14:paraId="3C57127C" w14:textId="77777777" w:rsidR="008F745A" w:rsidRPr="00501645" w:rsidRDefault="008F745A" w:rsidP="008F745A">
      <w:pPr>
        <w:pStyle w:val="ListParagraph"/>
        <w:keepNext/>
        <w:keepLines/>
        <w:numPr>
          <w:ilvl w:val="1"/>
          <w:numId w:val="44"/>
        </w:numPr>
        <w:spacing w:before="40"/>
        <w:contextualSpacing w:val="0"/>
        <w:outlineLvl w:val="1"/>
        <w:rPr>
          <w:ins w:id="1546" w:author="Stijn Van den bossche" w:date="2021-05-21T20:34:00Z"/>
          <w:rFonts w:asciiTheme="majorHAnsi" w:eastAsiaTheme="majorEastAsia" w:hAnsiTheme="majorHAnsi" w:cstheme="majorBidi"/>
          <w:vanish/>
          <w:sz w:val="26"/>
          <w:szCs w:val="26"/>
        </w:rPr>
      </w:pPr>
      <w:bookmarkStart w:id="1547" w:name="_Toc71100121"/>
      <w:bookmarkStart w:id="1548" w:name="_Toc71456018"/>
      <w:bookmarkStart w:id="1549" w:name="_Toc71804590"/>
      <w:bookmarkEnd w:id="1547"/>
      <w:bookmarkEnd w:id="1548"/>
      <w:bookmarkEnd w:id="1549"/>
    </w:p>
    <w:p w14:paraId="736CEAA6" w14:textId="77777777" w:rsidR="008F745A" w:rsidRPr="00501645" w:rsidRDefault="008F745A" w:rsidP="008F745A">
      <w:pPr>
        <w:pStyle w:val="ListParagraph"/>
        <w:keepNext/>
        <w:keepLines/>
        <w:numPr>
          <w:ilvl w:val="1"/>
          <w:numId w:val="44"/>
        </w:numPr>
        <w:spacing w:before="40"/>
        <w:contextualSpacing w:val="0"/>
        <w:outlineLvl w:val="1"/>
        <w:rPr>
          <w:ins w:id="1550" w:author="Stijn Van den bossche" w:date="2021-05-21T20:34:00Z"/>
          <w:rFonts w:asciiTheme="majorHAnsi" w:eastAsiaTheme="majorEastAsia" w:hAnsiTheme="majorHAnsi" w:cstheme="majorBidi"/>
          <w:vanish/>
          <w:sz w:val="26"/>
          <w:szCs w:val="26"/>
        </w:rPr>
      </w:pPr>
      <w:bookmarkStart w:id="1551" w:name="_Toc71100122"/>
      <w:bookmarkStart w:id="1552" w:name="_Toc71456019"/>
      <w:bookmarkStart w:id="1553" w:name="_Toc71804591"/>
      <w:bookmarkEnd w:id="1551"/>
      <w:bookmarkEnd w:id="1552"/>
      <w:bookmarkEnd w:id="1553"/>
    </w:p>
    <w:p w14:paraId="3472C6B6" w14:textId="77777777" w:rsidR="008F745A" w:rsidRPr="00501645" w:rsidRDefault="008F745A" w:rsidP="008F745A">
      <w:pPr>
        <w:pStyle w:val="ListParagraph"/>
        <w:keepNext/>
        <w:keepLines/>
        <w:numPr>
          <w:ilvl w:val="2"/>
          <w:numId w:val="44"/>
        </w:numPr>
        <w:spacing w:before="40"/>
        <w:contextualSpacing w:val="0"/>
        <w:outlineLvl w:val="1"/>
        <w:rPr>
          <w:ins w:id="1554" w:author="Stijn Van den bossche" w:date="2021-05-21T20:34:00Z"/>
          <w:rFonts w:asciiTheme="majorHAnsi" w:eastAsiaTheme="majorEastAsia" w:hAnsiTheme="majorHAnsi" w:cstheme="majorBidi"/>
          <w:vanish/>
          <w:sz w:val="26"/>
          <w:szCs w:val="26"/>
        </w:rPr>
      </w:pPr>
      <w:bookmarkStart w:id="1555" w:name="_Toc71100123"/>
      <w:bookmarkStart w:id="1556" w:name="_Toc71456020"/>
      <w:bookmarkStart w:id="1557" w:name="_Toc71804592"/>
      <w:bookmarkEnd w:id="1555"/>
      <w:bookmarkEnd w:id="1556"/>
      <w:bookmarkEnd w:id="1557"/>
    </w:p>
    <w:p w14:paraId="323DF6E1" w14:textId="77777777" w:rsidR="008F745A" w:rsidRPr="00501645" w:rsidRDefault="008F745A" w:rsidP="008F745A">
      <w:pPr>
        <w:pStyle w:val="ListParagraph"/>
        <w:keepNext/>
        <w:keepLines/>
        <w:numPr>
          <w:ilvl w:val="2"/>
          <w:numId w:val="44"/>
        </w:numPr>
        <w:spacing w:before="40"/>
        <w:contextualSpacing w:val="0"/>
        <w:outlineLvl w:val="1"/>
        <w:rPr>
          <w:ins w:id="1558" w:author="Stijn Van den bossche" w:date="2021-05-21T20:34:00Z"/>
          <w:rFonts w:asciiTheme="majorHAnsi" w:eastAsiaTheme="majorEastAsia" w:hAnsiTheme="majorHAnsi" w:cstheme="majorBidi"/>
          <w:vanish/>
          <w:sz w:val="26"/>
          <w:szCs w:val="26"/>
        </w:rPr>
      </w:pPr>
      <w:bookmarkStart w:id="1559" w:name="_Toc71100124"/>
      <w:bookmarkStart w:id="1560" w:name="_Toc71456021"/>
      <w:bookmarkStart w:id="1561" w:name="_Toc71804593"/>
      <w:bookmarkEnd w:id="1559"/>
      <w:bookmarkEnd w:id="1560"/>
      <w:bookmarkEnd w:id="1561"/>
    </w:p>
    <w:p w14:paraId="0E34E983" w14:textId="77777777" w:rsidR="008F745A" w:rsidRPr="00501645" w:rsidRDefault="008F745A" w:rsidP="008F745A">
      <w:pPr>
        <w:pStyle w:val="ListParagraph"/>
        <w:keepNext/>
        <w:keepLines/>
        <w:numPr>
          <w:ilvl w:val="2"/>
          <w:numId w:val="44"/>
        </w:numPr>
        <w:spacing w:before="40"/>
        <w:contextualSpacing w:val="0"/>
        <w:outlineLvl w:val="1"/>
        <w:rPr>
          <w:ins w:id="1562" w:author="Stijn Van den bossche" w:date="2021-05-21T20:34:00Z"/>
          <w:rFonts w:asciiTheme="majorHAnsi" w:eastAsiaTheme="majorEastAsia" w:hAnsiTheme="majorHAnsi" w:cstheme="majorBidi"/>
          <w:vanish/>
          <w:sz w:val="26"/>
          <w:szCs w:val="26"/>
        </w:rPr>
      </w:pPr>
      <w:bookmarkStart w:id="1563" w:name="_Toc71100125"/>
      <w:bookmarkStart w:id="1564" w:name="_Toc71456022"/>
      <w:bookmarkStart w:id="1565" w:name="_Toc71804594"/>
      <w:bookmarkEnd w:id="1563"/>
      <w:bookmarkEnd w:id="1564"/>
      <w:bookmarkEnd w:id="1565"/>
    </w:p>
    <w:p w14:paraId="1EEEFCEA" w14:textId="77777777" w:rsidR="008F745A" w:rsidRPr="00501645" w:rsidRDefault="008F745A" w:rsidP="008F745A">
      <w:pPr>
        <w:pStyle w:val="ListParagraph"/>
        <w:keepNext/>
        <w:keepLines/>
        <w:numPr>
          <w:ilvl w:val="2"/>
          <w:numId w:val="44"/>
        </w:numPr>
        <w:spacing w:before="40"/>
        <w:contextualSpacing w:val="0"/>
        <w:outlineLvl w:val="1"/>
        <w:rPr>
          <w:ins w:id="1566" w:author="Stijn Van den bossche" w:date="2021-05-21T20:34:00Z"/>
          <w:rFonts w:asciiTheme="majorHAnsi" w:eastAsiaTheme="majorEastAsia" w:hAnsiTheme="majorHAnsi" w:cstheme="majorBidi"/>
          <w:vanish/>
          <w:sz w:val="26"/>
          <w:szCs w:val="26"/>
        </w:rPr>
      </w:pPr>
      <w:bookmarkStart w:id="1567" w:name="_Toc71100126"/>
      <w:bookmarkStart w:id="1568" w:name="_Toc71456023"/>
      <w:bookmarkStart w:id="1569" w:name="_Toc71804595"/>
      <w:bookmarkEnd w:id="1567"/>
      <w:bookmarkEnd w:id="1568"/>
      <w:bookmarkEnd w:id="1569"/>
    </w:p>
    <w:p w14:paraId="51696AEF" w14:textId="77777777" w:rsidR="008F745A" w:rsidRDefault="008F745A" w:rsidP="008F745A">
      <w:pPr>
        <w:pStyle w:val="Heading2"/>
        <w:numPr>
          <w:ilvl w:val="2"/>
          <w:numId w:val="44"/>
        </w:numPr>
        <w:rPr>
          <w:ins w:id="1570" w:author="Stijn Van den bossche" w:date="2021-05-21T20:34:00Z"/>
          <w:color w:val="auto"/>
        </w:rPr>
      </w:pPr>
      <w:bookmarkStart w:id="1571" w:name="_Toc71804596"/>
      <w:ins w:id="1572" w:author="Stijn Van den bossche" w:date="2021-05-21T20:34:00Z">
        <w:r>
          <w:rPr>
            <w:color w:val="auto"/>
          </w:rPr>
          <w:t>Versterking</w:t>
        </w:r>
        <w:bookmarkEnd w:id="1571"/>
      </w:ins>
    </w:p>
    <w:p w14:paraId="54382911" w14:textId="77777777" w:rsidR="008F745A" w:rsidRDefault="008F745A" w:rsidP="008F745A">
      <w:pPr>
        <w:rPr>
          <w:ins w:id="1573" w:author="Stijn Van den bossche" w:date="2021-05-21T20:34:00Z"/>
        </w:rPr>
      </w:pPr>
    </w:p>
    <w:p w14:paraId="098C4DA4" w14:textId="77777777" w:rsidR="008F745A" w:rsidRPr="00501645" w:rsidRDefault="008F745A" w:rsidP="008F745A">
      <w:pPr>
        <w:rPr>
          <w:ins w:id="1574" w:author="Stijn Van den bossche" w:date="2021-05-21T20:34:00Z"/>
          <w:rFonts w:ascii="Arial" w:hAnsi="Arial" w:cs="Arial"/>
        </w:rPr>
      </w:pPr>
      <w:ins w:id="1575" w:author="Stijn Van den bossche" w:date="2021-05-21T20:34:00Z">
        <w:r w:rsidRPr="00501645">
          <w:rPr>
            <w:rFonts w:ascii="Arial" w:hAnsi="Arial" w:cs="Arial"/>
          </w:rPr>
          <w:t>Onze PCB is ook nog voorzien van een volledig circuit om de volumes, Bassen, mediums en trables te regelen op 2 lijnen waar muziek op komt en ook op lijn 1 waart je ook kan opteren om een microfoon te voorzien. Ik ga aan de hand van grafieken laten zien hoe elke versterking werkt laten zien.</w:t>
        </w:r>
      </w:ins>
    </w:p>
    <w:p w14:paraId="668B4599" w14:textId="77777777" w:rsidR="008F745A" w:rsidRDefault="008F745A" w:rsidP="008F745A">
      <w:pPr>
        <w:rPr>
          <w:ins w:id="1576" w:author="Stijn Van den bossche" w:date="2021-05-21T20:34:00Z"/>
        </w:rPr>
      </w:pPr>
    </w:p>
    <w:p w14:paraId="07F9E131" w14:textId="77777777" w:rsidR="008F745A" w:rsidRPr="0029260C" w:rsidRDefault="008F745A" w:rsidP="008F745A">
      <w:pPr>
        <w:rPr>
          <w:ins w:id="1577" w:author="Stijn Van den bossche" w:date="2021-05-21T20:34:00Z"/>
          <w:rFonts w:ascii="Arial" w:hAnsi="Arial" w:cs="Arial"/>
        </w:rPr>
      </w:pPr>
      <w:ins w:id="1578" w:author="Stijn Van den bossche" w:date="2021-05-21T20:34:00Z">
        <w:r w:rsidRPr="0029260C">
          <w:rPr>
            <w:rFonts w:ascii="Arial" w:hAnsi="Arial" w:cs="Arial"/>
          </w:rPr>
          <w:t>Dit laat ik zien in het hoofdstuk PSpise.</w:t>
        </w:r>
      </w:ins>
    </w:p>
    <w:p w14:paraId="1840C9C7" w14:textId="77777777" w:rsidR="008F745A" w:rsidRDefault="008F745A" w:rsidP="008F745A">
      <w:pPr>
        <w:rPr>
          <w:ins w:id="1579" w:author="Stijn Van den bossche" w:date="2021-05-21T20:34:00Z"/>
        </w:rPr>
      </w:pPr>
    </w:p>
    <w:p w14:paraId="08899AE2" w14:textId="77777777" w:rsidR="008F745A" w:rsidRDefault="008F745A" w:rsidP="008F745A">
      <w:pPr>
        <w:rPr>
          <w:ins w:id="1580" w:author="Stijn Van den bossche" w:date="2021-05-21T20:34:00Z"/>
        </w:rPr>
      </w:pPr>
    </w:p>
    <w:p w14:paraId="22077D6F" w14:textId="77777777" w:rsidR="008F745A" w:rsidRDefault="008F745A" w:rsidP="008F745A">
      <w:pPr>
        <w:rPr>
          <w:ins w:id="1581" w:author="Stijn Van den bossche" w:date="2021-05-21T20:34:00Z"/>
        </w:rPr>
      </w:pPr>
    </w:p>
    <w:p w14:paraId="1463E10C" w14:textId="77777777" w:rsidR="008F745A" w:rsidRDefault="008F745A" w:rsidP="008F745A">
      <w:pPr>
        <w:rPr>
          <w:ins w:id="1582" w:author="Stijn Van den bossche" w:date="2021-05-21T20:34:00Z"/>
        </w:rPr>
      </w:pPr>
    </w:p>
    <w:p w14:paraId="56BD350B" w14:textId="77777777" w:rsidR="008F745A" w:rsidRDefault="008F745A" w:rsidP="008F745A">
      <w:pPr>
        <w:rPr>
          <w:ins w:id="1583" w:author="Stijn Van den bossche" w:date="2021-05-21T20:34:00Z"/>
        </w:rPr>
      </w:pPr>
    </w:p>
    <w:p w14:paraId="33A8BCDD" w14:textId="77777777" w:rsidR="008F745A" w:rsidRDefault="008F745A" w:rsidP="008F745A">
      <w:pPr>
        <w:rPr>
          <w:ins w:id="1584" w:author="Stijn Van den bossche" w:date="2021-05-21T20:34:00Z"/>
        </w:rPr>
      </w:pPr>
    </w:p>
    <w:p w14:paraId="6B624A44" w14:textId="77777777" w:rsidR="008F745A" w:rsidRDefault="008F745A" w:rsidP="008F745A">
      <w:pPr>
        <w:rPr>
          <w:ins w:id="1585" w:author="Stijn Van den bossche" w:date="2021-05-21T20:34:00Z"/>
        </w:rPr>
      </w:pPr>
    </w:p>
    <w:p w14:paraId="34C806B1" w14:textId="77777777" w:rsidR="008F745A" w:rsidRDefault="008F745A" w:rsidP="008F745A">
      <w:pPr>
        <w:rPr>
          <w:ins w:id="1586" w:author="Stijn Van den bossche" w:date="2021-05-21T20:34:00Z"/>
        </w:rPr>
      </w:pPr>
    </w:p>
    <w:p w14:paraId="78B59508" w14:textId="77777777" w:rsidR="008F745A" w:rsidRDefault="008F745A" w:rsidP="008F745A">
      <w:pPr>
        <w:rPr>
          <w:ins w:id="1587" w:author="Stijn Van den bossche" w:date="2021-05-21T20:34:00Z"/>
        </w:rPr>
      </w:pPr>
    </w:p>
    <w:p w14:paraId="692340DA" w14:textId="77777777" w:rsidR="008F745A" w:rsidRDefault="008F745A" w:rsidP="008F745A">
      <w:pPr>
        <w:rPr>
          <w:ins w:id="1588" w:author="Stijn Van den bossche" w:date="2021-05-21T20:34:00Z"/>
        </w:rPr>
      </w:pPr>
    </w:p>
    <w:p w14:paraId="087BC93C" w14:textId="77777777" w:rsidR="008F745A" w:rsidRDefault="008F745A" w:rsidP="008F745A">
      <w:pPr>
        <w:rPr>
          <w:ins w:id="1589" w:author="Stijn Van den bossche" w:date="2021-05-21T20:34:00Z"/>
        </w:rPr>
      </w:pPr>
    </w:p>
    <w:p w14:paraId="0FE3B4B4" w14:textId="77777777" w:rsidR="008F745A" w:rsidRDefault="008F745A" w:rsidP="008F745A">
      <w:pPr>
        <w:rPr>
          <w:ins w:id="1590" w:author="Stijn Van den bossche" w:date="2021-05-21T20:34:00Z"/>
        </w:rPr>
      </w:pPr>
    </w:p>
    <w:p w14:paraId="2D980FD2" w14:textId="77777777" w:rsidR="008F745A" w:rsidRDefault="008F745A" w:rsidP="008F745A">
      <w:pPr>
        <w:rPr>
          <w:ins w:id="1591" w:author="Stijn Van den bossche" w:date="2021-05-21T20:34:00Z"/>
        </w:rPr>
      </w:pPr>
    </w:p>
    <w:p w14:paraId="3DA3A822" w14:textId="77777777" w:rsidR="008F745A" w:rsidRDefault="008F745A" w:rsidP="008F745A">
      <w:pPr>
        <w:rPr>
          <w:ins w:id="1592" w:author="Stijn Van den bossche" w:date="2021-05-21T20:34:00Z"/>
        </w:rPr>
      </w:pPr>
    </w:p>
    <w:p w14:paraId="4A75E6B5" w14:textId="77777777" w:rsidR="008F745A" w:rsidRDefault="008F745A" w:rsidP="008F745A">
      <w:pPr>
        <w:rPr>
          <w:ins w:id="1593" w:author="Stijn Van den bossche" w:date="2021-05-21T20:34:00Z"/>
        </w:rPr>
      </w:pPr>
    </w:p>
    <w:p w14:paraId="28209D19" w14:textId="77777777" w:rsidR="008F745A" w:rsidRDefault="008F745A" w:rsidP="008F745A">
      <w:pPr>
        <w:rPr>
          <w:ins w:id="1594" w:author="Stijn Van den bossche" w:date="2021-05-21T20:34:00Z"/>
        </w:rPr>
      </w:pPr>
    </w:p>
    <w:p w14:paraId="06379EC7" w14:textId="77777777" w:rsidR="008F745A" w:rsidRDefault="008F745A" w:rsidP="008F745A">
      <w:pPr>
        <w:rPr>
          <w:ins w:id="1595" w:author="Stijn Van den bossche" w:date="2021-05-21T20:34:00Z"/>
        </w:rPr>
      </w:pPr>
    </w:p>
    <w:p w14:paraId="1ED2F1D7" w14:textId="77777777" w:rsidR="008F745A" w:rsidRDefault="008F745A" w:rsidP="008F745A">
      <w:pPr>
        <w:rPr>
          <w:ins w:id="1596" w:author="Stijn Van den bossche" w:date="2021-05-21T20:34:00Z"/>
        </w:rPr>
      </w:pPr>
    </w:p>
    <w:p w14:paraId="1D948BC4" w14:textId="77777777" w:rsidR="008F745A" w:rsidRDefault="008F745A" w:rsidP="008F745A">
      <w:pPr>
        <w:rPr>
          <w:ins w:id="1597" w:author="Stijn Van den bossche" w:date="2021-05-21T20:34:00Z"/>
        </w:rPr>
      </w:pPr>
    </w:p>
    <w:p w14:paraId="66C29CB1" w14:textId="77777777" w:rsidR="008F745A" w:rsidRPr="00F5671E" w:rsidRDefault="008F745A" w:rsidP="008F745A">
      <w:pPr>
        <w:rPr>
          <w:ins w:id="1598" w:author="Stijn Van den bossche" w:date="2021-05-21T20:34:00Z"/>
        </w:rPr>
      </w:pPr>
    </w:p>
    <w:p w14:paraId="53021EDF" w14:textId="77777777" w:rsidR="008F745A" w:rsidRDefault="008F745A" w:rsidP="008F745A">
      <w:pPr>
        <w:pStyle w:val="Heading2"/>
        <w:numPr>
          <w:ilvl w:val="1"/>
          <w:numId w:val="25"/>
        </w:numPr>
        <w:rPr>
          <w:ins w:id="1599" w:author="Stijn Van den bossche" w:date="2021-05-21T20:34:00Z"/>
          <w:rFonts w:ascii="Arial" w:hAnsi="Arial" w:cs="Arial"/>
          <w:b/>
          <w:bCs/>
          <w:color w:val="auto"/>
          <w:sz w:val="32"/>
          <w:szCs w:val="32"/>
        </w:rPr>
      </w:pPr>
      <w:bookmarkStart w:id="1600" w:name="_Toc71804597"/>
      <w:ins w:id="1601" w:author="Stijn Van den bossche" w:date="2021-05-21T20:34:00Z">
        <w:r>
          <w:rPr>
            <w:rFonts w:ascii="Arial" w:hAnsi="Arial" w:cs="Arial"/>
            <w:b/>
            <w:bCs/>
            <w:color w:val="auto"/>
            <w:sz w:val="32"/>
            <w:szCs w:val="32"/>
          </w:rPr>
          <w:t>PSpise</w:t>
        </w:r>
        <w:bookmarkEnd w:id="1600"/>
      </w:ins>
    </w:p>
    <w:p w14:paraId="1367326C" w14:textId="77777777" w:rsidR="008F745A" w:rsidRPr="00225C43" w:rsidRDefault="008F745A" w:rsidP="008F745A">
      <w:pPr>
        <w:pStyle w:val="ListParagraph"/>
        <w:keepNext/>
        <w:keepLines/>
        <w:numPr>
          <w:ilvl w:val="1"/>
          <w:numId w:val="44"/>
        </w:numPr>
        <w:spacing w:before="40"/>
        <w:contextualSpacing w:val="0"/>
        <w:outlineLvl w:val="2"/>
        <w:rPr>
          <w:ins w:id="1602" w:author="Stijn Van den bossche" w:date="2021-05-21T20:34:00Z"/>
          <w:rFonts w:asciiTheme="majorHAnsi" w:eastAsiaTheme="majorEastAsia" w:hAnsiTheme="majorHAnsi" w:cstheme="majorBidi"/>
          <w:vanish/>
          <w:sz w:val="24"/>
        </w:rPr>
      </w:pPr>
      <w:bookmarkStart w:id="1603" w:name="_Toc71100129"/>
      <w:bookmarkStart w:id="1604" w:name="_Toc71456026"/>
      <w:bookmarkStart w:id="1605" w:name="_Toc71804598"/>
      <w:bookmarkEnd w:id="1603"/>
      <w:bookmarkEnd w:id="1604"/>
      <w:bookmarkEnd w:id="1605"/>
    </w:p>
    <w:p w14:paraId="790611CD" w14:textId="77777777" w:rsidR="008F745A" w:rsidRPr="00953F3F" w:rsidRDefault="008F745A" w:rsidP="008F745A">
      <w:pPr>
        <w:pStyle w:val="Heading3"/>
        <w:numPr>
          <w:ilvl w:val="2"/>
          <w:numId w:val="44"/>
        </w:numPr>
        <w:rPr>
          <w:ins w:id="1606" w:author="Stijn Van den bossche" w:date="2021-05-21T20:34:00Z"/>
          <w:color w:val="auto"/>
          <w:lang w:val="en-US"/>
        </w:rPr>
      </w:pPr>
      <w:bookmarkStart w:id="1607" w:name="_Toc71804599"/>
      <w:ins w:id="1608" w:author="Stijn Van den bossche" w:date="2021-05-21T20:34:00Z">
        <w:r w:rsidRPr="00953F3F">
          <w:rPr>
            <w:color w:val="auto"/>
            <w:lang w:val="en-US"/>
          </w:rPr>
          <w:t xml:space="preserve">High-Pass filter wit </w:t>
        </w:r>
        <w:r>
          <w:rPr>
            <w:color w:val="auto"/>
            <w:lang w:val="en-US"/>
          </w:rPr>
          <w:t>gain</w:t>
        </w:r>
        <w:bookmarkEnd w:id="1607"/>
      </w:ins>
    </w:p>
    <w:p w14:paraId="78E5EAFE" w14:textId="77777777" w:rsidR="008F745A" w:rsidRPr="00953F3F" w:rsidRDefault="008F745A" w:rsidP="008F745A">
      <w:pPr>
        <w:rPr>
          <w:ins w:id="1609" w:author="Stijn Van den bossche" w:date="2021-05-21T20:34:00Z"/>
          <w:lang w:val="en-US"/>
        </w:rPr>
      </w:pPr>
    </w:p>
    <w:p w14:paraId="2775067D" w14:textId="77777777" w:rsidR="008F745A" w:rsidRDefault="008F745A" w:rsidP="008F745A">
      <w:pPr>
        <w:ind w:left="1224"/>
        <w:rPr>
          <w:ins w:id="1610" w:author="Stijn Van den bossche" w:date="2021-05-21T20:34:00Z"/>
          <w:rFonts w:ascii="Arial" w:hAnsi="Arial" w:cs="Arial"/>
        </w:rPr>
      </w:pPr>
      <w:ins w:id="1611" w:author="Stijn Van den bossche" w:date="2021-05-21T20:34:00Z">
        <w:r w:rsidRPr="00287A60">
          <w:rPr>
            <w:rFonts w:ascii="Arial" w:hAnsi="Arial" w:cs="Arial"/>
          </w:rPr>
          <w:t>Dit is een inverterende versterker met een condensator zodat alleen AC signaal binnen gelezen wordt. Het signaal wordt geïnverteerd.</w:t>
        </w:r>
        <w:r>
          <w:rPr>
            <w:rFonts w:ascii="Arial" w:hAnsi="Arial" w:cs="Arial"/>
          </w:rPr>
          <w:t xml:space="preserve">  Naarmate de frequentie stijgt, stijgt de versterking ook aan de uitgang. </w:t>
        </w:r>
      </w:ins>
    </w:p>
    <w:p w14:paraId="4F86B8C2" w14:textId="77777777" w:rsidR="008F745A" w:rsidRDefault="008F745A" w:rsidP="008F745A">
      <w:pPr>
        <w:ind w:left="1224"/>
        <w:rPr>
          <w:ins w:id="1612" w:author="Stijn Van den bossche" w:date="2021-05-21T20:34:00Z"/>
          <w:rFonts w:ascii="Arial" w:hAnsi="Arial" w:cs="Arial"/>
        </w:rPr>
      </w:pPr>
    </w:p>
    <w:p w14:paraId="7E6AD206" w14:textId="77777777" w:rsidR="008F745A" w:rsidRDefault="008F745A" w:rsidP="008F745A">
      <w:pPr>
        <w:ind w:left="1932" w:firstLine="192"/>
        <w:rPr>
          <w:ins w:id="1613" w:author="Stijn Van den bossche" w:date="2021-05-21T20:34:00Z"/>
          <w:rFonts w:ascii="Arial" w:hAnsi="Arial" w:cs="Arial"/>
        </w:rPr>
      </w:pPr>
      <w:bookmarkStart w:id="1614" w:name="_Hlk71101088"/>
      <w:ins w:id="1615" w:author="Stijn Van den bossche" w:date="2021-05-21T20:34:00Z">
        <w:r>
          <w:rPr>
            <w:rFonts w:ascii="Arial" w:hAnsi="Arial" w:cs="Arial"/>
          </w:rPr>
          <w:t xml:space="preserve">Vout = </w:t>
        </w:r>
        <w:bookmarkStart w:id="1616" w:name="_Hlk71191445"/>
        <w:r>
          <w:rPr>
            <w:rFonts w:ascii="Arial" w:hAnsi="Arial" w:cs="Arial"/>
          </w:rPr>
          <w:t>-</w:t>
        </w:r>
        <w:bookmarkStart w:id="1617" w:name="_Hlk71191410"/>
      </w:ins>
      <m:oMath>
        <m:r>
          <w:ins w:id="1618" w:author="Stijn Van den bossche" w:date="2021-05-21T20:34:00Z">
            <w:rPr>
              <w:rFonts w:ascii="Cambria Math" w:hAnsi="Cambria Math" w:cs="Arial"/>
            </w:rPr>
            <m:t xml:space="preserve"> </m:t>
          </w:ins>
        </m:r>
        <m:f>
          <m:fPr>
            <m:ctrlPr>
              <w:ins w:id="1619" w:author="Stijn Van den bossche" w:date="2021-05-21T20:34:00Z">
                <w:rPr>
                  <w:rFonts w:ascii="Cambria Math" w:hAnsi="Cambria Math" w:cs="Arial"/>
                  <w:i/>
                </w:rPr>
              </w:ins>
            </m:ctrlPr>
          </m:fPr>
          <m:num>
            <m:r>
              <w:ins w:id="1620" w:author="Stijn Van den bossche" w:date="2021-05-21T20:34:00Z">
                <w:rPr>
                  <w:rFonts w:ascii="Cambria Math" w:hAnsi="Cambria Math" w:cs="Arial"/>
                </w:rPr>
                <m:t>Rout</m:t>
              </w:ins>
            </m:r>
          </m:num>
          <m:den>
            <m:r>
              <w:ins w:id="1621" w:author="Stijn Van den bossche" w:date="2021-05-21T20:34:00Z">
                <w:rPr>
                  <w:rFonts w:ascii="Cambria Math" w:hAnsi="Cambria Math" w:cs="Arial"/>
                </w:rPr>
                <m:t>Rin</m:t>
              </w:ins>
            </m:r>
          </m:den>
        </m:f>
      </m:oMath>
      <w:bookmarkEnd w:id="1617"/>
      <w:ins w:id="1622" w:author="Stijn Van den bossche" w:date="2021-05-21T20:34:00Z">
        <w:r>
          <w:rPr>
            <w:rFonts w:ascii="Arial" w:hAnsi="Arial" w:cs="Arial"/>
          </w:rPr>
          <w:t xml:space="preserve"> . Vaudiosignaal + </w:t>
        </w:r>
        <w:proofErr w:type="gramStart"/>
        <w:r>
          <w:rPr>
            <w:rFonts w:ascii="Arial" w:hAnsi="Arial" w:cs="Arial"/>
          </w:rPr>
          <w:t>Vmp .</w:t>
        </w:r>
        <w:proofErr w:type="gramEnd"/>
        <w:r>
          <w:rPr>
            <w:rFonts w:ascii="Arial" w:hAnsi="Arial" w:cs="Arial"/>
          </w:rPr>
          <w:t xml:space="preserve"> ( </w:t>
        </w:r>
      </w:ins>
      <m:oMath>
        <m:r>
          <w:ins w:id="1623" w:author="Stijn Van den bossche" w:date="2021-05-21T20:34:00Z">
            <w:rPr>
              <w:rFonts w:ascii="Cambria Math" w:hAnsi="Cambria Math" w:cs="Arial"/>
            </w:rPr>
            <m:t xml:space="preserve"> </m:t>
          </w:ins>
        </m:r>
        <m:f>
          <m:fPr>
            <m:ctrlPr>
              <w:ins w:id="1624" w:author="Stijn Van den bossche" w:date="2021-05-21T20:34:00Z">
                <w:rPr>
                  <w:rFonts w:ascii="Cambria Math" w:hAnsi="Cambria Math" w:cs="Arial"/>
                  <w:i/>
                </w:rPr>
              </w:ins>
            </m:ctrlPr>
          </m:fPr>
          <m:num>
            <m:r>
              <w:ins w:id="1625" w:author="Stijn Van den bossche" w:date="2021-05-21T20:34:00Z">
                <w:rPr>
                  <w:rFonts w:ascii="Cambria Math" w:hAnsi="Cambria Math" w:cs="Arial"/>
                </w:rPr>
                <m:t>Rout</m:t>
              </w:ins>
            </m:r>
          </m:num>
          <m:den>
            <m:r>
              <w:ins w:id="1626" w:author="Stijn Van den bossche" w:date="2021-05-21T20:34:00Z">
                <w:rPr>
                  <w:rFonts w:ascii="Cambria Math" w:hAnsi="Cambria Math" w:cs="Arial"/>
                </w:rPr>
                <m:t>Rin</m:t>
              </w:ins>
            </m:r>
          </m:den>
        </m:f>
      </m:oMath>
      <w:ins w:id="1627" w:author="Stijn Van den bossche" w:date="2021-05-21T20:34:00Z">
        <w:r>
          <w:rPr>
            <w:rFonts w:ascii="Arial" w:hAnsi="Arial" w:cs="Arial"/>
          </w:rPr>
          <w:t xml:space="preserve"> )</w:t>
        </w:r>
        <w:bookmarkEnd w:id="1616"/>
      </w:ins>
    </w:p>
    <w:bookmarkEnd w:id="1614"/>
    <w:p w14:paraId="6308316E" w14:textId="77777777" w:rsidR="008F745A" w:rsidRDefault="008F745A" w:rsidP="008F745A">
      <w:pPr>
        <w:ind w:left="1932" w:firstLine="192"/>
        <w:rPr>
          <w:ins w:id="1628" w:author="Stijn Van den bossche" w:date="2021-05-21T20:34:00Z"/>
          <w:rFonts w:ascii="Arial" w:hAnsi="Arial" w:cs="Arial"/>
        </w:rPr>
      </w:pPr>
      <w:ins w:id="1629" w:author="Stijn Van den bossche" w:date="2021-05-21T20:34:00Z">
        <w:r>
          <w:rPr>
            <w:noProof/>
          </w:rPr>
          <w:drawing>
            <wp:anchor distT="0" distB="0" distL="114300" distR="114300" simplePos="0" relativeHeight="251804672" behindDoc="1" locked="0" layoutInCell="1" allowOverlap="1" wp14:anchorId="1AA6B2F8" wp14:editId="082C8EFE">
              <wp:simplePos x="0" y="0"/>
              <wp:positionH relativeFrom="column">
                <wp:posOffset>3335655</wp:posOffset>
              </wp:positionH>
              <wp:positionV relativeFrom="paragraph">
                <wp:posOffset>107315</wp:posOffset>
              </wp:positionV>
              <wp:extent cx="3060700" cy="1684532"/>
              <wp:effectExtent l="0" t="0" r="635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60700" cy="1684532"/>
                      </a:xfrm>
                      <a:prstGeom prst="rect">
                        <a:avLst/>
                      </a:prstGeom>
                    </pic:spPr>
                  </pic:pic>
                </a:graphicData>
              </a:graphic>
              <wp14:sizeRelH relativeFrom="page">
                <wp14:pctWidth>0</wp14:pctWidth>
              </wp14:sizeRelH>
              <wp14:sizeRelV relativeFrom="page">
                <wp14:pctHeight>0</wp14:pctHeight>
              </wp14:sizeRelV>
            </wp:anchor>
          </w:drawing>
        </w:r>
      </w:ins>
    </w:p>
    <w:p w14:paraId="4C5D2F8A" w14:textId="77777777" w:rsidR="008F745A" w:rsidRDefault="008F745A" w:rsidP="008F745A">
      <w:pPr>
        <w:ind w:left="1932" w:firstLine="192"/>
        <w:rPr>
          <w:ins w:id="1630" w:author="Stijn Van den bossche" w:date="2021-05-21T20:34:00Z"/>
          <w:rFonts w:ascii="Arial" w:hAnsi="Arial" w:cs="Arial"/>
        </w:rPr>
      </w:pPr>
      <w:ins w:id="1631" w:author="Stijn Van den bossche" w:date="2021-05-21T20:34:00Z">
        <w:r>
          <w:rPr>
            <w:rFonts w:ascii="Arial" w:hAnsi="Arial" w:cs="Arial"/>
          </w:rPr>
          <w:t>Vmax ongeveer = 0,5V</w:t>
        </w:r>
      </w:ins>
    </w:p>
    <w:p w14:paraId="2DF58E29" w14:textId="77777777" w:rsidR="008F745A" w:rsidRPr="00481261" w:rsidRDefault="008F745A" w:rsidP="008F745A">
      <w:pPr>
        <w:pStyle w:val="ListParagraph"/>
        <w:numPr>
          <w:ilvl w:val="0"/>
          <w:numId w:val="46"/>
        </w:numPr>
        <w:rPr>
          <w:ins w:id="1632" w:author="Stijn Van den bossche" w:date="2021-05-21T20:34:00Z"/>
          <w:rFonts w:ascii="Arial" w:hAnsi="Arial" w:cs="Arial"/>
          <w:lang w:val="en-US"/>
        </w:rPr>
      </w:pPr>
      <w:ins w:id="1633" w:author="Stijn Van den bossche" w:date="2021-05-21T20:34:00Z">
        <w:r w:rsidRPr="007B6159">
          <w:rPr>
            <w:rFonts w:ascii="Arial" w:hAnsi="Arial" w:cs="Arial"/>
          </w:rPr>
          <w:t xml:space="preserve">Vout = </w:t>
        </w:r>
        <w:r>
          <w:rPr>
            <w:rFonts w:ascii="Arial" w:hAnsi="Arial" w:cs="Arial"/>
          </w:rPr>
          <w:t>-</w:t>
        </w:r>
      </w:ins>
      <m:oMath>
        <m:r>
          <w:ins w:id="1634" w:author="Stijn Van den bossche" w:date="2021-05-21T20:34:00Z">
            <w:rPr>
              <w:rFonts w:ascii="Cambria Math" w:hAnsi="Cambria Math" w:cs="Arial"/>
            </w:rPr>
            <m:t xml:space="preserve"> </m:t>
          </w:ins>
        </m:r>
        <m:f>
          <m:fPr>
            <m:ctrlPr>
              <w:ins w:id="1635" w:author="Stijn Van den bossche" w:date="2021-05-21T20:34:00Z">
                <w:rPr>
                  <w:rFonts w:ascii="Cambria Math" w:hAnsi="Cambria Math" w:cs="Arial"/>
                  <w:i/>
                </w:rPr>
              </w:ins>
            </m:ctrlPr>
          </m:fPr>
          <m:num>
            <m:r>
              <w:ins w:id="1636" w:author="Stijn Van den bossche" w:date="2021-05-21T20:34:00Z">
                <w:rPr>
                  <w:rFonts w:ascii="Cambria Math" w:hAnsi="Cambria Math" w:cs="Arial"/>
                </w:rPr>
                <m:t>10k</m:t>
              </w:ins>
            </m:r>
          </m:num>
          <m:den>
            <m:r>
              <w:ins w:id="1637" w:author="Stijn Van den bossche" w:date="2021-05-21T20:34:00Z">
                <w:rPr>
                  <w:rFonts w:ascii="Cambria Math" w:hAnsi="Cambria Math" w:cs="Arial"/>
                </w:rPr>
                <m:t>10k</m:t>
              </w:ins>
            </m:r>
          </m:den>
        </m:f>
      </m:oMath>
      <w:ins w:id="1638" w:author="Stijn Van den bossche" w:date="2021-05-21T20:34:00Z">
        <w:r>
          <w:rPr>
            <w:rFonts w:ascii="Arial" w:hAnsi="Arial" w:cs="Arial"/>
          </w:rPr>
          <w:t xml:space="preserve"> . 0.5 + </w:t>
        </w:r>
        <w:proofErr w:type="gramStart"/>
        <w:r>
          <w:rPr>
            <w:rFonts w:ascii="Arial" w:hAnsi="Arial" w:cs="Arial"/>
          </w:rPr>
          <w:t>2.5 .</w:t>
        </w:r>
        <w:proofErr w:type="gramEnd"/>
        <w:r>
          <w:rPr>
            <w:rFonts w:ascii="Arial" w:hAnsi="Arial" w:cs="Arial"/>
          </w:rPr>
          <w:t xml:space="preserve"> ( </w:t>
        </w:r>
      </w:ins>
      <m:oMath>
        <m:r>
          <w:ins w:id="1639" w:author="Stijn Van den bossche" w:date="2021-05-21T20:34:00Z">
            <w:rPr>
              <w:rFonts w:ascii="Cambria Math" w:hAnsi="Cambria Math" w:cs="Arial"/>
            </w:rPr>
            <m:t xml:space="preserve"> </m:t>
          </w:ins>
        </m:r>
        <m:f>
          <m:fPr>
            <m:ctrlPr>
              <w:ins w:id="1640" w:author="Stijn Van den bossche" w:date="2021-05-21T20:34:00Z">
                <w:rPr>
                  <w:rFonts w:ascii="Cambria Math" w:hAnsi="Cambria Math" w:cs="Arial"/>
                  <w:i/>
                </w:rPr>
              </w:ins>
            </m:ctrlPr>
          </m:fPr>
          <m:num>
            <m:r>
              <w:ins w:id="1641" w:author="Stijn Van den bossche" w:date="2021-05-21T20:34:00Z">
                <w:rPr>
                  <w:rFonts w:ascii="Cambria Math" w:hAnsi="Cambria Math" w:cs="Arial"/>
                </w:rPr>
                <m:t>10k</m:t>
              </w:ins>
            </m:r>
          </m:num>
          <m:den>
            <m:r>
              <w:ins w:id="1642" w:author="Stijn Van den bossche" w:date="2021-05-21T20:34:00Z">
                <w:rPr>
                  <w:rFonts w:ascii="Cambria Math" w:hAnsi="Cambria Math" w:cs="Arial"/>
                </w:rPr>
                <m:t>10k</m:t>
              </w:ins>
            </m:r>
          </m:den>
        </m:f>
      </m:oMath>
      <w:ins w:id="1643" w:author="Stijn Van den bossche" w:date="2021-05-21T20:34:00Z">
        <w:r>
          <w:rPr>
            <w:rFonts w:ascii="Arial" w:hAnsi="Arial" w:cs="Arial"/>
          </w:rPr>
          <w:t xml:space="preserve"> )</w:t>
        </w:r>
      </w:ins>
    </w:p>
    <w:p w14:paraId="405B8A3E" w14:textId="77777777" w:rsidR="008F745A" w:rsidRPr="00BB0A10" w:rsidRDefault="008F745A" w:rsidP="008F745A">
      <w:pPr>
        <w:pStyle w:val="ListParagraph"/>
        <w:ind w:left="2484"/>
        <w:rPr>
          <w:ins w:id="1644" w:author="Stijn Van den bossche" w:date="2021-05-21T20:34:00Z"/>
          <w:rFonts w:ascii="Arial" w:hAnsi="Arial" w:cs="Arial"/>
          <w:lang w:val="en-US"/>
        </w:rPr>
      </w:pPr>
    </w:p>
    <w:p w14:paraId="12D35414" w14:textId="77777777" w:rsidR="008F745A" w:rsidRPr="00793CA1" w:rsidRDefault="008F745A" w:rsidP="008F745A">
      <w:pPr>
        <w:pStyle w:val="ListParagraph"/>
        <w:numPr>
          <w:ilvl w:val="0"/>
          <w:numId w:val="46"/>
        </w:numPr>
        <w:rPr>
          <w:ins w:id="1645" w:author="Stijn Van den bossche" w:date="2021-05-21T20:34:00Z"/>
          <w:rFonts w:ascii="Arial" w:hAnsi="Arial" w:cs="Arial"/>
          <w:lang w:val="en-US"/>
        </w:rPr>
      </w:pPr>
      <w:ins w:id="1646" w:author="Stijn Van den bossche" w:date="2021-05-21T20:34:00Z">
        <w:r>
          <w:rPr>
            <w:rFonts w:ascii="Arial" w:hAnsi="Arial" w:cs="Arial"/>
          </w:rPr>
          <w:t>Vout = 2 V</w:t>
        </w:r>
      </w:ins>
    </w:p>
    <w:p w14:paraId="504D37CA" w14:textId="77777777" w:rsidR="008F745A" w:rsidRPr="00793CA1" w:rsidRDefault="008F745A" w:rsidP="008F745A">
      <w:pPr>
        <w:pStyle w:val="ListParagraph"/>
        <w:rPr>
          <w:ins w:id="1647" w:author="Stijn Van den bossche" w:date="2021-05-21T20:34:00Z"/>
          <w:rFonts w:ascii="Arial" w:hAnsi="Arial" w:cs="Arial"/>
          <w:lang w:val="en-US"/>
        </w:rPr>
      </w:pPr>
    </w:p>
    <w:p w14:paraId="3D6226E3" w14:textId="77777777" w:rsidR="008F745A" w:rsidRPr="005B463D" w:rsidRDefault="008F745A" w:rsidP="008F745A">
      <w:pPr>
        <w:ind w:left="2124"/>
        <w:rPr>
          <w:ins w:id="1648" w:author="Stijn Van den bossche" w:date="2021-05-21T20:34:00Z"/>
          <w:rFonts w:ascii="Arial" w:hAnsi="Arial" w:cs="Arial"/>
          <w:lang w:val="en-US"/>
        </w:rPr>
      </w:pPr>
      <w:ins w:id="1649" w:author="Stijn Van den bossche" w:date="2021-05-21T20:34:00Z">
        <w:r>
          <w:rPr>
            <w:rFonts w:ascii="Arial" w:hAnsi="Arial" w:cs="Arial"/>
            <w:lang w:val="en-US"/>
          </w:rPr>
          <w:t>Vgem 0V</w:t>
        </w:r>
      </w:ins>
    </w:p>
    <w:p w14:paraId="797A9885" w14:textId="77777777" w:rsidR="008F745A" w:rsidRPr="00793CA1" w:rsidRDefault="008F745A" w:rsidP="008F745A">
      <w:pPr>
        <w:pStyle w:val="ListParagraph"/>
        <w:rPr>
          <w:ins w:id="1650" w:author="Stijn Van den bossche" w:date="2021-05-21T20:34:00Z"/>
          <w:rFonts w:ascii="Arial" w:hAnsi="Arial" w:cs="Arial"/>
          <w:lang w:val="en-US"/>
        </w:rPr>
      </w:pPr>
    </w:p>
    <w:p w14:paraId="6F3A2026" w14:textId="77777777" w:rsidR="008F745A" w:rsidRPr="00481261" w:rsidRDefault="008F745A" w:rsidP="008F745A">
      <w:pPr>
        <w:pStyle w:val="ListParagraph"/>
        <w:numPr>
          <w:ilvl w:val="0"/>
          <w:numId w:val="46"/>
        </w:numPr>
        <w:rPr>
          <w:ins w:id="1651" w:author="Stijn Van den bossche" w:date="2021-05-21T20:34:00Z"/>
          <w:rFonts w:ascii="Arial" w:hAnsi="Arial" w:cs="Arial"/>
          <w:lang w:val="en-US"/>
        </w:rPr>
      </w:pPr>
      <w:ins w:id="1652" w:author="Stijn Van den bossche" w:date="2021-05-21T20:34:00Z">
        <w:r w:rsidRPr="007B6159">
          <w:rPr>
            <w:rFonts w:ascii="Arial" w:hAnsi="Arial" w:cs="Arial"/>
          </w:rPr>
          <w:t xml:space="preserve">Vout = </w:t>
        </w:r>
        <w:r>
          <w:rPr>
            <w:rFonts w:ascii="Arial" w:hAnsi="Arial" w:cs="Arial"/>
          </w:rPr>
          <w:t>-</w:t>
        </w:r>
      </w:ins>
      <m:oMath>
        <m:r>
          <w:ins w:id="1653" w:author="Stijn Van den bossche" w:date="2021-05-21T20:34:00Z">
            <w:rPr>
              <w:rFonts w:ascii="Cambria Math" w:hAnsi="Cambria Math" w:cs="Arial"/>
            </w:rPr>
            <m:t xml:space="preserve"> </m:t>
          </w:ins>
        </m:r>
        <m:f>
          <m:fPr>
            <m:ctrlPr>
              <w:ins w:id="1654" w:author="Stijn Van den bossche" w:date="2021-05-21T20:34:00Z">
                <w:rPr>
                  <w:rFonts w:ascii="Cambria Math" w:hAnsi="Cambria Math" w:cs="Arial"/>
                  <w:i/>
                </w:rPr>
              </w:ins>
            </m:ctrlPr>
          </m:fPr>
          <m:num>
            <m:r>
              <w:ins w:id="1655" w:author="Stijn Van den bossche" w:date="2021-05-21T20:34:00Z">
                <w:rPr>
                  <w:rFonts w:ascii="Cambria Math" w:hAnsi="Cambria Math" w:cs="Arial"/>
                </w:rPr>
                <m:t>10k</m:t>
              </w:ins>
            </m:r>
          </m:num>
          <m:den>
            <m:r>
              <w:ins w:id="1656" w:author="Stijn Van den bossche" w:date="2021-05-21T20:34:00Z">
                <w:rPr>
                  <w:rFonts w:ascii="Cambria Math" w:hAnsi="Cambria Math" w:cs="Arial"/>
                </w:rPr>
                <m:t>10k</m:t>
              </w:ins>
            </m:r>
          </m:den>
        </m:f>
      </m:oMath>
      <w:ins w:id="1657" w:author="Stijn Van den bossche" w:date="2021-05-21T20:34:00Z">
        <w:r>
          <w:rPr>
            <w:rFonts w:ascii="Arial" w:hAnsi="Arial" w:cs="Arial"/>
          </w:rPr>
          <w:t xml:space="preserve"> . 0 + </w:t>
        </w:r>
        <w:proofErr w:type="gramStart"/>
        <w:r>
          <w:rPr>
            <w:rFonts w:ascii="Arial" w:hAnsi="Arial" w:cs="Arial"/>
          </w:rPr>
          <w:t>2.5 .</w:t>
        </w:r>
        <w:proofErr w:type="gramEnd"/>
        <w:r>
          <w:rPr>
            <w:rFonts w:ascii="Arial" w:hAnsi="Arial" w:cs="Arial"/>
          </w:rPr>
          <w:t xml:space="preserve"> ( </w:t>
        </w:r>
      </w:ins>
      <m:oMath>
        <m:r>
          <w:ins w:id="1658" w:author="Stijn Van den bossche" w:date="2021-05-21T20:34:00Z">
            <w:rPr>
              <w:rFonts w:ascii="Cambria Math" w:hAnsi="Cambria Math" w:cs="Arial"/>
            </w:rPr>
            <m:t xml:space="preserve"> </m:t>
          </w:ins>
        </m:r>
        <m:f>
          <m:fPr>
            <m:ctrlPr>
              <w:ins w:id="1659" w:author="Stijn Van den bossche" w:date="2021-05-21T20:34:00Z">
                <w:rPr>
                  <w:rFonts w:ascii="Cambria Math" w:hAnsi="Cambria Math" w:cs="Arial"/>
                  <w:i/>
                </w:rPr>
              </w:ins>
            </m:ctrlPr>
          </m:fPr>
          <m:num>
            <m:r>
              <w:ins w:id="1660" w:author="Stijn Van den bossche" w:date="2021-05-21T20:34:00Z">
                <w:rPr>
                  <w:rFonts w:ascii="Cambria Math" w:hAnsi="Cambria Math" w:cs="Arial"/>
                </w:rPr>
                <m:t>10k</m:t>
              </w:ins>
            </m:r>
          </m:num>
          <m:den>
            <m:r>
              <w:ins w:id="1661" w:author="Stijn Van den bossche" w:date="2021-05-21T20:34:00Z">
                <w:rPr>
                  <w:rFonts w:ascii="Cambria Math" w:hAnsi="Cambria Math" w:cs="Arial"/>
                </w:rPr>
                <m:t>10k</m:t>
              </w:ins>
            </m:r>
          </m:den>
        </m:f>
      </m:oMath>
      <w:ins w:id="1662" w:author="Stijn Van den bossche" w:date="2021-05-21T20:34:00Z">
        <w:r>
          <w:rPr>
            <w:rFonts w:ascii="Arial" w:hAnsi="Arial" w:cs="Arial"/>
          </w:rPr>
          <w:t xml:space="preserve"> )</w:t>
        </w:r>
      </w:ins>
    </w:p>
    <w:p w14:paraId="23F03922" w14:textId="77777777" w:rsidR="008F745A" w:rsidRPr="00BB0A10" w:rsidRDefault="008F745A" w:rsidP="008F745A">
      <w:pPr>
        <w:pStyle w:val="ListParagraph"/>
        <w:ind w:left="2484"/>
        <w:rPr>
          <w:ins w:id="1663" w:author="Stijn Van den bossche" w:date="2021-05-21T20:34:00Z"/>
          <w:rFonts w:ascii="Arial" w:hAnsi="Arial" w:cs="Arial"/>
          <w:lang w:val="en-US"/>
        </w:rPr>
      </w:pPr>
    </w:p>
    <w:p w14:paraId="51CC9369" w14:textId="77777777" w:rsidR="008F745A" w:rsidRPr="00910404" w:rsidRDefault="008F745A" w:rsidP="008F745A">
      <w:pPr>
        <w:pStyle w:val="ListParagraph"/>
        <w:numPr>
          <w:ilvl w:val="0"/>
          <w:numId w:val="46"/>
        </w:numPr>
        <w:rPr>
          <w:ins w:id="1664" w:author="Stijn Van den bossche" w:date="2021-05-21T20:34:00Z"/>
          <w:rFonts w:ascii="Arial" w:hAnsi="Arial" w:cs="Arial"/>
          <w:lang w:val="en-US"/>
        </w:rPr>
      </w:pPr>
      <w:ins w:id="1665" w:author="Stijn Van den bossche" w:date="2021-05-21T20:34:00Z">
        <w:r>
          <w:rPr>
            <w:rFonts w:ascii="Arial" w:hAnsi="Arial" w:cs="Arial"/>
          </w:rPr>
          <w:t>Vout = 2,5 V</w:t>
        </w:r>
      </w:ins>
    </w:p>
    <w:p w14:paraId="303FF69E" w14:textId="77777777" w:rsidR="008F745A" w:rsidRPr="00910404" w:rsidRDefault="008F745A" w:rsidP="008F745A">
      <w:pPr>
        <w:pStyle w:val="ListParagraph"/>
        <w:rPr>
          <w:ins w:id="1666" w:author="Stijn Van den bossche" w:date="2021-05-21T20:34:00Z"/>
          <w:rFonts w:ascii="Arial" w:hAnsi="Arial" w:cs="Arial"/>
          <w:lang w:val="en-US"/>
        </w:rPr>
      </w:pPr>
    </w:p>
    <w:p w14:paraId="20E4CC37" w14:textId="77777777" w:rsidR="008F745A" w:rsidRPr="005B463D" w:rsidRDefault="008F745A" w:rsidP="008F745A">
      <w:pPr>
        <w:ind w:left="2124"/>
        <w:rPr>
          <w:ins w:id="1667" w:author="Stijn Van den bossche" w:date="2021-05-21T20:34:00Z"/>
          <w:rFonts w:ascii="Arial" w:hAnsi="Arial" w:cs="Arial"/>
          <w:lang w:val="en-US"/>
        </w:rPr>
      </w:pPr>
      <w:ins w:id="1668" w:author="Stijn Van den bossche" w:date="2021-05-21T20:34:00Z">
        <w:r>
          <w:rPr>
            <w:rFonts w:ascii="Arial" w:hAnsi="Arial" w:cs="Arial"/>
            <w:lang w:val="en-US"/>
          </w:rPr>
          <w:t>Vmin -0.5V</w:t>
        </w:r>
      </w:ins>
    </w:p>
    <w:p w14:paraId="047B1208" w14:textId="77777777" w:rsidR="008F745A" w:rsidRPr="00793CA1" w:rsidRDefault="008F745A" w:rsidP="008F745A">
      <w:pPr>
        <w:pStyle w:val="ListParagraph"/>
        <w:rPr>
          <w:ins w:id="1669" w:author="Stijn Van den bossche" w:date="2021-05-21T20:34:00Z"/>
          <w:rFonts w:ascii="Arial" w:hAnsi="Arial" w:cs="Arial"/>
          <w:lang w:val="en-US"/>
        </w:rPr>
      </w:pPr>
    </w:p>
    <w:p w14:paraId="006F6B4B" w14:textId="77777777" w:rsidR="008F745A" w:rsidRPr="00481261" w:rsidRDefault="008F745A" w:rsidP="008F745A">
      <w:pPr>
        <w:pStyle w:val="ListParagraph"/>
        <w:numPr>
          <w:ilvl w:val="0"/>
          <w:numId w:val="46"/>
        </w:numPr>
        <w:rPr>
          <w:ins w:id="1670" w:author="Stijn Van den bossche" w:date="2021-05-21T20:34:00Z"/>
          <w:rFonts w:ascii="Arial" w:hAnsi="Arial" w:cs="Arial"/>
          <w:lang w:val="en-US"/>
        </w:rPr>
      </w:pPr>
      <w:ins w:id="1671" w:author="Stijn Van den bossche" w:date="2021-05-21T20:34:00Z">
        <w:r w:rsidRPr="007B6159">
          <w:rPr>
            <w:rFonts w:ascii="Arial" w:hAnsi="Arial" w:cs="Arial"/>
          </w:rPr>
          <w:t xml:space="preserve">Vout = </w:t>
        </w:r>
        <w:r>
          <w:rPr>
            <w:rFonts w:ascii="Arial" w:hAnsi="Arial" w:cs="Arial"/>
          </w:rPr>
          <w:t>-</w:t>
        </w:r>
      </w:ins>
      <m:oMath>
        <m:r>
          <w:ins w:id="1672" w:author="Stijn Van den bossche" w:date="2021-05-21T20:34:00Z">
            <w:rPr>
              <w:rFonts w:ascii="Cambria Math" w:hAnsi="Cambria Math" w:cs="Arial"/>
            </w:rPr>
            <m:t xml:space="preserve"> </m:t>
          </w:ins>
        </m:r>
        <m:f>
          <m:fPr>
            <m:ctrlPr>
              <w:ins w:id="1673" w:author="Stijn Van den bossche" w:date="2021-05-21T20:34:00Z">
                <w:rPr>
                  <w:rFonts w:ascii="Cambria Math" w:hAnsi="Cambria Math" w:cs="Arial"/>
                  <w:i/>
                </w:rPr>
              </w:ins>
            </m:ctrlPr>
          </m:fPr>
          <m:num>
            <m:r>
              <w:ins w:id="1674" w:author="Stijn Van den bossche" w:date="2021-05-21T20:34:00Z">
                <w:rPr>
                  <w:rFonts w:ascii="Cambria Math" w:hAnsi="Cambria Math" w:cs="Arial"/>
                </w:rPr>
                <m:t>10k</m:t>
              </w:ins>
            </m:r>
          </m:num>
          <m:den>
            <m:r>
              <w:ins w:id="1675" w:author="Stijn Van den bossche" w:date="2021-05-21T20:34:00Z">
                <w:rPr>
                  <w:rFonts w:ascii="Cambria Math" w:hAnsi="Cambria Math" w:cs="Arial"/>
                </w:rPr>
                <m:t>10k</m:t>
              </w:ins>
            </m:r>
          </m:den>
        </m:f>
      </m:oMath>
      <w:ins w:id="1676" w:author="Stijn Van den bossche" w:date="2021-05-21T20:34:00Z">
        <w:r>
          <w:rPr>
            <w:rFonts w:ascii="Arial" w:hAnsi="Arial" w:cs="Arial"/>
          </w:rPr>
          <w:t xml:space="preserve"> . (-0.5) + </w:t>
        </w:r>
        <w:proofErr w:type="gramStart"/>
        <w:r>
          <w:rPr>
            <w:rFonts w:ascii="Arial" w:hAnsi="Arial" w:cs="Arial"/>
          </w:rPr>
          <w:t>2.5 .</w:t>
        </w:r>
        <w:proofErr w:type="gramEnd"/>
        <w:r>
          <w:rPr>
            <w:rFonts w:ascii="Arial" w:hAnsi="Arial" w:cs="Arial"/>
          </w:rPr>
          <w:t xml:space="preserve"> ( </w:t>
        </w:r>
      </w:ins>
      <m:oMath>
        <m:r>
          <w:ins w:id="1677" w:author="Stijn Van den bossche" w:date="2021-05-21T20:34:00Z">
            <w:rPr>
              <w:rFonts w:ascii="Cambria Math" w:hAnsi="Cambria Math" w:cs="Arial"/>
            </w:rPr>
            <m:t xml:space="preserve"> </m:t>
          </w:ins>
        </m:r>
        <m:f>
          <m:fPr>
            <m:ctrlPr>
              <w:ins w:id="1678" w:author="Stijn Van den bossche" w:date="2021-05-21T20:34:00Z">
                <w:rPr>
                  <w:rFonts w:ascii="Cambria Math" w:hAnsi="Cambria Math" w:cs="Arial"/>
                  <w:i/>
                </w:rPr>
              </w:ins>
            </m:ctrlPr>
          </m:fPr>
          <m:num>
            <m:r>
              <w:ins w:id="1679" w:author="Stijn Van den bossche" w:date="2021-05-21T20:34:00Z">
                <w:rPr>
                  <w:rFonts w:ascii="Cambria Math" w:hAnsi="Cambria Math" w:cs="Arial"/>
                </w:rPr>
                <m:t>10k</m:t>
              </w:ins>
            </m:r>
          </m:num>
          <m:den>
            <m:r>
              <w:ins w:id="1680" w:author="Stijn Van den bossche" w:date="2021-05-21T20:34:00Z">
                <w:rPr>
                  <w:rFonts w:ascii="Cambria Math" w:hAnsi="Cambria Math" w:cs="Arial"/>
                </w:rPr>
                <m:t>10k</m:t>
              </w:ins>
            </m:r>
          </m:den>
        </m:f>
      </m:oMath>
      <w:ins w:id="1681" w:author="Stijn Van den bossche" w:date="2021-05-21T20:34:00Z">
        <w:r>
          <w:rPr>
            <w:rFonts w:ascii="Arial" w:hAnsi="Arial" w:cs="Arial"/>
          </w:rPr>
          <w:t xml:space="preserve"> )</w:t>
        </w:r>
      </w:ins>
    </w:p>
    <w:p w14:paraId="4D73BA11" w14:textId="77777777" w:rsidR="008F745A" w:rsidRPr="00BB0A10" w:rsidRDefault="008F745A" w:rsidP="008F745A">
      <w:pPr>
        <w:pStyle w:val="ListParagraph"/>
        <w:ind w:left="2484"/>
        <w:rPr>
          <w:ins w:id="1682" w:author="Stijn Van den bossche" w:date="2021-05-21T20:34:00Z"/>
          <w:rFonts w:ascii="Arial" w:hAnsi="Arial" w:cs="Arial"/>
          <w:lang w:val="en-US"/>
        </w:rPr>
      </w:pPr>
    </w:p>
    <w:p w14:paraId="6BB60341" w14:textId="77777777" w:rsidR="008F745A" w:rsidRPr="0004735A" w:rsidRDefault="008F745A" w:rsidP="008F745A">
      <w:pPr>
        <w:pStyle w:val="ListParagraph"/>
        <w:numPr>
          <w:ilvl w:val="0"/>
          <w:numId w:val="46"/>
        </w:numPr>
        <w:rPr>
          <w:ins w:id="1683" w:author="Stijn Van den bossche" w:date="2021-05-21T20:34:00Z"/>
          <w:rFonts w:ascii="Arial" w:hAnsi="Arial" w:cs="Arial"/>
          <w:lang w:val="en-US"/>
        </w:rPr>
      </w:pPr>
      <w:ins w:id="1684" w:author="Stijn Van den bossche" w:date="2021-05-21T20:34:00Z">
        <w:r>
          <w:rPr>
            <w:rFonts w:ascii="Arial" w:hAnsi="Arial" w:cs="Arial"/>
          </w:rPr>
          <w:t>Vout = 3 V</w:t>
        </w:r>
      </w:ins>
    </w:p>
    <w:p w14:paraId="40A7BB31" w14:textId="77777777" w:rsidR="008F745A" w:rsidRPr="00910404" w:rsidRDefault="008F745A" w:rsidP="008F745A">
      <w:pPr>
        <w:ind w:left="2124"/>
        <w:rPr>
          <w:ins w:id="1685" w:author="Stijn Van den bossche" w:date="2021-05-21T20:34:00Z"/>
          <w:rFonts w:ascii="Arial" w:hAnsi="Arial" w:cs="Arial"/>
          <w:lang w:val="en-US"/>
        </w:rPr>
      </w:pPr>
    </w:p>
    <w:p w14:paraId="7DC513E6" w14:textId="77777777" w:rsidR="008F745A" w:rsidRPr="00793CA1" w:rsidRDefault="008F745A" w:rsidP="008F745A">
      <w:pPr>
        <w:ind w:left="2124"/>
        <w:rPr>
          <w:ins w:id="1686" w:author="Stijn Van den bossche" w:date="2021-05-21T20:34:00Z"/>
          <w:rFonts w:ascii="Arial" w:hAnsi="Arial" w:cs="Arial"/>
          <w:lang w:val="en-US"/>
        </w:rPr>
      </w:pPr>
    </w:p>
    <w:p w14:paraId="0C995B3D" w14:textId="77777777" w:rsidR="008F745A" w:rsidRDefault="008F745A" w:rsidP="008F745A">
      <w:pPr>
        <w:rPr>
          <w:ins w:id="1687" w:author="Stijn Van den bossche" w:date="2021-05-21T20:34:00Z"/>
          <w:rFonts w:ascii="Arial" w:hAnsi="Arial" w:cs="Arial"/>
          <w:lang w:val="en-US"/>
        </w:rPr>
      </w:pPr>
    </w:p>
    <w:p w14:paraId="724DF039" w14:textId="77777777" w:rsidR="008F745A" w:rsidRDefault="008F745A" w:rsidP="008F745A">
      <w:pPr>
        <w:ind w:left="2124"/>
        <w:rPr>
          <w:ins w:id="1688" w:author="Stijn Van den bossche" w:date="2021-05-21T20:34:00Z"/>
          <w:rFonts w:ascii="Arial" w:hAnsi="Arial" w:cs="Arial"/>
        </w:rPr>
      </w:pPr>
      <w:ins w:id="1689" w:author="Stijn Van den bossche" w:date="2021-05-21T20:34:00Z">
        <w:r>
          <w:rPr>
            <w:rFonts w:ascii="Arial" w:hAnsi="Arial" w:cs="Arial"/>
            <w:lang w:val="en-US"/>
          </w:rPr>
          <w:t xml:space="preserve">A = 1 + </w:t>
        </w:r>
      </w:ins>
      <m:oMath>
        <m:r>
          <w:ins w:id="1690" w:author="Stijn Van den bossche" w:date="2021-05-21T20:34:00Z">
            <w:rPr>
              <w:rFonts w:ascii="Cambria Math" w:hAnsi="Cambria Math" w:cs="Arial"/>
            </w:rPr>
            <m:t xml:space="preserve"> </m:t>
          </w:ins>
        </m:r>
        <m:f>
          <m:fPr>
            <m:ctrlPr>
              <w:ins w:id="1691" w:author="Stijn Van den bossche" w:date="2021-05-21T20:34:00Z">
                <w:rPr>
                  <w:rFonts w:ascii="Cambria Math" w:hAnsi="Cambria Math" w:cs="Arial"/>
                  <w:i/>
                </w:rPr>
              </w:ins>
            </m:ctrlPr>
          </m:fPr>
          <m:num>
            <m:r>
              <w:ins w:id="1692" w:author="Stijn Van den bossche" w:date="2021-05-21T20:34:00Z">
                <w:rPr>
                  <w:rFonts w:ascii="Cambria Math" w:hAnsi="Cambria Math" w:cs="Arial"/>
                </w:rPr>
                <m:t>Rout</m:t>
              </w:ins>
            </m:r>
          </m:num>
          <m:den>
            <m:r>
              <w:ins w:id="1693" w:author="Stijn Van den bossche" w:date="2021-05-21T20:34:00Z">
                <w:rPr>
                  <w:rFonts w:ascii="Cambria Math" w:hAnsi="Cambria Math" w:cs="Arial"/>
                </w:rPr>
                <m:t>Rin</m:t>
              </w:ins>
            </m:r>
          </m:den>
        </m:f>
      </m:oMath>
    </w:p>
    <w:p w14:paraId="3305BC56" w14:textId="77777777" w:rsidR="008F745A" w:rsidRPr="00793CA1" w:rsidRDefault="008F745A" w:rsidP="008F745A">
      <w:pPr>
        <w:pStyle w:val="ListParagraph"/>
        <w:numPr>
          <w:ilvl w:val="0"/>
          <w:numId w:val="46"/>
        </w:numPr>
        <w:rPr>
          <w:ins w:id="1694" w:author="Stijn Van den bossche" w:date="2021-05-21T20:34:00Z"/>
          <w:rFonts w:ascii="Arial" w:hAnsi="Arial" w:cs="Arial"/>
          <w:lang w:val="en-US"/>
        </w:rPr>
      </w:pPr>
      <w:ins w:id="1695" w:author="Stijn Van den bossche" w:date="2021-05-21T20:34:00Z">
        <w:r>
          <w:rPr>
            <w:rFonts w:ascii="Arial" w:hAnsi="Arial" w:cs="Arial"/>
            <w:lang w:val="en-US"/>
          </w:rPr>
          <w:t xml:space="preserve">A = - </w:t>
        </w:r>
      </w:ins>
      <m:oMath>
        <m:r>
          <w:ins w:id="1696" w:author="Stijn Van den bossche" w:date="2021-05-21T20:34:00Z">
            <w:rPr>
              <w:rFonts w:ascii="Cambria Math" w:hAnsi="Cambria Math" w:cs="Arial"/>
            </w:rPr>
            <m:t xml:space="preserve"> </m:t>
          </w:ins>
        </m:r>
        <m:f>
          <m:fPr>
            <m:ctrlPr>
              <w:ins w:id="1697" w:author="Stijn Van den bossche" w:date="2021-05-21T20:34:00Z">
                <w:rPr>
                  <w:rFonts w:ascii="Cambria Math" w:hAnsi="Cambria Math" w:cs="Arial"/>
                  <w:i/>
                </w:rPr>
              </w:ins>
            </m:ctrlPr>
          </m:fPr>
          <m:num>
            <m:r>
              <w:ins w:id="1698" w:author="Stijn Van den bossche" w:date="2021-05-21T20:34:00Z">
                <w:rPr>
                  <w:rFonts w:ascii="Cambria Math" w:hAnsi="Cambria Math" w:cs="Arial"/>
                </w:rPr>
                <m:t>10k</m:t>
              </w:ins>
            </m:r>
          </m:num>
          <m:den>
            <m:r>
              <w:ins w:id="1699" w:author="Stijn Van den bossche" w:date="2021-05-21T20:34:00Z">
                <w:rPr>
                  <w:rFonts w:ascii="Cambria Math" w:hAnsi="Cambria Math" w:cs="Arial"/>
                </w:rPr>
                <m:t>10k</m:t>
              </w:ins>
            </m:r>
          </m:den>
        </m:f>
      </m:oMath>
    </w:p>
    <w:p w14:paraId="7E16EC01" w14:textId="77777777" w:rsidR="008F745A" w:rsidRPr="006D7383" w:rsidRDefault="008F745A" w:rsidP="008F745A">
      <w:pPr>
        <w:pStyle w:val="ListParagraph"/>
        <w:ind w:left="2484"/>
        <w:rPr>
          <w:ins w:id="1700" w:author="Stijn Van den bossche" w:date="2021-05-21T20:34:00Z"/>
          <w:rFonts w:ascii="Arial" w:hAnsi="Arial" w:cs="Arial"/>
          <w:lang w:val="en-US"/>
        </w:rPr>
      </w:pPr>
    </w:p>
    <w:p w14:paraId="5068EE7B" w14:textId="77777777" w:rsidR="008F745A" w:rsidRDefault="008F745A" w:rsidP="008F745A">
      <w:pPr>
        <w:pStyle w:val="ListParagraph"/>
        <w:numPr>
          <w:ilvl w:val="0"/>
          <w:numId w:val="46"/>
        </w:numPr>
        <w:rPr>
          <w:ins w:id="1701" w:author="Stijn Van den bossche" w:date="2021-05-21T20:34:00Z"/>
          <w:rFonts w:ascii="Arial" w:hAnsi="Arial" w:cs="Arial"/>
          <w:lang w:val="en-US"/>
        </w:rPr>
      </w:pPr>
      <w:ins w:id="1702" w:author="Stijn Van den bossche" w:date="2021-05-21T20:34:00Z">
        <w:r>
          <w:rPr>
            <w:rFonts w:ascii="Arial" w:hAnsi="Arial" w:cs="Arial"/>
            <w:lang w:val="en-US"/>
          </w:rPr>
          <w:t xml:space="preserve">A </w:t>
        </w:r>
        <w:proofErr w:type="gramStart"/>
        <w:r>
          <w:rPr>
            <w:rFonts w:ascii="Arial" w:hAnsi="Arial" w:cs="Arial"/>
            <w:lang w:val="en-US"/>
          </w:rPr>
          <w:t>=  -</w:t>
        </w:r>
        <w:proofErr w:type="gramEnd"/>
        <w:r>
          <w:rPr>
            <w:rFonts w:ascii="Arial" w:hAnsi="Arial" w:cs="Arial"/>
            <w:lang w:val="en-US"/>
          </w:rPr>
          <w:t>1</w:t>
        </w:r>
      </w:ins>
    </w:p>
    <w:p w14:paraId="6491B1EF" w14:textId="77777777" w:rsidR="008F745A" w:rsidRPr="009A5DD5" w:rsidRDefault="008F745A" w:rsidP="008F745A">
      <w:pPr>
        <w:pStyle w:val="ListParagraph"/>
        <w:rPr>
          <w:ins w:id="1703" w:author="Stijn Van den bossche" w:date="2021-05-21T20:34:00Z"/>
          <w:rFonts w:ascii="Arial" w:hAnsi="Arial" w:cs="Arial"/>
          <w:lang w:val="en-US"/>
        </w:rPr>
      </w:pPr>
    </w:p>
    <w:p w14:paraId="44640214" w14:textId="77777777" w:rsidR="008F745A" w:rsidRDefault="008F745A" w:rsidP="008F745A">
      <w:pPr>
        <w:ind w:left="2124"/>
        <w:rPr>
          <w:ins w:id="1704" w:author="Stijn Van den bossche" w:date="2021-05-21T20:34:00Z"/>
          <w:rFonts w:ascii="Arial" w:hAnsi="Arial" w:cs="Arial"/>
          <w:lang w:val="en-US"/>
        </w:rPr>
      </w:pPr>
      <w:ins w:id="1705" w:author="Stijn Van den bossche" w:date="2021-05-21T20:34:00Z">
        <w:r>
          <w:rPr>
            <w:rFonts w:ascii="Arial" w:hAnsi="Arial" w:cs="Arial"/>
            <w:lang w:val="en-US"/>
          </w:rPr>
          <w:t>f</w:t>
        </w:r>
        <w:r w:rsidRPr="00D444DE">
          <w:rPr>
            <w:rFonts w:ascii="Arial" w:hAnsi="Arial" w:cs="Arial"/>
            <w:vertAlign w:val="subscript"/>
            <w:lang w:val="en-US"/>
          </w:rPr>
          <w:t>o</w:t>
        </w:r>
        <w:r>
          <w:rPr>
            <w:rFonts w:ascii="Arial" w:hAnsi="Arial" w:cs="Arial"/>
            <w:lang w:val="en-US"/>
          </w:rPr>
          <w:t xml:space="preserve"> = </w:t>
        </w:r>
      </w:ins>
      <m:oMath>
        <m:f>
          <m:fPr>
            <m:ctrlPr>
              <w:ins w:id="1706" w:author="Stijn Van den bossche" w:date="2021-05-21T20:34:00Z">
                <w:rPr>
                  <w:rFonts w:ascii="Cambria Math" w:hAnsi="Cambria Math" w:cs="Arial"/>
                  <w:i/>
                  <w:lang w:val="en-US"/>
                </w:rPr>
              </w:ins>
            </m:ctrlPr>
          </m:fPr>
          <m:num>
            <m:r>
              <w:ins w:id="1707" w:author="Stijn Van den bossche" w:date="2021-05-21T20:34:00Z">
                <w:rPr>
                  <w:rFonts w:ascii="Cambria Math" w:hAnsi="Cambria Math" w:cs="Arial"/>
                  <w:lang w:val="en-US"/>
                </w:rPr>
                <m:t>1</m:t>
              </w:ins>
            </m:r>
          </m:num>
          <m:den>
            <m:r>
              <w:ins w:id="1708" w:author="Stijn Van den bossche" w:date="2021-05-21T20:34:00Z">
                <w:rPr>
                  <w:rFonts w:ascii="Cambria Math" w:hAnsi="Cambria Math" w:cs="Arial"/>
                  <w:lang w:val="en-US"/>
                </w:rPr>
                <m:t>2π. R1. C1</m:t>
              </w:ins>
            </m:r>
          </m:den>
        </m:f>
      </m:oMath>
    </w:p>
    <w:p w14:paraId="4BB09474" w14:textId="77777777" w:rsidR="008F745A" w:rsidRDefault="008F745A" w:rsidP="008F745A">
      <w:pPr>
        <w:pStyle w:val="ListParagraph"/>
        <w:numPr>
          <w:ilvl w:val="0"/>
          <w:numId w:val="46"/>
        </w:numPr>
        <w:rPr>
          <w:ins w:id="1709" w:author="Stijn Van den bossche" w:date="2021-05-21T20:34:00Z"/>
          <w:rFonts w:ascii="Arial" w:hAnsi="Arial" w:cs="Arial"/>
          <w:lang w:val="en-US"/>
        </w:rPr>
      </w:pPr>
      <w:ins w:id="1710" w:author="Stijn Van den bossche" w:date="2021-05-21T20:34:00Z">
        <w:r w:rsidRPr="00E674A5">
          <w:rPr>
            <w:rFonts w:ascii="Arial" w:hAnsi="Arial" w:cs="Arial"/>
            <w:lang w:val="en-US"/>
          </w:rPr>
          <w:t>f</w:t>
        </w:r>
        <w:r w:rsidRPr="00E674A5">
          <w:rPr>
            <w:rFonts w:ascii="Arial" w:hAnsi="Arial" w:cs="Arial"/>
            <w:vertAlign w:val="subscript"/>
            <w:lang w:val="en-US"/>
          </w:rPr>
          <w:t>o</w:t>
        </w:r>
        <w:r w:rsidRPr="00E674A5">
          <w:rPr>
            <w:rFonts w:ascii="Arial" w:hAnsi="Arial" w:cs="Arial"/>
            <w:lang w:val="en-US"/>
          </w:rPr>
          <w:t xml:space="preserve"> = </w:t>
        </w:r>
      </w:ins>
      <m:oMath>
        <m:f>
          <m:fPr>
            <m:ctrlPr>
              <w:ins w:id="1711" w:author="Stijn Van den bossche" w:date="2021-05-21T20:34:00Z">
                <w:rPr>
                  <w:rFonts w:ascii="Cambria Math" w:hAnsi="Cambria Math" w:cs="Arial"/>
                  <w:i/>
                  <w:lang w:val="en-US"/>
                </w:rPr>
              </w:ins>
            </m:ctrlPr>
          </m:fPr>
          <m:num>
            <m:r>
              <w:ins w:id="1712" w:author="Stijn Van den bossche" w:date="2021-05-21T20:34:00Z">
                <w:rPr>
                  <w:rFonts w:ascii="Cambria Math" w:hAnsi="Cambria Math" w:cs="Arial"/>
                  <w:lang w:val="en-US"/>
                </w:rPr>
                <m:t>1</m:t>
              </w:ins>
            </m:r>
          </m:num>
          <m:den>
            <m:r>
              <w:ins w:id="1713" w:author="Stijn Van den bossche" w:date="2021-05-21T20:34:00Z">
                <w:rPr>
                  <w:rFonts w:ascii="Cambria Math" w:hAnsi="Cambria Math" w:cs="Arial"/>
                  <w:lang w:val="en-US"/>
                </w:rPr>
                <m:t>2π. 10k. 1µ</m:t>
              </w:ins>
            </m:r>
          </m:den>
        </m:f>
      </m:oMath>
    </w:p>
    <w:p w14:paraId="503C0227" w14:textId="77777777" w:rsidR="008F745A" w:rsidRPr="00E674A5" w:rsidRDefault="008F745A" w:rsidP="008F745A">
      <w:pPr>
        <w:pStyle w:val="ListParagraph"/>
        <w:ind w:left="2484"/>
        <w:rPr>
          <w:ins w:id="1714" w:author="Stijn Van den bossche" w:date="2021-05-21T20:34:00Z"/>
          <w:rFonts w:ascii="Arial" w:hAnsi="Arial" w:cs="Arial"/>
          <w:lang w:val="en-US"/>
        </w:rPr>
      </w:pPr>
    </w:p>
    <w:p w14:paraId="292B6E1B" w14:textId="77777777" w:rsidR="008F745A" w:rsidRPr="00E674A5" w:rsidRDefault="008F745A" w:rsidP="008F745A">
      <w:pPr>
        <w:pStyle w:val="ListParagraph"/>
        <w:numPr>
          <w:ilvl w:val="0"/>
          <w:numId w:val="46"/>
        </w:numPr>
        <w:rPr>
          <w:ins w:id="1715" w:author="Stijn Van den bossche" w:date="2021-05-21T20:34:00Z"/>
          <w:rFonts w:ascii="Arial" w:hAnsi="Arial" w:cs="Arial"/>
          <w:lang w:val="en-US"/>
        </w:rPr>
      </w:pPr>
      <w:ins w:id="1716" w:author="Stijn Van den bossche" w:date="2021-05-21T20:34:00Z">
        <w:r w:rsidRPr="00E674A5">
          <w:rPr>
            <w:rFonts w:ascii="Arial" w:hAnsi="Arial" w:cs="Arial"/>
            <w:lang w:val="en-US"/>
          </w:rPr>
          <w:t>f</w:t>
        </w:r>
        <w:r w:rsidRPr="00E674A5">
          <w:rPr>
            <w:rFonts w:ascii="Arial" w:hAnsi="Arial" w:cs="Arial"/>
            <w:vertAlign w:val="subscript"/>
            <w:lang w:val="en-US"/>
          </w:rPr>
          <w:t>o</w:t>
        </w:r>
        <w:r w:rsidRPr="00E674A5">
          <w:rPr>
            <w:rFonts w:ascii="Arial" w:hAnsi="Arial" w:cs="Arial"/>
            <w:lang w:val="en-US"/>
          </w:rPr>
          <w:t xml:space="preserve"> =</w:t>
        </w:r>
        <w:r>
          <w:rPr>
            <w:rFonts w:ascii="Arial" w:hAnsi="Arial" w:cs="Arial"/>
            <w:lang w:val="en-US"/>
          </w:rPr>
          <w:t xml:space="preserve"> 15,195 Hz</w:t>
        </w:r>
        <w:r w:rsidRPr="00E674A5">
          <w:rPr>
            <w:rFonts w:ascii="Arial" w:hAnsi="Arial" w:cs="Arial"/>
            <w:lang w:val="en-US"/>
          </w:rPr>
          <w:t xml:space="preserve"> </w:t>
        </w:r>
      </w:ins>
    </w:p>
    <w:p w14:paraId="022BD6C8" w14:textId="77777777" w:rsidR="008F745A" w:rsidRPr="003F3D4A" w:rsidRDefault="008F745A" w:rsidP="008F745A">
      <w:pPr>
        <w:pStyle w:val="ListParagraph"/>
        <w:ind w:left="2484"/>
        <w:rPr>
          <w:ins w:id="1717" w:author="Stijn Van den bossche" w:date="2021-05-21T20:34:00Z"/>
          <w:rFonts w:ascii="Arial" w:hAnsi="Arial" w:cs="Arial"/>
          <w:lang w:val="en-US"/>
        </w:rPr>
      </w:pPr>
      <w:ins w:id="1718" w:author="Stijn Van den bossche" w:date="2021-05-21T20:34:00Z">
        <w:r>
          <w:rPr>
            <w:noProof/>
          </w:rPr>
          <mc:AlternateContent>
            <mc:Choice Requires="wps">
              <w:drawing>
                <wp:anchor distT="0" distB="0" distL="114300" distR="114300" simplePos="0" relativeHeight="251806720" behindDoc="0" locked="0" layoutInCell="1" allowOverlap="1" wp14:anchorId="307650E9" wp14:editId="460ABBAF">
                  <wp:simplePos x="0" y="0"/>
                  <wp:positionH relativeFrom="column">
                    <wp:posOffset>1532255</wp:posOffset>
                  </wp:positionH>
                  <wp:positionV relativeFrom="paragraph">
                    <wp:posOffset>41910</wp:posOffset>
                  </wp:positionV>
                  <wp:extent cx="393700" cy="476250"/>
                  <wp:effectExtent l="38100" t="0" r="25400" b="57150"/>
                  <wp:wrapNone/>
                  <wp:docPr id="128" name="Rechte verbindingslijn met pijl 54"/>
                  <wp:cNvGraphicFramePr/>
                  <a:graphic xmlns:a="http://schemas.openxmlformats.org/drawingml/2006/main">
                    <a:graphicData uri="http://schemas.microsoft.com/office/word/2010/wordprocessingShape">
                      <wps:wsp>
                        <wps:cNvCnPr/>
                        <wps:spPr>
                          <a:xfrm flipH="1">
                            <a:off x="0" y="0"/>
                            <a:ext cx="393700" cy="476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A58FE" id="Rechte verbindingslijn met pijl 54" o:spid="_x0000_s1026" type="#_x0000_t32" style="position:absolute;margin-left:120.65pt;margin-top:3.3pt;width:31pt;height:37.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" strokecolor="#ffc000 [3207]" strokeweight="1.5pt">
                  <v:stroke endarrow="block" joinstyle="miter"/>
                </v:shape>
              </w:pict>
            </mc:Fallback>
          </mc:AlternateContent>
        </w:r>
        <w:r w:rsidRPr="009F3FDD">
          <w:rPr>
            <w:noProof/>
          </w:rPr>
          <w:drawing>
            <wp:anchor distT="0" distB="0" distL="114300" distR="114300" simplePos="0" relativeHeight="251803648" behindDoc="0" locked="0" layoutInCell="1" allowOverlap="1" wp14:anchorId="24CEF587" wp14:editId="32AE046D">
              <wp:simplePos x="0" y="0"/>
              <wp:positionH relativeFrom="margin">
                <wp:posOffset>-291465</wp:posOffset>
              </wp:positionH>
              <wp:positionV relativeFrom="paragraph">
                <wp:posOffset>174625</wp:posOffset>
              </wp:positionV>
              <wp:extent cx="6373495" cy="2330450"/>
              <wp:effectExtent l="0" t="0" r="8255" b="0"/>
              <wp:wrapNone/>
              <wp:docPr id="195"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73495" cy="2330450"/>
                      </a:xfrm>
                      <a:prstGeom prst="rect">
                        <a:avLst/>
                      </a:prstGeom>
                    </pic:spPr>
                  </pic:pic>
                </a:graphicData>
              </a:graphic>
              <wp14:sizeRelH relativeFrom="page">
                <wp14:pctWidth>0</wp14:pctWidth>
              </wp14:sizeRelH>
              <wp14:sizeRelV relativeFrom="page">
                <wp14:pctHeight>0</wp14:pctHeight>
              </wp14:sizeRelV>
            </wp:anchor>
          </w:drawing>
        </w:r>
      </w:ins>
    </w:p>
    <w:p w14:paraId="66DB6961" w14:textId="77777777" w:rsidR="008F745A" w:rsidRPr="003F3D4A" w:rsidRDefault="008F745A" w:rsidP="008F745A">
      <w:pPr>
        <w:ind w:left="1932" w:firstLine="192"/>
        <w:rPr>
          <w:ins w:id="1719" w:author="Stijn Van den bossche" w:date="2021-05-21T20:34:00Z"/>
          <w:rFonts w:ascii="Arial" w:hAnsi="Arial" w:cs="Arial"/>
          <w:lang w:val="en-US"/>
        </w:rPr>
      </w:pPr>
    </w:p>
    <w:p w14:paraId="0A66AD53" w14:textId="77777777" w:rsidR="008F745A" w:rsidRDefault="008F745A" w:rsidP="008F745A">
      <w:pPr>
        <w:rPr>
          <w:ins w:id="1720" w:author="Stijn Van den bossche" w:date="2021-05-21T20:34:00Z"/>
        </w:rPr>
      </w:pPr>
    </w:p>
    <w:p w14:paraId="2013EFAB" w14:textId="77777777" w:rsidR="008F745A" w:rsidRDefault="008F745A" w:rsidP="008F745A">
      <w:pPr>
        <w:rPr>
          <w:ins w:id="1721" w:author="Stijn Van den bossche" w:date="2021-05-21T20:34:00Z"/>
        </w:rPr>
      </w:pPr>
      <w:ins w:id="1722" w:author="Stijn Van den bossche" w:date="2021-05-21T20:34:00Z">
        <w:r>
          <w:rPr>
            <w:rFonts w:ascii="Arial" w:hAnsi="Arial" w:cs="Arial"/>
            <w:noProof/>
            <w:lang w:val="en-US"/>
          </w:rPr>
          <mc:AlternateContent>
            <mc:Choice Requires="wps">
              <w:drawing>
                <wp:anchor distT="0" distB="0" distL="114300" distR="114300" simplePos="0" relativeHeight="251805696" behindDoc="0" locked="0" layoutInCell="1" allowOverlap="1" wp14:anchorId="58EC8EE8" wp14:editId="063334CC">
                  <wp:simplePos x="0" y="0"/>
                  <wp:positionH relativeFrom="column">
                    <wp:posOffset>1424305</wp:posOffset>
                  </wp:positionH>
                  <wp:positionV relativeFrom="paragraph">
                    <wp:posOffset>62865</wp:posOffset>
                  </wp:positionV>
                  <wp:extent cx="0" cy="1797050"/>
                  <wp:effectExtent l="0" t="0" r="38100" b="12700"/>
                  <wp:wrapNone/>
                  <wp:docPr id="129" name="Rechte verbindingslijn 52"/>
                  <wp:cNvGraphicFramePr/>
                  <a:graphic xmlns:a="http://schemas.openxmlformats.org/drawingml/2006/main">
                    <a:graphicData uri="http://schemas.microsoft.com/office/word/2010/wordprocessingShape">
                      <wps:wsp>
                        <wps:cNvCnPr/>
                        <wps:spPr>
                          <a:xfrm flipV="1">
                            <a:off x="0" y="0"/>
                            <a:ext cx="0" cy="179705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E4B93" id="Rechte verbindingslijn 52"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15pt,4.95pt" to="112.15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" strokecolor="#ffc000 [3207]" strokeweight="1pt">
                  <v:stroke joinstyle="miter"/>
                </v:line>
              </w:pict>
            </mc:Fallback>
          </mc:AlternateContent>
        </w:r>
      </w:ins>
    </w:p>
    <w:p w14:paraId="37DE3489" w14:textId="77777777" w:rsidR="008F745A" w:rsidRDefault="008F745A" w:rsidP="008F745A">
      <w:pPr>
        <w:rPr>
          <w:ins w:id="1723" w:author="Stijn Van den bossche" w:date="2021-05-21T20:34:00Z"/>
        </w:rPr>
      </w:pPr>
    </w:p>
    <w:p w14:paraId="62923533" w14:textId="77777777" w:rsidR="008F745A" w:rsidRDefault="008F745A" w:rsidP="008F745A">
      <w:pPr>
        <w:rPr>
          <w:ins w:id="1724" w:author="Stijn Van den bossche" w:date="2021-05-21T20:34:00Z"/>
        </w:rPr>
      </w:pPr>
    </w:p>
    <w:p w14:paraId="1E0FBFAB" w14:textId="77777777" w:rsidR="008F745A" w:rsidRDefault="008F745A" w:rsidP="008F745A">
      <w:pPr>
        <w:rPr>
          <w:ins w:id="1725" w:author="Stijn Van den bossche" w:date="2021-05-21T20:34:00Z"/>
        </w:rPr>
      </w:pPr>
    </w:p>
    <w:p w14:paraId="5D38CA4D" w14:textId="77777777" w:rsidR="008F745A" w:rsidRDefault="008F745A" w:rsidP="008F745A">
      <w:pPr>
        <w:rPr>
          <w:ins w:id="1726" w:author="Stijn Van den bossche" w:date="2021-05-21T20:34:00Z"/>
        </w:rPr>
      </w:pPr>
    </w:p>
    <w:p w14:paraId="66B5DB3D" w14:textId="77777777" w:rsidR="008F745A" w:rsidRDefault="008F745A" w:rsidP="008F745A">
      <w:pPr>
        <w:rPr>
          <w:ins w:id="1727" w:author="Stijn Van den bossche" w:date="2021-05-21T20:34:00Z"/>
        </w:rPr>
      </w:pPr>
    </w:p>
    <w:p w14:paraId="69A8A93F" w14:textId="77777777" w:rsidR="008F745A" w:rsidRDefault="008F745A" w:rsidP="008F745A">
      <w:pPr>
        <w:rPr>
          <w:ins w:id="1728" w:author="Stijn Van den bossche" w:date="2021-05-21T20:34:00Z"/>
        </w:rPr>
      </w:pPr>
    </w:p>
    <w:p w14:paraId="0671B9EB" w14:textId="77777777" w:rsidR="008F745A" w:rsidRDefault="008F745A" w:rsidP="008F745A">
      <w:pPr>
        <w:rPr>
          <w:ins w:id="1729" w:author="Stijn Van den bossche" w:date="2021-05-21T20:34:00Z"/>
        </w:rPr>
      </w:pPr>
    </w:p>
    <w:p w14:paraId="53F632A7" w14:textId="77777777" w:rsidR="008F745A" w:rsidRDefault="008F745A" w:rsidP="008F745A">
      <w:pPr>
        <w:rPr>
          <w:ins w:id="1730" w:author="Stijn Van den bossche" w:date="2021-05-21T20:34:00Z"/>
        </w:rPr>
      </w:pPr>
    </w:p>
    <w:p w14:paraId="2702190C" w14:textId="77777777" w:rsidR="008F745A" w:rsidRDefault="008F745A" w:rsidP="008F745A">
      <w:pPr>
        <w:rPr>
          <w:ins w:id="1731" w:author="Stijn Van den bossche" w:date="2021-05-21T20:34:00Z"/>
        </w:rPr>
      </w:pPr>
    </w:p>
    <w:p w14:paraId="168795D0" w14:textId="77777777" w:rsidR="008F745A" w:rsidRDefault="008F745A" w:rsidP="008F745A">
      <w:pPr>
        <w:rPr>
          <w:ins w:id="1732" w:author="Stijn Van den bossche" w:date="2021-05-21T20:34:00Z"/>
        </w:rPr>
      </w:pPr>
    </w:p>
    <w:p w14:paraId="6A8B05BB" w14:textId="77777777" w:rsidR="008F745A" w:rsidRDefault="008F745A" w:rsidP="008F745A">
      <w:pPr>
        <w:rPr>
          <w:ins w:id="1733" w:author="Stijn Van den bossche" w:date="2021-05-21T20:34:00Z"/>
        </w:rPr>
      </w:pPr>
    </w:p>
    <w:p w14:paraId="7267C779" w14:textId="77777777" w:rsidR="008F745A" w:rsidRDefault="008F745A" w:rsidP="008F745A">
      <w:pPr>
        <w:rPr>
          <w:ins w:id="1734" w:author="Stijn Van den bossche" w:date="2021-05-21T20:34:00Z"/>
        </w:rPr>
      </w:pPr>
    </w:p>
    <w:p w14:paraId="125C666B" w14:textId="77777777" w:rsidR="008F745A" w:rsidRDefault="008F745A" w:rsidP="008F745A">
      <w:pPr>
        <w:rPr>
          <w:ins w:id="1735" w:author="Stijn Van den bossche" w:date="2021-05-21T20:34:00Z"/>
        </w:rPr>
      </w:pPr>
    </w:p>
    <w:p w14:paraId="7DD1DB47" w14:textId="77777777" w:rsidR="008F745A" w:rsidRDefault="008F745A" w:rsidP="008F745A">
      <w:pPr>
        <w:rPr>
          <w:ins w:id="1736" w:author="Stijn Van den bossche" w:date="2021-05-21T20:34:00Z"/>
        </w:rPr>
      </w:pPr>
    </w:p>
    <w:p w14:paraId="76D62CC6" w14:textId="77777777" w:rsidR="008F745A" w:rsidRDefault="008F745A" w:rsidP="008F745A">
      <w:pPr>
        <w:rPr>
          <w:ins w:id="1737" w:author="Stijn Van den bossche" w:date="2021-05-21T20:34:00Z"/>
        </w:rPr>
      </w:pPr>
    </w:p>
    <w:p w14:paraId="11809D0C" w14:textId="77777777" w:rsidR="008F745A" w:rsidRPr="00EB1D3A" w:rsidRDefault="008F745A" w:rsidP="008F745A">
      <w:pPr>
        <w:pStyle w:val="Heading3"/>
        <w:numPr>
          <w:ilvl w:val="2"/>
          <w:numId w:val="44"/>
        </w:numPr>
        <w:rPr>
          <w:ins w:id="1738" w:author="Stijn Van den bossche" w:date="2021-05-21T20:34:00Z"/>
          <w:noProof/>
          <w:color w:val="auto"/>
        </w:rPr>
      </w:pPr>
      <w:bookmarkStart w:id="1739" w:name="_Toc71804600"/>
      <w:ins w:id="1740" w:author="Stijn Van den bossche" w:date="2021-05-21T20:34:00Z">
        <w:r w:rsidRPr="00EB1D3A">
          <w:rPr>
            <w:noProof/>
            <w:color w:val="auto"/>
          </w:rPr>
          <w:t>Phano Preampfilter</w:t>
        </w:r>
        <w:bookmarkEnd w:id="1739"/>
      </w:ins>
    </w:p>
    <w:p w14:paraId="0E15853E" w14:textId="77777777" w:rsidR="008F745A" w:rsidRDefault="008F745A" w:rsidP="008F745A">
      <w:pPr>
        <w:rPr>
          <w:ins w:id="1741" w:author="Stijn Van den bossche" w:date="2021-05-21T20:34:00Z"/>
        </w:rPr>
      </w:pPr>
    </w:p>
    <w:p w14:paraId="6AA5519F" w14:textId="77777777" w:rsidR="008F745A" w:rsidRPr="00B37144" w:rsidRDefault="008F745A" w:rsidP="008F745A">
      <w:pPr>
        <w:rPr>
          <w:ins w:id="1742" w:author="Stijn Van den bossche" w:date="2021-05-21T20:34:00Z"/>
          <w:rFonts w:ascii="Arial" w:hAnsi="Arial" w:cs="Arial"/>
        </w:rPr>
      </w:pPr>
      <w:ins w:id="1743" w:author="Stijn Van den bossche" w:date="2021-05-21T20:34:00Z">
        <w:r>
          <w:rPr>
            <w:noProof/>
          </w:rPr>
          <mc:AlternateContent>
            <mc:Choice Requires="wps">
              <w:drawing>
                <wp:anchor distT="0" distB="0" distL="114300" distR="114300" simplePos="0" relativeHeight="251813888" behindDoc="0" locked="0" layoutInCell="1" allowOverlap="1" wp14:anchorId="757D39C4" wp14:editId="601E153A">
                  <wp:simplePos x="0" y="0"/>
                  <wp:positionH relativeFrom="column">
                    <wp:posOffset>1189355</wp:posOffset>
                  </wp:positionH>
                  <wp:positionV relativeFrom="paragraph">
                    <wp:posOffset>122555</wp:posOffset>
                  </wp:positionV>
                  <wp:extent cx="2178050" cy="101600"/>
                  <wp:effectExtent l="0" t="76200" r="69850" b="31750"/>
                  <wp:wrapNone/>
                  <wp:docPr id="130" name="Rechte verbindingslijn met pijl 69"/>
                  <wp:cNvGraphicFramePr/>
                  <a:graphic xmlns:a="http://schemas.openxmlformats.org/drawingml/2006/main">
                    <a:graphicData uri="http://schemas.microsoft.com/office/word/2010/wordprocessingShape">
                      <wps:wsp>
                        <wps:cNvCnPr/>
                        <wps:spPr>
                          <a:xfrm flipV="1">
                            <a:off x="0" y="0"/>
                            <a:ext cx="21780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A8E88" id="Rechte verbindingslijn met pijl 69" o:spid="_x0000_s1026" type="#_x0000_t32" style="position:absolute;margin-left:93.65pt;margin-top:9.65pt;width:171.5pt;height:8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" strokecolor="black [3200]" strokeweight=".5pt">
                  <v:stroke endarrow="block" joinstyle="miter"/>
                </v:shape>
              </w:pict>
            </mc:Fallback>
          </mc:AlternateContent>
        </w:r>
        <w:r>
          <w:rPr>
            <w:noProof/>
          </w:rPr>
          <w:drawing>
            <wp:anchor distT="0" distB="0" distL="114300" distR="114300" simplePos="0" relativeHeight="251810816" behindDoc="1" locked="0" layoutInCell="1" allowOverlap="1" wp14:anchorId="7D214A2D" wp14:editId="0127A713">
              <wp:simplePos x="0" y="0"/>
              <wp:positionH relativeFrom="margin">
                <wp:align>right</wp:align>
              </wp:positionH>
              <wp:positionV relativeFrom="paragraph">
                <wp:posOffset>484505</wp:posOffset>
              </wp:positionV>
              <wp:extent cx="1689100" cy="1955800"/>
              <wp:effectExtent l="0" t="0" r="6350" b="6350"/>
              <wp:wrapNone/>
              <wp:docPr id="196"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89100" cy="1955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0" locked="0" layoutInCell="1" allowOverlap="1" wp14:anchorId="694127CA" wp14:editId="03A070D1">
              <wp:simplePos x="0" y="0"/>
              <wp:positionH relativeFrom="column">
                <wp:posOffset>78105</wp:posOffset>
              </wp:positionH>
              <wp:positionV relativeFrom="paragraph">
                <wp:posOffset>186055</wp:posOffset>
              </wp:positionV>
              <wp:extent cx="2770847" cy="1924050"/>
              <wp:effectExtent l="0" t="0" r="0" b="0"/>
              <wp:wrapSquare wrapText="bothSides"/>
              <wp:docPr id="197"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70847" cy="1924050"/>
                      </a:xfrm>
                      <a:prstGeom prst="rect">
                        <a:avLst/>
                      </a:prstGeom>
                    </pic:spPr>
                  </pic:pic>
                </a:graphicData>
              </a:graphic>
              <wp14:sizeRelH relativeFrom="page">
                <wp14:pctWidth>0</wp14:pctWidth>
              </wp14:sizeRelH>
              <wp14:sizeRelV relativeFrom="page">
                <wp14:pctHeight>0</wp14:pctHeight>
              </wp14:sizeRelV>
            </wp:anchor>
          </w:drawing>
        </w:r>
        <w:r w:rsidRPr="00B37144">
          <w:rPr>
            <w:rFonts w:ascii="Arial" w:hAnsi="Arial" w:cs="Arial"/>
          </w:rPr>
          <w:t xml:space="preserve">Dit is normaal een Phano Preampfilter maar wij gaan het shunting netwerk veranderen in een potentiometer en met </w:t>
        </w:r>
        <w:r>
          <w:rPr>
            <w:rFonts w:ascii="Arial" w:hAnsi="Arial" w:cs="Arial"/>
          </w:rPr>
          <w:t>daa</w:t>
        </w:r>
        <w:r w:rsidRPr="00B37144">
          <w:rPr>
            <w:rFonts w:ascii="Arial" w:hAnsi="Arial" w:cs="Arial"/>
          </w:rPr>
          <w:t xml:space="preserve">r achter condensatoren en een weerstand geplaats want als de potentiometer naar de 0V </w:t>
        </w:r>
        <w:proofErr w:type="gramStart"/>
        <w:r w:rsidRPr="00B37144">
          <w:rPr>
            <w:rFonts w:ascii="Arial" w:hAnsi="Arial" w:cs="Arial"/>
          </w:rPr>
          <w:t>word</w:t>
        </w:r>
        <w:proofErr w:type="gramEnd"/>
        <w:r w:rsidRPr="00B37144">
          <w:rPr>
            <w:rFonts w:ascii="Arial" w:hAnsi="Arial" w:cs="Arial"/>
          </w:rPr>
          <w:t xml:space="preserve"> gebracht kan er te veel dat anders geen weerstad geven aan de + van de opamp. </w:t>
        </w:r>
      </w:ins>
    </w:p>
    <w:p w14:paraId="63392025" w14:textId="77777777" w:rsidR="008F745A" w:rsidRPr="00F5671E" w:rsidRDefault="008F745A" w:rsidP="008F745A">
      <w:pPr>
        <w:rPr>
          <w:ins w:id="1744" w:author="Stijn Van den bossche" w:date="2021-05-21T20:34:00Z"/>
        </w:rPr>
      </w:pPr>
    </w:p>
    <w:p w14:paraId="21930E0D" w14:textId="77777777" w:rsidR="008F745A" w:rsidRDefault="008F745A" w:rsidP="008F745A">
      <w:pPr>
        <w:rPr>
          <w:ins w:id="1745" w:author="Stijn Van den bossche" w:date="2021-05-21T20:34:00Z"/>
        </w:rPr>
      </w:pPr>
    </w:p>
    <w:p w14:paraId="218EBDB3" w14:textId="77777777" w:rsidR="008F745A" w:rsidRDefault="008F745A" w:rsidP="008F745A">
      <w:pPr>
        <w:rPr>
          <w:ins w:id="1746" w:author="Stijn Van den bossche" w:date="2021-05-21T20:34:00Z"/>
        </w:rPr>
      </w:pPr>
    </w:p>
    <w:p w14:paraId="7C103F9C" w14:textId="77777777" w:rsidR="008F745A" w:rsidRDefault="008F745A" w:rsidP="008F745A">
      <w:pPr>
        <w:rPr>
          <w:ins w:id="1747" w:author="Stijn Van den bossche" w:date="2021-05-21T20:34:00Z"/>
        </w:rPr>
      </w:pPr>
    </w:p>
    <w:p w14:paraId="16653DBC" w14:textId="77777777" w:rsidR="008F745A" w:rsidRDefault="008F745A" w:rsidP="008F745A">
      <w:pPr>
        <w:rPr>
          <w:ins w:id="1748" w:author="Stijn Van den bossche" w:date="2021-05-21T20:34:00Z"/>
        </w:rPr>
      </w:pPr>
    </w:p>
    <w:p w14:paraId="44FE04BA" w14:textId="77777777" w:rsidR="008F745A" w:rsidRDefault="008F745A" w:rsidP="008F745A">
      <w:pPr>
        <w:rPr>
          <w:ins w:id="1749" w:author="Stijn Van den bossche" w:date="2021-05-21T20:34:00Z"/>
        </w:rPr>
      </w:pPr>
      <w:ins w:id="1750" w:author="Stijn Van den bossche" w:date="2021-05-21T20:34:00Z">
        <w:r>
          <w:rPr>
            <w:noProof/>
          </w:rPr>
          <mc:AlternateContent>
            <mc:Choice Requires="wps">
              <w:drawing>
                <wp:anchor distT="0" distB="0" distL="114300" distR="114300" simplePos="0" relativeHeight="251814912" behindDoc="0" locked="0" layoutInCell="1" allowOverlap="1" wp14:anchorId="3D14A73E" wp14:editId="5C60BA88">
                  <wp:simplePos x="0" y="0"/>
                  <wp:positionH relativeFrom="column">
                    <wp:posOffset>-74295</wp:posOffset>
                  </wp:positionH>
                  <wp:positionV relativeFrom="paragraph">
                    <wp:posOffset>83185</wp:posOffset>
                  </wp:positionV>
                  <wp:extent cx="1047750" cy="2736850"/>
                  <wp:effectExtent l="171450" t="76200" r="0" b="25400"/>
                  <wp:wrapNone/>
                  <wp:docPr id="131" name="Verbindingslijn: gebogen 70"/>
                  <wp:cNvGraphicFramePr/>
                  <a:graphic xmlns:a="http://schemas.openxmlformats.org/drawingml/2006/main">
                    <a:graphicData uri="http://schemas.microsoft.com/office/word/2010/wordprocessingShape">
                      <wps:wsp>
                        <wps:cNvCnPr/>
                        <wps:spPr>
                          <a:xfrm flipV="1">
                            <a:off x="0" y="0"/>
                            <a:ext cx="1047750" cy="2736850"/>
                          </a:xfrm>
                          <a:prstGeom prst="bentConnector3">
                            <a:avLst>
                              <a:gd name="adj1" fmla="val -1484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15B69A" id="Verbindingslijn: gebogen 70" o:spid="_x0000_s1026" type="#_x0000_t34" style="position:absolute;margin-left:-5.85pt;margin-top:6.55pt;width:82.5pt;height:215.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" adj="-3207" strokecolor="black [3200]" strokeweight=".5pt">
                  <v:stroke endarrow="block"/>
                </v:shape>
              </w:pict>
            </mc:Fallback>
          </mc:AlternateContent>
        </w:r>
      </w:ins>
    </w:p>
    <w:p w14:paraId="60082C95" w14:textId="77777777" w:rsidR="008F745A" w:rsidRDefault="008F745A" w:rsidP="008F745A">
      <w:pPr>
        <w:rPr>
          <w:ins w:id="1751" w:author="Stijn Van den bossche" w:date="2021-05-21T20:34:00Z"/>
        </w:rPr>
      </w:pPr>
    </w:p>
    <w:p w14:paraId="34A3483D" w14:textId="77777777" w:rsidR="008F745A" w:rsidRDefault="008F745A" w:rsidP="008F745A">
      <w:pPr>
        <w:rPr>
          <w:ins w:id="1752" w:author="Stijn Van den bossche" w:date="2021-05-21T20:34:00Z"/>
        </w:rPr>
      </w:pPr>
    </w:p>
    <w:p w14:paraId="77172C84" w14:textId="77777777" w:rsidR="008F745A" w:rsidRDefault="008F745A" w:rsidP="008F745A">
      <w:pPr>
        <w:rPr>
          <w:ins w:id="1753" w:author="Stijn Van den bossche" w:date="2021-05-21T20:34:00Z"/>
        </w:rPr>
      </w:pPr>
    </w:p>
    <w:p w14:paraId="4F13B46B" w14:textId="77777777" w:rsidR="008F745A" w:rsidRDefault="008F745A" w:rsidP="008F745A">
      <w:pPr>
        <w:rPr>
          <w:ins w:id="1754" w:author="Stijn Van den bossche" w:date="2021-05-21T20:34:00Z"/>
          <w:rFonts w:ascii="Arial" w:hAnsi="Arial" w:cs="Arial"/>
        </w:rPr>
      </w:pPr>
    </w:p>
    <w:p w14:paraId="41FD5F70" w14:textId="77777777" w:rsidR="008F745A" w:rsidRPr="00676CD0" w:rsidRDefault="008F745A" w:rsidP="008F745A">
      <w:pPr>
        <w:rPr>
          <w:ins w:id="1755" w:author="Stijn Van den bossche" w:date="2021-05-21T20:34:00Z"/>
          <w:rFonts w:ascii="Arial" w:hAnsi="Arial" w:cs="Arial"/>
        </w:rPr>
      </w:pPr>
      <w:ins w:id="1756" w:author="Stijn Van den bossche" w:date="2021-05-21T20:34:00Z">
        <w:r>
          <w:rPr>
            <w:noProof/>
          </w:rPr>
          <w:drawing>
            <wp:anchor distT="0" distB="0" distL="114300" distR="114300" simplePos="0" relativeHeight="251812864" behindDoc="1" locked="0" layoutInCell="1" allowOverlap="1" wp14:anchorId="05E0D86A" wp14:editId="1DDB084B">
              <wp:simplePos x="0" y="0"/>
              <wp:positionH relativeFrom="column">
                <wp:posOffset>-86995</wp:posOffset>
              </wp:positionH>
              <wp:positionV relativeFrom="paragraph">
                <wp:posOffset>161925</wp:posOffset>
              </wp:positionV>
              <wp:extent cx="2145099" cy="1949450"/>
              <wp:effectExtent l="0" t="0" r="7620" b="0"/>
              <wp:wrapNone/>
              <wp:docPr id="198"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12066" b="6408"/>
                      <a:stretch/>
                    </pic:blipFill>
                    <pic:spPr bwMode="auto">
                      <a:xfrm>
                        <a:off x="0" y="0"/>
                        <a:ext cx="2145099" cy="194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CD0">
          <w:rPr>
            <w:rFonts w:ascii="Arial" w:hAnsi="Arial" w:cs="Arial"/>
          </w:rPr>
          <w:t>Als de potentiometer meer naar de bovenkant staat komt het dichter bij de max 5V spanning waardoor je die waarde binnen leest en dan zorgt de waarde van de potentiometer voor de Max vermogen overdracht.</w:t>
        </w:r>
      </w:ins>
    </w:p>
    <w:p w14:paraId="30431B1D" w14:textId="77777777" w:rsidR="008F745A" w:rsidRDefault="008F745A" w:rsidP="008F745A">
      <w:pPr>
        <w:rPr>
          <w:ins w:id="1757" w:author="Stijn Van den bossche" w:date="2021-05-21T20:34:00Z"/>
        </w:rPr>
      </w:pPr>
    </w:p>
    <w:p w14:paraId="1973EFB2" w14:textId="77777777" w:rsidR="008F745A" w:rsidRDefault="008F745A" w:rsidP="008F745A">
      <w:pPr>
        <w:rPr>
          <w:ins w:id="1758" w:author="Stijn Van den bossche" w:date="2021-05-21T20:34:00Z"/>
        </w:rPr>
      </w:pPr>
    </w:p>
    <w:p w14:paraId="0FBF3012" w14:textId="77777777" w:rsidR="008F745A" w:rsidRDefault="008F745A" w:rsidP="008F745A">
      <w:pPr>
        <w:rPr>
          <w:ins w:id="1759" w:author="Stijn Van den bossche" w:date="2021-05-21T20:34:00Z"/>
        </w:rPr>
      </w:pPr>
    </w:p>
    <w:p w14:paraId="34A3E30E" w14:textId="77777777" w:rsidR="008F745A" w:rsidRDefault="008F745A" w:rsidP="008F745A">
      <w:pPr>
        <w:rPr>
          <w:ins w:id="1760" w:author="Stijn Van den bossche" w:date="2021-05-21T20:34:00Z"/>
        </w:rPr>
      </w:pPr>
    </w:p>
    <w:p w14:paraId="0E4A52A0" w14:textId="77777777" w:rsidR="008F745A" w:rsidRDefault="008F745A" w:rsidP="008F745A">
      <w:pPr>
        <w:rPr>
          <w:ins w:id="1761" w:author="Stijn Van den bossche" w:date="2021-05-21T20:34:00Z"/>
        </w:rPr>
      </w:pPr>
    </w:p>
    <w:p w14:paraId="545082FD" w14:textId="77777777" w:rsidR="008F745A" w:rsidRDefault="008F745A" w:rsidP="008F745A">
      <w:pPr>
        <w:rPr>
          <w:ins w:id="1762" w:author="Stijn Van den bossche" w:date="2021-05-21T20:34:00Z"/>
        </w:rPr>
      </w:pPr>
    </w:p>
    <w:p w14:paraId="2FBE0CF6" w14:textId="77777777" w:rsidR="008F745A" w:rsidRDefault="008F745A" w:rsidP="008F745A">
      <w:pPr>
        <w:rPr>
          <w:ins w:id="1763" w:author="Stijn Van den bossche" w:date="2021-05-21T20:34:00Z"/>
        </w:rPr>
      </w:pPr>
    </w:p>
    <w:p w14:paraId="2904062C" w14:textId="77777777" w:rsidR="008F745A" w:rsidRDefault="008F745A" w:rsidP="008F745A">
      <w:pPr>
        <w:rPr>
          <w:ins w:id="1764" w:author="Stijn Van den bossche" w:date="2021-05-21T20:34:00Z"/>
        </w:rPr>
      </w:pPr>
    </w:p>
    <w:p w14:paraId="1A6D806E" w14:textId="77777777" w:rsidR="008F745A" w:rsidRDefault="008F745A" w:rsidP="008F745A">
      <w:pPr>
        <w:rPr>
          <w:ins w:id="1765" w:author="Stijn Van den bossche" w:date="2021-05-21T20:34:00Z"/>
        </w:rPr>
      </w:pPr>
    </w:p>
    <w:p w14:paraId="75E4C982" w14:textId="77777777" w:rsidR="008F745A" w:rsidRDefault="008F745A" w:rsidP="008F745A">
      <w:pPr>
        <w:rPr>
          <w:ins w:id="1766" w:author="Stijn Van den bossche" w:date="2021-05-21T20:34:00Z"/>
        </w:rPr>
      </w:pPr>
    </w:p>
    <w:p w14:paraId="6513805A" w14:textId="77777777" w:rsidR="008F745A" w:rsidRDefault="008F745A" w:rsidP="008F745A">
      <w:pPr>
        <w:rPr>
          <w:ins w:id="1767" w:author="Stijn Van den bossche" w:date="2021-05-21T20:34:00Z"/>
        </w:rPr>
      </w:pPr>
    </w:p>
    <w:p w14:paraId="382FEDEA" w14:textId="77777777" w:rsidR="008F745A" w:rsidRPr="00356A39" w:rsidRDefault="008F745A" w:rsidP="008F745A">
      <w:pPr>
        <w:rPr>
          <w:ins w:id="1768" w:author="Stijn Van den bossche" w:date="2021-05-21T20:34:00Z"/>
          <w:rFonts w:ascii="Arial" w:hAnsi="Arial" w:cs="Arial"/>
        </w:rPr>
      </w:pPr>
      <w:ins w:id="1769" w:author="Stijn Van den bossche" w:date="2021-05-21T20:34:00Z">
        <w:r w:rsidRPr="00356A39">
          <w:rPr>
            <w:rFonts w:ascii="Arial" w:hAnsi="Arial" w:cs="Arial"/>
          </w:rPr>
          <w:t xml:space="preserve">C1 van op de tekening geeft het </w:t>
        </w:r>
        <w:proofErr w:type="gramStart"/>
        <w:r w:rsidRPr="00356A39">
          <w:rPr>
            <w:rFonts w:ascii="Arial" w:hAnsi="Arial" w:cs="Arial"/>
          </w:rPr>
          <w:t>laag frequentie</w:t>
        </w:r>
        <w:proofErr w:type="gramEnd"/>
        <w:r w:rsidRPr="00356A39">
          <w:rPr>
            <w:rFonts w:ascii="Arial" w:hAnsi="Arial" w:cs="Arial"/>
          </w:rPr>
          <w:t xml:space="preserve"> breek punt om DC en sub audio frequentie te onderdrukken. Als we de transfert functie willen bereken moeten we C1 weglaten want daar zijn we niets me bij deze berekening. </w:t>
        </w:r>
      </w:ins>
    </w:p>
    <w:p w14:paraId="21C6EF18" w14:textId="77777777" w:rsidR="008F745A" w:rsidRDefault="008F745A" w:rsidP="008F745A">
      <w:pPr>
        <w:rPr>
          <w:ins w:id="1770" w:author="Stijn Van den bossche" w:date="2021-05-21T20:34:00Z"/>
        </w:rPr>
      </w:pPr>
    </w:p>
    <w:p w14:paraId="67CF3153" w14:textId="77777777" w:rsidR="008F745A" w:rsidRPr="009644D1" w:rsidRDefault="008F745A" w:rsidP="008F745A">
      <w:pPr>
        <w:ind w:left="1416" w:firstLine="708"/>
        <w:rPr>
          <w:ins w:id="1771" w:author="Stijn Van den bossche" w:date="2021-05-21T20:34:00Z"/>
          <w:rFonts w:ascii="Arial" w:hAnsi="Arial" w:cs="Arial"/>
        </w:rPr>
      </w:pPr>
      <w:ins w:id="1772" w:author="Stijn Van den bossche" w:date="2021-05-21T20:34:00Z">
        <w:r>
          <w:rPr>
            <w:rFonts w:ascii="Arial" w:hAnsi="Arial" w:cs="Arial"/>
            <w:lang w:val="en-US"/>
          </w:rPr>
          <w:t>f</w:t>
        </w:r>
        <w:r>
          <w:rPr>
            <w:rFonts w:ascii="Arial" w:hAnsi="Arial" w:cs="Arial"/>
            <w:vertAlign w:val="subscript"/>
            <w:lang w:val="en-US"/>
          </w:rPr>
          <w:t>1</w:t>
        </w:r>
        <w:r w:rsidRPr="009644D1">
          <w:rPr>
            <w:rFonts w:ascii="Arial" w:hAnsi="Arial" w:cs="Arial"/>
            <w:lang w:val="en-US"/>
          </w:rPr>
          <w:t xml:space="preserve"> = </w:t>
        </w:r>
      </w:ins>
      <m:oMath>
        <m:f>
          <m:fPr>
            <m:ctrlPr>
              <w:ins w:id="1773" w:author="Stijn Van den bossche" w:date="2021-05-21T20:34:00Z">
                <w:rPr>
                  <w:rFonts w:ascii="Cambria Math" w:hAnsi="Cambria Math" w:cs="Arial"/>
                  <w:i/>
                </w:rPr>
              </w:ins>
            </m:ctrlPr>
          </m:fPr>
          <m:num>
            <m:r>
              <w:ins w:id="1774" w:author="Stijn Van den bossche" w:date="2021-05-21T20:34:00Z">
                <w:rPr>
                  <w:rFonts w:ascii="Cambria Math" w:hAnsi="Cambria Math" w:cs="Arial"/>
                </w:rPr>
                <m:t>1</m:t>
              </w:ins>
            </m:r>
          </m:num>
          <m:den>
            <m:r>
              <w:ins w:id="1775" w:author="Stijn Van den bossche" w:date="2021-05-21T20:34:00Z">
                <w:rPr>
                  <w:rFonts w:ascii="Cambria Math" w:hAnsi="Cambria Math" w:cs="Arial"/>
                </w:rPr>
                <m:t>2π. R1.C1</m:t>
              </w:ins>
            </m:r>
          </m:den>
        </m:f>
      </m:oMath>
    </w:p>
    <w:p w14:paraId="12A4338B" w14:textId="77777777" w:rsidR="008F745A" w:rsidRDefault="008F745A" w:rsidP="008F745A">
      <w:pPr>
        <w:rPr>
          <w:ins w:id="1776" w:author="Stijn Van den bossche" w:date="2021-05-21T20:34:00Z"/>
          <w:lang w:val="en-US"/>
        </w:rPr>
      </w:pPr>
    </w:p>
    <w:p w14:paraId="405A0EAC" w14:textId="77777777" w:rsidR="008F745A" w:rsidRPr="009644D1" w:rsidRDefault="008F745A" w:rsidP="008F745A">
      <w:pPr>
        <w:pStyle w:val="ListParagraph"/>
        <w:numPr>
          <w:ilvl w:val="0"/>
          <w:numId w:val="46"/>
        </w:numPr>
        <w:rPr>
          <w:ins w:id="1777" w:author="Stijn Van den bossche" w:date="2021-05-21T20:34:00Z"/>
          <w:rFonts w:ascii="Arial" w:hAnsi="Arial" w:cs="Arial"/>
        </w:rPr>
      </w:pPr>
      <w:ins w:id="1778" w:author="Stijn Van den bossche" w:date="2021-05-21T20:34:00Z">
        <w:r w:rsidRPr="009644D1">
          <w:rPr>
            <w:rFonts w:ascii="Arial" w:hAnsi="Arial" w:cs="Arial"/>
            <w:lang w:val="en-US"/>
          </w:rPr>
          <w:t>f</w:t>
        </w:r>
        <w:r w:rsidRPr="009644D1">
          <w:rPr>
            <w:rFonts w:ascii="Arial" w:hAnsi="Arial" w:cs="Arial"/>
            <w:vertAlign w:val="subscript"/>
            <w:lang w:val="en-US"/>
          </w:rPr>
          <w:t>1</w:t>
        </w:r>
        <w:r w:rsidRPr="009644D1">
          <w:rPr>
            <w:rFonts w:ascii="Arial" w:hAnsi="Arial" w:cs="Arial"/>
            <w:lang w:val="en-US"/>
          </w:rPr>
          <w:t xml:space="preserve"> = </w:t>
        </w:r>
      </w:ins>
      <m:oMath>
        <m:f>
          <m:fPr>
            <m:ctrlPr>
              <w:ins w:id="1779" w:author="Stijn Van den bossche" w:date="2021-05-21T20:34:00Z">
                <w:rPr>
                  <w:rFonts w:ascii="Cambria Math" w:hAnsi="Cambria Math" w:cs="Arial"/>
                  <w:i/>
                </w:rPr>
              </w:ins>
            </m:ctrlPr>
          </m:fPr>
          <m:num>
            <m:r>
              <w:ins w:id="1780" w:author="Stijn Van den bossche" w:date="2021-05-21T20:34:00Z">
                <w:rPr>
                  <w:rFonts w:ascii="Cambria Math" w:hAnsi="Cambria Math" w:cs="Arial"/>
                </w:rPr>
                <m:t>1</m:t>
              </w:ins>
            </m:r>
          </m:num>
          <m:den>
            <m:r>
              <w:ins w:id="1781" w:author="Stijn Van den bossche" w:date="2021-05-21T20:34:00Z">
                <w:rPr>
                  <w:rFonts w:ascii="Cambria Math" w:hAnsi="Cambria Math" w:cs="Arial"/>
                </w:rPr>
                <m:t>2π. 10k.4,7µ</m:t>
              </w:ins>
            </m:r>
          </m:den>
        </m:f>
      </m:oMath>
      <w:ins w:id="1782" w:author="Stijn Van den bossche" w:date="2021-05-21T20:34:00Z">
        <w:r w:rsidRPr="009644D1">
          <w:rPr>
            <w:rFonts w:ascii="Arial" w:hAnsi="Arial" w:cs="Arial"/>
          </w:rPr>
          <w:t xml:space="preserve"> = 3,386</w:t>
        </w:r>
        <w:r>
          <w:rPr>
            <w:rFonts w:ascii="Arial" w:hAnsi="Arial" w:cs="Arial"/>
          </w:rPr>
          <w:t xml:space="preserve"> Hz</w:t>
        </w:r>
      </w:ins>
    </w:p>
    <w:p w14:paraId="59F1B8A5" w14:textId="77777777" w:rsidR="008F745A" w:rsidRPr="009C33D1" w:rsidRDefault="008F745A" w:rsidP="008F745A">
      <w:pPr>
        <w:rPr>
          <w:ins w:id="1783" w:author="Stijn Van den bossche" w:date="2021-05-21T20:34:00Z"/>
          <w:lang w:val="en-US"/>
        </w:rPr>
      </w:pPr>
    </w:p>
    <w:p w14:paraId="29457BD1" w14:textId="77777777" w:rsidR="008F745A" w:rsidRDefault="008F745A" w:rsidP="008F745A">
      <w:pPr>
        <w:ind w:left="708"/>
        <w:rPr>
          <w:ins w:id="1784" w:author="Stijn Van den bossche" w:date="2021-05-21T20:34:00Z"/>
          <w:rFonts w:ascii="Arial" w:hAnsi="Arial" w:cs="Arial"/>
          <w:lang w:val="en-US"/>
        </w:rPr>
      </w:pPr>
      <w:ins w:id="1785" w:author="Stijn Van den bossche" w:date="2021-05-21T20:34:00Z">
        <w:r w:rsidRPr="00D35515">
          <w:rPr>
            <w:rFonts w:ascii="Arial" w:hAnsi="Arial" w:cs="Arial"/>
            <w:lang w:val="en-US"/>
          </w:rPr>
          <w:t>H =</w:t>
        </w:r>
        <w:r>
          <w:rPr>
            <w:rFonts w:ascii="Arial" w:hAnsi="Arial" w:cs="Arial"/>
            <w:lang w:val="en-US"/>
          </w:rPr>
          <w:t xml:space="preserve"> </w:t>
        </w:r>
        <w:r w:rsidRPr="00D35515">
          <w:rPr>
            <w:rFonts w:ascii="Arial" w:hAnsi="Arial" w:cs="Arial"/>
            <w:lang w:val="en-US"/>
          </w:rPr>
          <w:t xml:space="preserve">1 + </w:t>
        </w:r>
      </w:ins>
      <m:oMath>
        <m:f>
          <m:fPr>
            <m:ctrlPr>
              <w:ins w:id="1786" w:author="Stijn Van den bossche" w:date="2021-05-21T20:34:00Z">
                <w:rPr>
                  <w:rFonts w:ascii="Cambria Math" w:hAnsi="Cambria Math" w:cs="Arial"/>
                  <w:i/>
                  <w:lang w:val="en-US"/>
                </w:rPr>
              </w:ins>
            </m:ctrlPr>
          </m:fPr>
          <m:num>
            <m:r>
              <w:ins w:id="1787" w:author="Stijn Van den bossche" w:date="2021-05-21T20:34:00Z">
                <w:rPr>
                  <w:rFonts w:ascii="Cambria Math" w:hAnsi="Cambria Math" w:cs="Arial"/>
                  <w:lang w:val="en-US"/>
                </w:rPr>
                <m:t>R2</m:t>
              </w:ins>
            </m:r>
          </m:num>
          <m:den>
            <m:r>
              <w:ins w:id="1788" w:author="Stijn Van den bossche" w:date="2021-05-21T20:34:00Z">
                <w:rPr>
                  <w:rFonts w:ascii="Cambria Math" w:hAnsi="Cambria Math" w:cs="Arial"/>
                  <w:lang w:val="en-US"/>
                </w:rPr>
                <m:t>R1</m:t>
              </w:ins>
            </m:r>
          </m:den>
        </m:f>
        <m:r>
          <w:ins w:id="1789" w:author="Stijn Van den bossche" w:date="2021-05-21T20:34:00Z">
            <w:rPr>
              <w:rFonts w:ascii="Cambria Math" w:hAnsi="Cambria Math" w:cs="Arial"/>
              <w:lang w:val="en-US"/>
            </w:rPr>
            <m:t xml:space="preserve"> . 1+ </m:t>
          </w:ins>
        </m:r>
        <m:f>
          <m:fPr>
            <m:ctrlPr>
              <w:ins w:id="1790" w:author="Stijn Van den bossche" w:date="2021-05-21T20:34:00Z">
                <w:rPr>
                  <w:rFonts w:ascii="Cambria Math" w:hAnsi="Cambria Math" w:cs="Arial"/>
                  <w:i/>
                  <w:lang w:val="en-US"/>
                </w:rPr>
              </w:ins>
            </m:ctrlPr>
          </m:fPr>
          <m:num>
            <m:r>
              <w:ins w:id="1791" w:author="Stijn Van den bossche" w:date="2021-05-21T20:34:00Z">
                <w:rPr>
                  <w:rFonts w:ascii="Cambria Math" w:hAnsi="Cambria Math" w:cs="Arial"/>
                  <w:lang w:val="en-US"/>
                </w:rPr>
                <m:t>j .  f</m:t>
              </w:ins>
            </m:r>
          </m:num>
          <m:den>
            <m:r>
              <w:ins w:id="1792" w:author="Stijn Van den bossche" w:date="2021-05-21T20:34:00Z">
                <w:rPr>
                  <w:rFonts w:ascii="Cambria Math" w:hAnsi="Cambria Math" w:cs="Arial"/>
                  <w:lang w:val="en-US"/>
                </w:rPr>
                <m:t>f1</m:t>
              </w:ins>
            </m:r>
          </m:den>
        </m:f>
      </m:oMath>
      <w:ins w:id="1793" w:author="Stijn Van den bossche" w:date="2021-05-21T20:34:00Z">
        <w:r w:rsidRPr="00D35515">
          <w:rPr>
            <w:rFonts w:ascii="Arial" w:hAnsi="Arial" w:cs="Arial"/>
            <w:lang w:val="en-US"/>
          </w:rPr>
          <w:t xml:space="preserve"> </w:t>
        </w:r>
      </w:ins>
    </w:p>
    <w:p w14:paraId="69ABCDA6" w14:textId="77777777" w:rsidR="008F745A" w:rsidRPr="009674FD" w:rsidRDefault="008F745A" w:rsidP="008F745A">
      <w:pPr>
        <w:pStyle w:val="ListParagraph"/>
        <w:numPr>
          <w:ilvl w:val="0"/>
          <w:numId w:val="46"/>
        </w:numPr>
        <w:rPr>
          <w:ins w:id="1794" w:author="Stijn Van den bossche" w:date="2021-05-21T20:34:00Z"/>
          <w:rFonts w:ascii="Arial" w:hAnsi="Arial" w:cs="Arial"/>
          <w:lang w:val="en-US"/>
        </w:rPr>
      </w:pPr>
      <w:ins w:id="1795" w:author="Stijn Van den bossche" w:date="2021-05-21T20:34:00Z">
        <w:r w:rsidRPr="00D35515">
          <w:rPr>
            <w:rFonts w:ascii="Arial" w:hAnsi="Arial" w:cs="Arial"/>
            <w:lang w:val="en-US"/>
          </w:rPr>
          <w:t>H =</w:t>
        </w:r>
        <w:r>
          <w:rPr>
            <w:rFonts w:ascii="Arial" w:hAnsi="Arial" w:cs="Arial"/>
            <w:lang w:val="en-US"/>
          </w:rPr>
          <w:t xml:space="preserve"> </w:t>
        </w:r>
        <w:r w:rsidRPr="00D35515">
          <w:rPr>
            <w:rFonts w:ascii="Arial" w:hAnsi="Arial" w:cs="Arial"/>
            <w:lang w:val="en-US"/>
          </w:rPr>
          <w:t xml:space="preserve">1 + </w:t>
        </w:r>
      </w:ins>
      <m:oMath>
        <m:f>
          <m:fPr>
            <m:ctrlPr>
              <w:ins w:id="1796" w:author="Stijn Van den bossche" w:date="2021-05-21T20:34:00Z">
                <w:rPr>
                  <w:rFonts w:ascii="Cambria Math" w:hAnsi="Cambria Math" w:cs="Arial"/>
                  <w:i/>
                  <w:lang w:val="en-US"/>
                </w:rPr>
              </w:ins>
            </m:ctrlPr>
          </m:fPr>
          <m:num>
            <m:r>
              <w:ins w:id="1797" w:author="Stijn Van den bossche" w:date="2021-05-21T20:34:00Z">
                <w:rPr>
                  <w:rFonts w:ascii="Cambria Math" w:hAnsi="Cambria Math" w:cs="Arial"/>
                  <w:lang w:val="en-US"/>
                </w:rPr>
                <m:t>100k</m:t>
              </w:ins>
            </m:r>
          </m:num>
          <m:den>
            <m:r>
              <w:ins w:id="1798" w:author="Stijn Van den bossche" w:date="2021-05-21T20:34:00Z">
                <w:rPr>
                  <w:rFonts w:ascii="Cambria Math" w:hAnsi="Cambria Math" w:cs="Arial"/>
                  <w:lang w:val="en-US"/>
                </w:rPr>
                <m:t>10k</m:t>
              </w:ins>
            </m:r>
          </m:den>
        </m:f>
        <m:r>
          <w:ins w:id="1799" w:author="Stijn Van den bossche" w:date="2021-05-21T20:34:00Z">
            <w:rPr>
              <w:rFonts w:ascii="Cambria Math" w:hAnsi="Cambria Math" w:cs="Arial"/>
              <w:lang w:val="en-US"/>
            </w:rPr>
            <m:t xml:space="preserve"> . 1+ </m:t>
          </w:ins>
        </m:r>
        <m:f>
          <m:fPr>
            <m:ctrlPr>
              <w:ins w:id="1800" w:author="Stijn Van den bossche" w:date="2021-05-21T20:34:00Z">
                <w:rPr>
                  <w:rFonts w:ascii="Cambria Math" w:hAnsi="Cambria Math" w:cs="Arial"/>
                  <w:i/>
                  <w:lang w:val="en-US"/>
                </w:rPr>
              </w:ins>
            </m:ctrlPr>
          </m:fPr>
          <m:num>
            <m:r>
              <w:ins w:id="1801" w:author="Stijn Van den bossche" w:date="2021-05-21T20:34:00Z">
                <w:rPr>
                  <w:rFonts w:ascii="Cambria Math" w:hAnsi="Cambria Math" w:cs="Arial"/>
                  <w:lang w:val="en-US"/>
                </w:rPr>
                <m:t>j .  440</m:t>
              </w:ins>
            </m:r>
          </m:num>
          <m:den>
            <m:r>
              <w:ins w:id="1802" w:author="Stijn Van den bossche" w:date="2021-05-21T20:34:00Z">
                <w:rPr>
                  <w:rFonts w:ascii="Cambria Math" w:hAnsi="Cambria Math" w:cs="Arial"/>
                  <w:lang w:val="en-US"/>
                </w:rPr>
                <m:t>2,386</m:t>
              </w:ins>
            </m:r>
          </m:den>
        </m:f>
      </m:oMath>
      <w:ins w:id="1803" w:author="Stijn Van den bossche" w:date="2021-05-21T20:34:00Z">
        <w:r>
          <w:rPr>
            <w:rFonts w:ascii="Arial" w:hAnsi="Arial" w:cs="Arial"/>
            <w:lang w:val="en-US"/>
          </w:rPr>
          <w:t xml:space="preserve"> = …</w:t>
        </w:r>
      </w:ins>
    </w:p>
    <w:p w14:paraId="7EFD5981" w14:textId="77777777" w:rsidR="008F745A" w:rsidRPr="002779B7" w:rsidRDefault="008F745A" w:rsidP="008F745A">
      <w:pPr>
        <w:rPr>
          <w:ins w:id="1804" w:author="Stijn Van den bossche" w:date="2021-05-21T20:34:00Z"/>
          <w:lang w:val="en-US"/>
        </w:rPr>
      </w:pPr>
      <w:ins w:id="1805" w:author="Stijn Van den bossche" w:date="2021-05-21T20:34:00Z">
        <w:r>
          <w:rPr>
            <w:noProof/>
            <w:lang w:val="en-US"/>
          </w:rPr>
          <mc:AlternateContent>
            <mc:Choice Requires="wps">
              <w:drawing>
                <wp:anchor distT="0" distB="0" distL="114300" distR="114300" simplePos="0" relativeHeight="251815936" behindDoc="0" locked="0" layoutInCell="1" allowOverlap="1" wp14:anchorId="76D9D80B" wp14:editId="1E42240C">
                  <wp:simplePos x="0" y="0"/>
                  <wp:positionH relativeFrom="column">
                    <wp:posOffset>2961005</wp:posOffset>
                  </wp:positionH>
                  <wp:positionV relativeFrom="paragraph">
                    <wp:posOffset>6350</wp:posOffset>
                  </wp:positionV>
                  <wp:extent cx="2908300" cy="2406650"/>
                  <wp:effectExtent l="0" t="0" r="25400" b="12700"/>
                  <wp:wrapNone/>
                  <wp:docPr id="132" name="Ovaal 108"/>
                  <wp:cNvGraphicFramePr/>
                  <a:graphic xmlns:a="http://schemas.openxmlformats.org/drawingml/2006/main">
                    <a:graphicData uri="http://schemas.microsoft.com/office/word/2010/wordprocessingShape">
                      <wps:wsp>
                        <wps:cNvSpPr/>
                        <wps:spPr>
                          <a:xfrm>
                            <a:off x="0" y="0"/>
                            <a:ext cx="2908300" cy="24066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272B1" id="Ovaal 108" o:spid="_x0000_s1026" style="position:absolute;margin-left:233.15pt;margin-top:.5pt;width:229pt;height:18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" filled="f" strokecolor="black [3200]"/>
              </w:pict>
            </mc:Fallback>
          </mc:AlternateContent>
        </w:r>
        <w:r>
          <w:rPr>
            <w:noProof/>
          </w:rPr>
          <w:drawing>
            <wp:anchor distT="0" distB="0" distL="114300" distR="114300" simplePos="0" relativeHeight="251811840" behindDoc="1" locked="0" layoutInCell="1" allowOverlap="1" wp14:anchorId="6A6D922F" wp14:editId="088E0D43">
              <wp:simplePos x="0" y="0"/>
              <wp:positionH relativeFrom="margin">
                <wp:posOffset>59055</wp:posOffset>
              </wp:positionH>
              <wp:positionV relativeFrom="paragraph">
                <wp:posOffset>69850</wp:posOffset>
              </wp:positionV>
              <wp:extent cx="5760720" cy="2301875"/>
              <wp:effectExtent l="0" t="0" r="0" b="3175"/>
              <wp:wrapNone/>
              <wp:docPr id="199"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301875"/>
                      </a:xfrm>
                      <a:prstGeom prst="rect">
                        <a:avLst/>
                      </a:prstGeom>
                    </pic:spPr>
                  </pic:pic>
                </a:graphicData>
              </a:graphic>
              <wp14:sizeRelH relativeFrom="page">
                <wp14:pctWidth>0</wp14:pctWidth>
              </wp14:sizeRelH>
              <wp14:sizeRelV relativeFrom="page">
                <wp14:pctHeight>0</wp14:pctHeight>
              </wp14:sizeRelV>
            </wp:anchor>
          </w:drawing>
        </w:r>
      </w:ins>
    </w:p>
    <w:p w14:paraId="585FA1E6" w14:textId="77777777" w:rsidR="008F745A" w:rsidRPr="002779B7" w:rsidRDefault="008F745A" w:rsidP="008F745A">
      <w:pPr>
        <w:rPr>
          <w:ins w:id="1806" w:author="Stijn Van den bossche" w:date="2021-05-21T20:34:00Z"/>
          <w:lang w:val="en-US"/>
        </w:rPr>
      </w:pPr>
    </w:p>
    <w:p w14:paraId="67D2CE18" w14:textId="77777777" w:rsidR="008F745A" w:rsidRPr="002779B7" w:rsidRDefault="008F745A" w:rsidP="008F745A">
      <w:pPr>
        <w:rPr>
          <w:ins w:id="1807" w:author="Stijn Van den bossche" w:date="2021-05-21T20:34:00Z"/>
          <w:lang w:val="en-US"/>
        </w:rPr>
      </w:pPr>
    </w:p>
    <w:p w14:paraId="1D394AE2" w14:textId="77777777" w:rsidR="008F745A" w:rsidRPr="002779B7" w:rsidRDefault="008F745A" w:rsidP="008F745A">
      <w:pPr>
        <w:rPr>
          <w:ins w:id="1808" w:author="Stijn Van den bossche" w:date="2021-05-21T20:34:00Z"/>
          <w:lang w:val="en-US"/>
        </w:rPr>
      </w:pPr>
    </w:p>
    <w:p w14:paraId="39FA839D" w14:textId="77777777" w:rsidR="008F745A" w:rsidRPr="002779B7" w:rsidRDefault="008F745A" w:rsidP="008F745A">
      <w:pPr>
        <w:rPr>
          <w:ins w:id="1809" w:author="Stijn Van den bossche" w:date="2021-05-21T20:34:00Z"/>
          <w:lang w:val="en-US"/>
        </w:rPr>
      </w:pPr>
    </w:p>
    <w:p w14:paraId="5A97EAC3" w14:textId="77777777" w:rsidR="008F745A" w:rsidRPr="002779B7" w:rsidRDefault="008F745A" w:rsidP="008F745A">
      <w:pPr>
        <w:rPr>
          <w:ins w:id="1810" w:author="Stijn Van den bossche" w:date="2021-05-21T20:34:00Z"/>
          <w:lang w:val="en-US"/>
        </w:rPr>
      </w:pPr>
    </w:p>
    <w:p w14:paraId="111614AF" w14:textId="77777777" w:rsidR="008F745A" w:rsidRPr="002779B7" w:rsidRDefault="008F745A" w:rsidP="008F745A">
      <w:pPr>
        <w:rPr>
          <w:ins w:id="1811" w:author="Stijn Van den bossche" w:date="2021-05-21T20:34:00Z"/>
          <w:lang w:val="en-US"/>
        </w:rPr>
      </w:pPr>
    </w:p>
    <w:p w14:paraId="172428E3" w14:textId="77777777" w:rsidR="008F745A" w:rsidRPr="002779B7" w:rsidRDefault="008F745A" w:rsidP="008F745A">
      <w:pPr>
        <w:rPr>
          <w:ins w:id="1812" w:author="Stijn Van den bossche" w:date="2021-05-21T20:34:00Z"/>
          <w:lang w:val="en-US"/>
        </w:rPr>
      </w:pPr>
    </w:p>
    <w:p w14:paraId="61413F7D" w14:textId="77777777" w:rsidR="008F745A" w:rsidRPr="002779B7" w:rsidRDefault="008F745A" w:rsidP="008F745A">
      <w:pPr>
        <w:rPr>
          <w:ins w:id="1813" w:author="Stijn Van den bossche" w:date="2021-05-21T20:34:00Z"/>
          <w:lang w:val="en-US"/>
        </w:rPr>
      </w:pPr>
    </w:p>
    <w:p w14:paraId="1F2D9300" w14:textId="77777777" w:rsidR="008F745A" w:rsidRPr="002779B7" w:rsidRDefault="008F745A" w:rsidP="008F745A">
      <w:pPr>
        <w:rPr>
          <w:ins w:id="1814" w:author="Stijn Van den bossche" w:date="2021-05-21T20:34:00Z"/>
          <w:lang w:val="en-US"/>
        </w:rPr>
      </w:pPr>
    </w:p>
    <w:p w14:paraId="326D32C1" w14:textId="77777777" w:rsidR="008F745A" w:rsidRPr="002779B7" w:rsidRDefault="008F745A" w:rsidP="008F745A">
      <w:pPr>
        <w:rPr>
          <w:ins w:id="1815" w:author="Stijn Van den bossche" w:date="2021-05-21T20:34:00Z"/>
          <w:lang w:val="en-US"/>
        </w:rPr>
      </w:pPr>
    </w:p>
    <w:p w14:paraId="2240E218" w14:textId="77777777" w:rsidR="008F745A" w:rsidRPr="002779B7" w:rsidRDefault="008F745A" w:rsidP="008F745A">
      <w:pPr>
        <w:rPr>
          <w:ins w:id="1816" w:author="Stijn Van den bossche" w:date="2021-05-21T20:34:00Z"/>
          <w:lang w:val="en-US"/>
        </w:rPr>
      </w:pPr>
    </w:p>
    <w:p w14:paraId="2E2E6D3D" w14:textId="77777777" w:rsidR="008F745A" w:rsidRPr="002779B7" w:rsidRDefault="008F745A" w:rsidP="008F745A">
      <w:pPr>
        <w:rPr>
          <w:ins w:id="1817" w:author="Stijn Van den bossche" w:date="2021-05-21T20:34:00Z"/>
          <w:lang w:val="en-US"/>
        </w:rPr>
      </w:pPr>
    </w:p>
    <w:p w14:paraId="462191AE" w14:textId="77777777" w:rsidR="008F745A" w:rsidRPr="002779B7" w:rsidRDefault="008F745A" w:rsidP="008F745A">
      <w:pPr>
        <w:rPr>
          <w:ins w:id="1818" w:author="Stijn Van den bossche" w:date="2021-05-21T20:34:00Z"/>
          <w:lang w:val="en-US"/>
        </w:rPr>
      </w:pPr>
    </w:p>
    <w:p w14:paraId="10DE95DB" w14:textId="77777777" w:rsidR="008F745A" w:rsidRPr="002779B7" w:rsidRDefault="008F745A" w:rsidP="008F745A">
      <w:pPr>
        <w:rPr>
          <w:ins w:id="1819" w:author="Stijn Van den bossche" w:date="2021-05-21T20:34:00Z"/>
          <w:lang w:val="en-US"/>
        </w:rPr>
      </w:pPr>
    </w:p>
    <w:p w14:paraId="4627BDA3" w14:textId="77777777" w:rsidR="008F745A" w:rsidRPr="002779B7" w:rsidRDefault="008F745A" w:rsidP="008F745A">
      <w:pPr>
        <w:rPr>
          <w:ins w:id="1820" w:author="Stijn Van den bossche" w:date="2021-05-21T20:34:00Z"/>
          <w:lang w:val="en-US"/>
        </w:rPr>
      </w:pPr>
    </w:p>
    <w:p w14:paraId="7DA2F033" w14:textId="77777777" w:rsidR="008F745A" w:rsidRPr="002779B7" w:rsidRDefault="008F745A" w:rsidP="008F745A">
      <w:pPr>
        <w:rPr>
          <w:ins w:id="1821" w:author="Stijn Van den bossche" w:date="2021-05-21T20:34:00Z"/>
          <w:lang w:val="en-US"/>
        </w:rPr>
      </w:pPr>
    </w:p>
    <w:p w14:paraId="6EE5DA7F" w14:textId="77777777" w:rsidR="008F745A" w:rsidRPr="002779B7" w:rsidRDefault="008F745A" w:rsidP="008F745A">
      <w:pPr>
        <w:rPr>
          <w:ins w:id="1822" w:author="Stijn Van den bossche" w:date="2021-05-21T20:34:00Z"/>
          <w:lang w:val="en-US"/>
        </w:rPr>
      </w:pPr>
    </w:p>
    <w:p w14:paraId="02FC31A7" w14:textId="77777777" w:rsidR="008F745A" w:rsidRPr="002779B7" w:rsidRDefault="008F745A" w:rsidP="008F745A">
      <w:pPr>
        <w:rPr>
          <w:ins w:id="1823" w:author="Stijn Van den bossche" w:date="2021-05-21T20:34:00Z"/>
          <w:lang w:val="en-US"/>
        </w:rPr>
      </w:pPr>
    </w:p>
    <w:p w14:paraId="20097C5B" w14:textId="77777777" w:rsidR="008F745A" w:rsidRPr="002779B7" w:rsidRDefault="008F745A" w:rsidP="008F745A">
      <w:pPr>
        <w:rPr>
          <w:ins w:id="1824" w:author="Stijn Van den bossche" w:date="2021-05-21T20:34:00Z"/>
          <w:lang w:val="en-US"/>
        </w:rPr>
      </w:pPr>
    </w:p>
    <w:p w14:paraId="26F47ABE" w14:textId="77777777" w:rsidR="008F745A" w:rsidRPr="002779B7" w:rsidRDefault="008F745A" w:rsidP="008F745A">
      <w:pPr>
        <w:rPr>
          <w:ins w:id="1825" w:author="Stijn Van den bossche" w:date="2021-05-21T20:34:00Z"/>
          <w:lang w:val="en-US"/>
        </w:rPr>
      </w:pPr>
    </w:p>
    <w:p w14:paraId="0C1580AD" w14:textId="77777777" w:rsidR="008F745A" w:rsidRPr="002779B7" w:rsidRDefault="008F745A" w:rsidP="008F745A">
      <w:pPr>
        <w:rPr>
          <w:ins w:id="1826" w:author="Stijn Van den bossche" w:date="2021-05-21T20:34:00Z"/>
          <w:lang w:val="en-US"/>
        </w:rPr>
      </w:pPr>
    </w:p>
    <w:p w14:paraId="2FF6226C" w14:textId="77777777" w:rsidR="008F745A" w:rsidRDefault="008F745A" w:rsidP="008F745A">
      <w:pPr>
        <w:pStyle w:val="Heading3"/>
        <w:numPr>
          <w:ilvl w:val="2"/>
          <w:numId w:val="44"/>
        </w:numPr>
        <w:rPr>
          <w:ins w:id="1827" w:author="Stijn Van den bossche" w:date="2021-05-21T20:34:00Z"/>
          <w:color w:val="auto"/>
          <w:lang w:val="en-US"/>
        </w:rPr>
      </w:pPr>
      <w:bookmarkStart w:id="1828" w:name="_Toc71804601"/>
      <w:ins w:id="1829" w:author="Stijn Van den bossche" w:date="2021-05-21T20:34:00Z">
        <w:r w:rsidRPr="007F6113">
          <w:rPr>
            <w:color w:val="auto"/>
            <w:lang w:val="en-US"/>
          </w:rPr>
          <w:t>Active tone control</w:t>
        </w:r>
        <w:bookmarkEnd w:id="1828"/>
      </w:ins>
    </w:p>
    <w:p w14:paraId="10935E35" w14:textId="77777777" w:rsidR="008F745A" w:rsidRPr="00F82B6A" w:rsidRDefault="008F745A" w:rsidP="008F745A">
      <w:pPr>
        <w:rPr>
          <w:ins w:id="1830" w:author="Stijn Van den bossche" w:date="2021-05-21T20:34:00Z"/>
          <w:rFonts w:ascii="Arial" w:hAnsi="Arial" w:cs="Arial"/>
        </w:rPr>
      </w:pPr>
      <w:ins w:id="1831" w:author="Stijn Van den bossche" w:date="2021-05-21T20:34:00Z">
        <w:r w:rsidRPr="00F82B6A">
          <w:rPr>
            <w:rFonts w:ascii="Arial" w:hAnsi="Arial" w:cs="Arial"/>
          </w:rPr>
          <w:t>Nu gebruiken we de Baxandall schakeling</w:t>
        </w:r>
        <w:r>
          <w:rPr>
            <w:rFonts w:ascii="Arial" w:hAnsi="Arial" w:cs="Arial"/>
          </w:rPr>
          <w:t>+sturen van het medium,</w:t>
        </w:r>
        <w:r w:rsidRPr="00F82B6A">
          <w:rPr>
            <w:rFonts w:ascii="Arial" w:hAnsi="Arial" w:cs="Arial"/>
          </w:rPr>
          <w:t xml:space="preserve"> dit zorgt </w:t>
        </w:r>
        <w:proofErr w:type="gramStart"/>
        <w:r w:rsidRPr="00F82B6A">
          <w:rPr>
            <w:rFonts w:ascii="Arial" w:hAnsi="Arial" w:cs="Arial"/>
          </w:rPr>
          <w:t>er voor</w:t>
        </w:r>
        <w:proofErr w:type="gramEnd"/>
        <w:r w:rsidRPr="00F82B6A">
          <w:rPr>
            <w:rFonts w:ascii="Arial" w:hAnsi="Arial" w:cs="Arial"/>
          </w:rPr>
          <w:t xml:space="preserve"> om de bass, medium en treble aan te sturen onafhankelijk van de gain.</w:t>
        </w:r>
        <w:r>
          <w:rPr>
            <w:rFonts w:ascii="Arial" w:hAnsi="Arial" w:cs="Arial"/>
          </w:rPr>
          <w:t xml:space="preserve"> </w:t>
        </w:r>
      </w:ins>
    </w:p>
    <w:p w14:paraId="0091C9FC" w14:textId="77777777" w:rsidR="008F745A" w:rsidRPr="00C106A1" w:rsidRDefault="008F745A" w:rsidP="008F745A">
      <w:pPr>
        <w:widowControl/>
        <w:shd w:val="clear" w:color="auto" w:fill="FFFFFF"/>
        <w:autoSpaceDE/>
        <w:autoSpaceDN/>
        <w:adjustRightInd/>
        <w:spacing w:before="100" w:beforeAutospacing="1" w:after="100" w:afterAutospacing="1"/>
        <w:rPr>
          <w:ins w:id="1832" w:author="Stijn Van den bossche" w:date="2021-05-21T20:34:00Z"/>
          <w:rFonts w:ascii="Arial" w:hAnsi="Arial" w:cs="Arial"/>
          <w:color w:val="1D1E20"/>
          <w:szCs w:val="20"/>
          <w:lang w:eastAsia="nl-BE"/>
        </w:rPr>
      </w:pPr>
      <w:ins w:id="1833" w:author="Stijn Van den bossche" w:date="2021-05-21T20:34:00Z">
        <w:r w:rsidRPr="00C106A1">
          <w:rPr>
            <w:rFonts w:ascii="Arial" w:hAnsi="Arial" w:cs="Arial"/>
            <w:szCs w:val="20"/>
          </w:rPr>
          <w:t xml:space="preserve">De BASS zorgt ervoor dat alle lage tonen </w:t>
        </w:r>
        <w:r w:rsidRPr="00521F29">
          <w:rPr>
            <w:rFonts w:ascii="Arial" w:hAnsi="Arial" w:cs="Arial"/>
            <w:color w:val="1D1E20"/>
            <w:szCs w:val="20"/>
            <w:lang w:eastAsia="nl-BE"/>
          </w:rPr>
          <w:t>te boosten of te dempen</w:t>
        </w:r>
        <w:r w:rsidRPr="00C106A1">
          <w:rPr>
            <w:rFonts w:ascii="Arial" w:hAnsi="Arial" w:cs="Arial"/>
            <w:color w:val="1D1E20"/>
            <w:szCs w:val="20"/>
            <w:lang w:eastAsia="nl-BE"/>
          </w:rPr>
          <w:t xml:space="preserve">. Het MEDIUM zorgt er voor </w:t>
        </w:r>
        <w:r w:rsidRPr="00521F29">
          <w:rPr>
            <w:rFonts w:ascii="Arial" w:hAnsi="Arial" w:cs="Arial"/>
            <w:color w:val="1D1E20"/>
            <w:szCs w:val="20"/>
            <w:lang w:eastAsia="nl-BE"/>
          </w:rPr>
          <w:t>het regelen van de middenfrequenties</w:t>
        </w:r>
        <w:r w:rsidRPr="00C106A1">
          <w:rPr>
            <w:rFonts w:ascii="Arial" w:hAnsi="Arial" w:cs="Arial"/>
            <w:color w:val="1D1E20"/>
            <w:szCs w:val="20"/>
            <w:lang w:eastAsia="nl-BE"/>
          </w:rPr>
          <w:t>. Met de TREBLE kan je de hoge frequenties verhogen of draai je ze lager.</w:t>
        </w:r>
      </w:ins>
    </w:p>
    <w:p w14:paraId="73FE7AE5" w14:textId="77777777" w:rsidR="008F745A" w:rsidRPr="00156674" w:rsidRDefault="008F745A" w:rsidP="008F745A">
      <w:pPr>
        <w:rPr>
          <w:ins w:id="1834" w:author="Stijn Van den bossche" w:date="2021-05-21T20:34:00Z"/>
        </w:rPr>
      </w:pPr>
      <w:ins w:id="1835" w:author="Stijn Van den bossche" w:date="2021-05-21T20:34:00Z">
        <w:r>
          <w:rPr>
            <w:noProof/>
          </w:rPr>
          <mc:AlternateContent>
            <mc:Choice Requires="wps">
              <w:drawing>
                <wp:anchor distT="0" distB="0" distL="114300" distR="114300" simplePos="0" relativeHeight="251816960" behindDoc="0" locked="0" layoutInCell="1" allowOverlap="1" wp14:anchorId="4C9F844D" wp14:editId="1EA36A52">
                  <wp:simplePos x="0" y="0"/>
                  <wp:positionH relativeFrom="column">
                    <wp:posOffset>3729355</wp:posOffset>
                  </wp:positionH>
                  <wp:positionV relativeFrom="paragraph">
                    <wp:posOffset>25400</wp:posOffset>
                  </wp:positionV>
                  <wp:extent cx="2273300" cy="2298700"/>
                  <wp:effectExtent l="0" t="0" r="12700" b="25400"/>
                  <wp:wrapNone/>
                  <wp:docPr id="133" name="Ovaal 110"/>
                  <wp:cNvGraphicFramePr/>
                  <a:graphic xmlns:a="http://schemas.openxmlformats.org/drawingml/2006/main">
                    <a:graphicData uri="http://schemas.microsoft.com/office/word/2010/wordprocessingShape">
                      <wps:wsp>
                        <wps:cNvSpPr/>
                        <wps:spPr>
                          <a:xfrm>
                            <a:off x="0" y="0"/>
                            <a:ext cx="2273300" cy="22987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1AF8BF" id="Ovaal 110" o:spid="_x0000_s1026" style="position:absolute;margin-left:293.65pt;margin-top:2pt;width:179pt;height:181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" filled="f" strokecolor="black [3200]"/>
              </w:pict>
            </mc:Fallback>
          </mc:AlternateContent>
        </w:r>
      </w:ins>
    </w:p>
    <w:p w14:paraId="04BDA5CC" w14:textId="77777777" w:rsidR="008F745A" w:rsidRPr="00156674" w:rsidRDefault="008F745A" w:rsidP="008F745A">
      <w:pPr>
        <w:ind w:left="4956" w:firstLine="708"/>
        <w:rPr>
          <w:ins w:id="1836" w:author="Stijn Van den bossche" w:date="2021-05-21T20:34:00Z"/>
        </w:rPr>
      </w:pPr>
      <w:ins w:id="1837" w:author="Stijn Van den bossche" w:date="2021-05-21T20:34:00Z">
        <w:r>
          <w:rPr>
            <w:noProof/>
          </w:rPr>
          <mc:AlternateContent>
            <mc:Choice Requires="wps">
              <w:drawing>
                <wp:anchor distT="0" distB="0" distL="114300" distR="114300" simplePos="0" relativeHeight="251821056" behindDoc="0" locked="0" layoutInCell="1" allowOverlap="1" wp14:anchorId="7E32984A" wp14:editId="76093A2D">
                  <wp:simplePos x="0" y="0"/>
                  <wp:positionH relativeFrom="column">
                    <wp:posOffset>3919855</wp:posOffset>
                  </wp:positionH>
                  <wp:positionV relativeFrom="paragraph">
                    <wp:posOffset>116840</wp:posOffset>
                  </wp:positionV>
                  <wp:extent cx="184150" cy="165100"/>
                  <wp:effectExtent l="0" t="0" r="82550" b="63500"/>
                  <wp:wrapNone/>
                  <wp:docPr id="134" name="Rechte verbindingslijn met pijl 114"/>
                  <wp:cNvGraphicFramePr/>
                  <a:graphic xmlns:a="http://schemas.openxmlformats.org/drawingml/2006/main">
                    <a:graphicData uri="http://schemas.microsoft.com/office/word/2010/wordprocessingShape">
                      <wps:wsp>
                        <wps:cNvCnPr/>
                        <wps:spPr>
                          <a:xfrm>
                            <a:off x="0" y="0"/>
                            <a:ext cx="1841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0B9C0C" id="Rechte verbindingslijn met pijl 114" o:spid="_x0000_s1026" type="#_x0000_t32" style="position:absolute;margin-left:308.65pt;margin-top:9.2pt;width:14.5pt;height:13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" strokecolor="black [3200]" strokeweight=".5pt">
                  <v:stroke endarrow="block" joinstyle="miter"/>
                </v:shape>
              </w:pict>
            </mc:Fallback>
          </mc:AlternateContent>
        </w:r>
        <w:r>
          <w:rPr>
            <w:noProof/>
          </w:rPr>
          <w:drawing>
            <wp:anchor distT="0" distB="0" distL="114300" distR="114300" simplePos="0" relativeHeight="251807744" behindDoc="1" locked="0" layoutInCell="1" allowOverlap="1" wp14:anchorId="5B09D4BF" wp14:editId="23337BBB">
              <wp:simplePos x="0" y="0"/>
              <wp:positionH relativeFrom="margin">
                <wp:posOffset>179705</wp:posOffset>
              </wp:positionH>
              <wp:positionV relativeFrom="paragraph">
                <wp:posOffset>68580</wp:posOffset>
              </wp:positionV>
              <wp:extent cx="5760720" cy="2205990"/>
              <wp:effectExtent l="0" t="0" r="0" b="3810"/>
              <wp:wrapNone/>
              <wp:docPr id="200"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205990"/>
                      </a:xfrm>
                      <a:prstGeom prst="rect">
                        <a:avLst/>
                      </a:prstGeom>
                    </pic:spPr>
                  </pic:pic>
                </a:graphicData>
              </a:graphic>
              <wp14:sizeRelH relativeFrom="page">
                <wp14:pctWidth>0</wp14:pctWidth>
              </wp14:sizeRelH>
              <wp14:sizeRelV relativeFrom="page">
                <wp14:pctHeight>0</wp14:pctHeight>
              </wp14:sizeRelV>
            </wp:anchor>
          </w:drawing>
        </w:r>
        <w:r>
          <w:t>BASS</w:t>
        </w:r>
      </w:ins>
    </w:p>
    <w:p w14:paraId="7A8E32D6" w14:textId="77777777" w:rsidR="008F745A" w:rsidRPr="00156674" w:rsidRDefault="008F745A" w:rsidP="008F745A">
      <w:pPr>
        <w:rPr>
          <w:ins w:id="1838" w:author="Stijn Van den bossche" w:date="2021-05-21T20:34:00Z"/>
        </w:rPr>
      </w:pPr>
      <w:ins w:id="1839" w:author="Stijn Van den bossche" w:date="2021-05-21T20:34:00Z">
        <w:r>
          <w:rPr>
            <w:noProof/>
          </w:rPr>
          <mc:AlternateContent>
            <mc:Choice Requires="wps">
              <w:drawing>
                <wp:anchor distT="0" distB="0" distL="114300" distR="114300" simplePos="0" relativeHeight="251820032" behindDoc="0" locked="0" layoutInCell="1" allowOverlap="1" wp14:anchorId="091E6E55" wp14:editId="6F7B6B99">
                  <wp:simplePos x="0" y="0"/>
                  <wp:positionH relativeFrom="column">
                    <wp:posOffset>3875405</wp:posOffset>
                  </wp:positionH>
                  <wp:positionV relativeFrom="paragraph">
                    <wp:posOffset>49530</wp:posOffset>
                  </wp:positionV>
                  <wp:extent cx="1397000" cy="628650"/>
                  <wp:effectExtent l="0" t="0" r="12700" b="19050"/>
                  <wp:wrapNone/>
                  <wp:docPr id="135" name="Ovaal 113"/>
                  <wp:cNvGraphicFramePr/>
                  <a:graphic xmlns:a="http://schemas.openxmlformats.org/drawingml/2006/main">
                    <a:graphicData uri="http://schemas.microsoft.com/office/word/2010/wordprocessingShape">
                      <wps:wsp>
                        <wps:cNvSpPr/>
                        <wps:spPr>
                          <a:xfrm>
                            <a:off x="0" y="0"/>
                            <a:ext cx="1397000" cy="62865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2C73C2" id="Ovaal 113" o:spid="_x0000_s1026" style="position:absolute;margin-left:305.15pt;margin-top:3.9pt;width:110pt;height:49.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" filled="f" strokecolor="windowText"/>
              </w:pict>
            </mc:Fallback>
          </mc:AlternateContent>
        </w:r>
      </w:ins>
    </w:p>
    <w:p w14:paraId="3C4130A2" w14:textId="77777777" w:rsidR="008F745A" w:rsidRPr="00156674" w:rsidRDefault="008F745A" w:rsidP="008F745A">
      <w:pPr>
        <w:rPr>
          <w:ins w:id="1840" w:author="Stijn Van den bossche" w:date="2021-05-21T20:34:00Z"/>
        </w:rPr>
      </w:pPr>
    </w:p>
    <w:p w14:paraId="2BF3781E" w14:textId="77777777" w:rsidR="008F745A" w:rsidRPr="00156674" w:rsidRDefault="008F745A" w:rsidP="008F745A">
      <w:pPr>
        <w:jc w:val="center"/>
        <w:rPr>
          <w:ins w:id="1841" w:author="Stijn Van den bossche" w:date="2021-05-21T20:34:00Z"/>
        </w:rPr>
      </w:pPr>
    </w:p>
    <w:p w14:paraId="3653D264" w14:textId="77777777" w:rsidR="008F745A" w:rsidRPr="00156674" w:rsidRDefault="008F745A" w:rsidP="008F745A">
      <w:pPr>
        <w:tabs>
          <w:tab w:val="left" w:pos="5230"/>
        </w:tabs>
        <w:rPr>
          <w:ins w:id="1842" w:author="Stijn Van den bossche" w:date="2021-05-21T20:34:00Z"/>
        </w:rPr>
      </w:pPr>
      <w:ins w:id="1843" w:author="Stijn Van den bossche" w:date="2021-05-21T20:34:00Z">
        <w:r>
          <w:tab/>
          <w:t>MEDIUM</w:t>
        </w:r>
      </w:ins>
    </w:p>
    <w:p w14:paraId="48BB28B5" w14:textId="77777777" w:rsidR="008F745A" w:rsidRPr="00156674" w:rsidRDefault="008F745A" w:rsidP="008F745A">
      <w:pPr>
        <w:rPr>
          <w:ins w:id="1844" w:author="Stijn Van den bossche" w:date="2021-05-21T20:34:00Z"/>
        </w:rPr>
      </w:pPr>
      <w:ins w:id="1845" w:author="Stijn Van den bossche" w:date="2021-05-21T20:34:00Z">
        <w:r>
          <w:rPr>
            <w:noProof/>
          </w:rPr>
          <mc:AlternateContent>
            <mc:Choice Requires="wps">
              <w:drawing>
                <wp:anchor distT="0" distB="0" distL="114300" distR="114300" simplePos="0" relativeHeight="251822080" behindDoc="0" locked="0" layoutInCell="1" allowOverlap="1" wp14:anchorId="6CDBB9AD" wp14:editId="446F0DAB">
                  <wp:simplePos x="0" y="0"/>
                  <wp:positionH relativeFrom="column">
                    <wp:posOffset>3653155</wp:posOffset>
                  </wp:positionH>
                  <wp:positionV relativeFrom="paragraph">
                    <wp:posOffset>13970</wp:posOffset>
                  </wp:positionV>
                  <wp:extent cx="292100" cy="241300"/>
                  <wp:effectExtent l="0" t="0" r="69850" b="63500"/>
                  <wp:wrapNone/>
                  <wp:docPr id="136" name="Rechte verbindingslijn met pijl 115"/>
                  <wp:cNvGraphicFramePr/>
                  <a:graphic xmlns:a="http://schemas.openxmlformats.org/drawingml/2006/main">
                    <a:graphicData uri="http://schemas.microsoft.com/office/word/2010/wordprocessingShape">
                      <wps:wsp>
                        <wps:cNvCnPr/>
                        <wps:spPr>
                          <a:xfrm>
                            <a:off x="0" y="0"/>
                            <a:ext cx="29210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4F5D6B" id="Rechte verbindingslijn met pijl 115" o:spid="_x0000_s1026" type="#_x0000_t32" style="position:absolute;margin-left:287.65pt;margin-top:1.1pt;width:23pt;height:1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736C41A5" wp14:editId="1B1F3FB2">
                  <wp:simplePos x="0" y="0"/>
                  <wp:positionH relativeFrom="column">
                    <wp:posOffset>3881755</wp:posOffset>
                  </wp:positionH>
                  <wp:positionV relativeFrom="paragraph">
                    <wp:posOffset>83820</wp:posOffset>
                  </wp:positionV>
                  <wp:extent cx="1397000" cy="590550"/>
                  <wp:effectExtent l="0" t="0" r="12700" b="19050"/>
                  <wp:wrapNone/>
                  <wp:docPr id="137" name="Ovaal 112"/>
                  <wp:cNvGraphicFramePr/>
                  <a:graphic xmlns:a="http://schemas.openxmlformats.org/drawingml/2006/main">
                    <a:graphicData uri="http://schemas.microsoft.com/office/word/2010/wordprocessingShape">
                      <wps:wsp>
                        <wps:cNvSpPr/>
                        <wps:spPr>
                          <a:xfrm>
                            <a:off x="0" y="0"/>
                            <a:ext cx="1397000" cy="59055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FBEECD" id="Ovaal 112" o:spid="_x0000_s1026" style="position:absolute;margin-left:305.65pt;margin-top:6.6pt;width:110pt;height:46.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" filled="f" strokecolor="windowText"/>
              </w:pict>
            </mc:Fallback>
          </mc:AlternateContent>
        </w:r>
      </w:ins>
    </w:p>
    <w:p w14:paraId="4F15948D" w14:textId="77777777" w:rsidR="008F745A" w:rsidRPr="00156674" w:rsidRDefault="008F745A" w:rsidP="008F745A">
      <w:pPr>
        <w:rPr>
          <w:ins w:id="1846" w:author="Stijn Van den bossche" w:date="2021-05-21T20:34:00Z"/>
        </w:rPr>
      </w:pPr>
    </w:p>
    <w:p w14:paraId="09F0B52D" w14:textId="77777777" w:rsidR="008F745A" w:rsidRPr="00156674" w:rsidRDefault="008F745A" w:rsidP="008F745A">
      <w:pPr>
        <w:rPr>
          <w:ins w:id="1847" w:author="Stijn Van den bossche" w:date="2021-05-21T20:34:00Z"/>
        </w:rPr>
      </w:pPr>
    </w:p>
    <w:p w14:paraId="72632B8D" w14:textId="77777777" w:rsidR="008F745A" w:rsidRPr="00156674" w:rsidRDefault="008F745A" w:rsidP="008F745A">
      <w:pPr>
        <w:rPr>
          <w:ins w:id="1848" w:author="Stijn Van den bossche" w:date="2021-05-21T20:34:00Z"/>
        </w:rPr>
      </w:pPr>
    </w:p>
    <w:p w14:paraId="618AC6DE" w14:textId="77777777" w:rsidR="008F745A" w:rsidRPr="00156674" w:rsidRDefault="008F745A" w:rsidP="008F745A">
      <w:pPr>
        <w:rPr>
          <w:ins w:id="1849" w:author="Stijn Van den bossche" w:date="2021-05-21T20:34:00Z"/>
        </w:rPr>
      </w:pPr>
      <w:ins w:id="1850" w:author="Stijn Van den bossche" w:date="2021-05-21T20:34:00Z">
        <w:r>
          <w:rPr>
            <w:noProof/>
          </w:rPr>
          <mc:AlternateContent>
            <mc:Choice Requires="wps">
              <w:drawing>
                <wp:anchor distT="0" distB="0" distL="114300" distR="114300" simplePos="0" relativeHeight="251817984" behindDoc="0" locked="0" layoutInCell="1" allowOverlap="1" wp14:anchorId="18DB40BF" wp14:editId="2E4F91E4">
                  <wp:simplePos x="0" y="0"/>
                  <wp:positionH relativeFrom="column">
                    <wp:posOffset>3919855</wp:posOffset>
                  </wp:positionH>
                  <wp:positionV relativeFrom="paragraph">
                    <wp:posOffset>73025</wp:posOffset>
                  </wp:positionV>
                  <wp:extent cx="1397000" cy="508000"/>
                  <wp:effectExtent l="0" t="0" r="12700" b="25400"/>
                  <wp:wrapNone/>
                  <wp:docPr id="138" name="Ovaal 111"/>
                  <wp:cNvGraphicFramePr/>
                  <a:graphic xmlns:a="http://schemas.openxmlformats.org/drawingml/2006/main">
                    <a:graphicData uri="http://schemas.microsoft.com/office/word/2010/wordprocessingShape">
                      <wps:wsp>
                        <wps:cNvSpPr/>
                        <wps:spPr>
                          <a:xfrm>
                            <a:off x="0" y="0"/>
                            <a:ext cx="1397000" cy="5080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5C7A3E" id="Ovaal 111" o:spid="_x0000_s1026" style="position:absolute;margin-left:308.65pt;margin-top:5.75pt;width:110pt;height:40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" filled="f" strokecolor="black [3200]"/>
              </w:pict>
            </mc:Fallback>
          </mc:AlternateContent>
        </w:r>
      </w:ins>
    </w:p>
    <w:p w14:paraId="23FC1C39" w14:textId="77777777" w:rsidR="008F745A" w:rsidRPr="00156674" w:rsidRDefault="008F745A" w:rsidP="008F745A">
      <w:pPr>
        <w:rPr>
          <w:ins w:id="1851" w:author="Stijn Van den bossche" w:date="2021-05-21T20:34:00Z"/>
        </w:rPr>
      </w:pPr>
    </w:p>
    <w:p w14:paraId="19D38DED" w14:textId="77777777" w:rsidR="008F745A" w:rsidRPr="00156674" w:rsidRDefault="008F745A" w:rsidP="008F745A">
      <w:pPr>
        <w:rPr>
          <w:ins w:id="1852" w:author="Stijn Van den bossche" w:date="2021-05-21T20:34:00Z"/>
        </w:rPr>
      </w:pPr>
    </w:p>
    <w:p w14:paraId="63F8810E" w14:textId="77777777" w:rsidR="008F745A" w:rsidRPr="00156674" w:rsidRDefault="008F745A" w:rsidP="008F745A">
      <w:pPr>
        <w:rPr>
          <w:ins w:id="1853" w:author="Stijn Van den bossche" w:date="2021-05-21T20:34:00Z"/>
        </w:rPr>
      </w:pPr>
      <w:ins w:id="1854" w:author="Stijn Van den bossche" w:date="2021-05-21T20:34:00Z">
        <w:r>
          <w:rPr>
            <w:noProof/>
          </w:rPr>
          <mc:AlternateContent>
            <mc:Choice Requires="wps">
              <w:drawing>
                <wp:anchor distT="0" distB="0" distL="114300" distR="114300" simplePos="0" relativeHeight="251823104" behindDoc="0" locked="0" layoutInCell="1" allowOverlap="1" wp14:anchorId="3D9C9BA4" wp14:editId="3C0BA4D1">
                  <wp:simplePos x="0" y="0"/>
                  <wp:positionH relativeFrom="column">
                    <wp:posOffset>3837305</wp:posOffset>
                  </wp:positionH>
                  <wp:positionV relativeFrom="paragraph">
                    <wp:posOffset>54610</wp:posOffset>
                  </wp:positionV>
                  <wp:extent cx="234950" cy="222250"/>
                  <wp:effectExtent l="0" t="38100" r="50800" b="25400"/>
                  <wp:wrapNone/>
                  <wp:docPr id="139" name="Rechte verbindingslijn met pijl 116"/>
                  <wp:cNvGraphicFramePr/>
                  <a:graphic xmlns:a="http://schemas.openxmlformats.org/drawingml/2006/main">
                    <a:graphicData uri="http://schemas.microsoft.com/office/word/2010/wordprocessingShape">
                      <wps:wsp>
                        <wps:cNvCnPr/>
                        <wps:spPr>
                          <a:xfrm flipV="1">
                            <a:off x="0" y="0"/>
                            <a:ext cx="23495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1F3E0E" id="Rechte verbindingslijn met pijl 116" o:spid="_x0000_s1026" type="#_x0000_t32" style="position:absolute;margin-left:302.15pt;margin-top:4.3pt;width:18.5pt;height:17.5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" strokecolor="black [3200]" strokeweight=".5pt">
                  <v:stroke endarrow="block" joinstyle="miter"/>
                </v:shape>
              </w:pict>
            </mc:Fallback>
          </mc:AlternateContent>
        </w:r>
      </w:ins>
    </w:p>
    <w:p w14:paraId="4F7BEC9F" w14:textId="77777777" w:rsidR="008F745A" w:rsidRPr="00156674" w:rsidRDefault="008F745A" w:rsidP="008F745A">
      <w:pPr>
        <w:rPr>
          <w:ins w:id="1855" w:author="Stijn Van den bossche" w:date="2021-05-21T20:34:00Z"/>
        </w:rPr>
      </w:pPr>
    </w:p>
    <w:p w14:paraId="6031773C" w14:textId="77777777" w:rsidR="008F745A" w:rsidRPr="00156674" w:rsidRDefault="008F745A" w:rsidP="008F745A">
      <w:pPr>
        <w:rPr>
          <w:ins w:id="1856" w:author="Stijn Van den bossche" w:date="2021-05-21T20:34:00Z"/>
        </w:rPr>
      </w:pPr>
      <w:ins w:id="1857" w:author="Stijn Van den bossche" w:date="2021-05-21T20:34:00Z">
        <w:r>
          <w:tab/>
        </w:r>
        <w:r>
          <w:tab/>
        </w:r>
        <w:r>
          <w:tab/>
        </w:r>
        <w:r>
          <w:tab/>
        </w:r>
        <w:r>
          <w:tab/>
        </w:r>
        <w:r>
          <w:tab/>
        </w:r>
        <w:r>
          <w:tab/>
        </w:r>
        <w:r>
          <w:tab/>
          <w:t>TREBLE</w:t>
        </w:r>
      </w:ins>
    </w:p>
    <w:p w14:paraId="64B83314" w14:textId="77777777" w:rsidR="008F745A" w:rsidRPr="00156674" w:rsidRDefault="008F745A" w:rsidP="008F745A">
      <w:pPr>
        <w:rPr>
          <w:ins w:id="1858" w:author="Stijn Van den bossche" w:date="2021-05-21T20:34:00Z"/>
        </w:rPr>
      </w:pPr>
    </w:p>
    <w:p w14:paraId="098C70E4" w14:textId="77777777" w:rsidR="008F745A" w:rsidRPr="00156674" w:rsidRDefault="008F745A" w:rsidP="008F745A">
      <w:pPr>
        <w:rPr>
          <w:ins w:id="1859" w:author="Stijn Van den bossche" w:date="2021-05-21T20:34:00Z"/>
        </w:rPr>
      </w:pPr>
    </w:p>
    <w:p w14:paraId="6BD3A082" w14:textId="77777777" w:rsidR="008F745A" w:rsidRDefault="008F745A" w:rsidP="008F745A">
      <w:pPr>
        <w:rPr>
          <w:ins w:id="1860" w:author="Stijn Van den bossche" w:date="2021-05-21T20:34:00Z"/>
          <w:rFonts w:ascii="Arial" w:hAnsi="Arial" w:cs="Arial"/>
        </w:rPr>
      </w:pPr>
      <w:ins w:id="1861" w:author="Stijn Van den bossche" w:date="2021-05-21T20:34:00Z">
        <w:r w:rsidRPr="00F03C07">
          <w:rPr>
            <w:rFonts w:ascii="Arial" w:hAnsi="Arial" w:cs="Arial"/>
          </w:rPr>
          <w:t>Wij wouden en echt mengpaneel hebben dus wouden we een BASS, MEDIUM en een TREBLE. Maar omdat we MEDIUM nog niet gezien hebben we hier voor opzoekwerk moeten doen en zo kwamen tot de conclusie dat MEDIUM eigenlijk een combo is van BASS en TREBLE.</w:t>
        </w:r>
      </w:ins>
    </w:p>
    <w:p w14:paraId="30C19895" w14:textId="77777777" w:rsidR="008F745A" w:rsidRDefault="008F745A" w:rsidP="008F745A">
      <w:pPr>
        <w:rPr>
          <w:ins w:id="1862" w:author="Stijn Van den bossche" w:date="2021-05-21T20:34:00Z"/>
          <w:rFonts w:ascii="Arial" w:hAnsi="Arial" w:cs="Arial"/>
        </w:rPr>
      </w:pPr>
      <w:ins w:id="1863" w:author="Stijn Van den bossche" w:date="2021-05-21T20:34:00Z">
        <w:r>
          <w:rPr>
            <w:noProof/>
          </w:rPr>
          <w:drawing>
            <wp:anchor distT="0" distB="0" distL="114300" distR="114300" simplePos="0" relativeHeight="251829248" behindDoc="1" locked="0" layoutInCell="1" allowOverlap="1" wp14:anchorId="25BEAF48" wp14:editId="1F573054">
              <wp:simplePos x="0" y="0"/>
              <wp:positionH relativeFrom="column">
                <wp:posOffset>1439545</wp:posOffset>
              </wp:positionH>
              <wp:positionV relativeFrom="paragraph">
                <wp:posOffset>635</wp:posOffset>
              </wp:positionV>
              <wp:extent cx="3185160" cy="1946817"/>
              <wp:effectExtent l="0" t="0" r="0" b="0"/>
              <wp:wrapNone/>
              <wp:docPr id="20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85160" cy="1946817"/>
                      </a:xfrm>
                      <a:prstGeom prst="rect">
                        <a:avLst/>
                      </a:prstGeom>
                    </pic:spPr>
                  </pic:pic>
                </a:graphicData>
              </a:graphic>
              <wp14:sizeRelH relativeFrom="page">
                <wp14:pctWidth>0</wp14:pctWidth>
              </wp14:sizeRelH>
              <wp14:sizeRelV relativeFrom="page">
                <wp14:pctHeight>0</wp14:pctHeight>
              </wp14:sizeRelV>
            </wp:anchor>
          </w:drawing>
        </w:r>
      </w:ins>
    </w:p>
    <w:p w14:paraId="0E0761A0" w14:textId="77777777" w:rsidR="008F745A" w:rsidRDefault="008F745A" w:rsidP="008F745A">
      <w:pPr>
        <w:rPr>
          <w:ins w:id="1864" w:author="Stijn Van den bossche" w:date="2021-05-21T20:34:00Z"/>
          <w:rFonts w:ascii="Arial" w:hAnsi="Arial" w:cs="Arial"/>
        </w:rPr>
      </w:pPr>
    </w:p>
    <w:p w14:paraId="4C38F444" w14:textId="77777777" w:rsidR="008F745A" w:rsidRDefault="008F745A" w:rsidP="008F745A">
      <w:pPr>
        <w:rPr>
          <w:ins w:id="1865" w:author="Stijn Van den bossche" w:date="2021-05-21T20:34:00Z"/>
          <w:rFonts w:ascii="Arial" w:hAnsi="Arial" w:cs="Arial"/>
        </w:rPr>
      </w:pPr>
    </w:p>
    <w:p w14:paraId="3FFFB6EF" w14:textId="77777777" w:rsidR="008F745A" w:rsidRDefault="008F745A" w:rsidP="008F745A">
      <w:pPr>
        <w:rPr>
          <w:ins w:id="1866" w:author="Stijn Van den bossche" w:date="2021-05-21T20:34:00Z"/>
          <w:rFonts w:ascii="Arial" w:hAnsi="Arial" w:cs="Arial"/>
        </w:rPr>
      </w:pPr>
    </w:p>
    <w:p w14:paraId="5019CDAF" w14:textId="77777777" w:rsidR="008F745A" w:rsidRDefault="008F745A" w:rsidP="008F745A">
      <w:pPr>
        <w:rPr>
          <w:ins w:id="1867" w:author="Stijn Van den bossche" w:date="2021-05-21T20:34:00Z"/>
          <w:rFonts w:ascii="Arial" w:hAnsi="Arial" w:cs="Arial"/>
        </w:rPr>
      </w:pPr>
    </w:p>
    <w:p w14:paraId="08F48AC5" w14:textId="77777777" w:rsidR="008F745A" w:rsidRDefault="008F745A" w:rsidP="008F745A">
      <w:pPr>
        <w:rPr>
          <w:ins w:id="1868" w:author="Stijn Van den bossche" w:date="2021-05-21T20:34:00Z"/>
          <w:rFonts w:ascii="Arial" w:hAnsi="Arial" w:cs="Arial"/>
        </w:rPr>
      </w:pPr>
    </w:p>
    <w:p w14:paraId="287C5307" w14:textId="77777777" w:rsidR="008F745A" w:rsidRDefault="008F745A" w:rsidP="008F745A">
      <w:pPr>
        <w:rPr>
          <w:ins w:id="1869" w:author="Stijn Van den bossche" w:date="2021-05-21T20:34:00Z"/>
          <w:rFonts w:ascii="Arial" w:hAnsi="Arial" w:cs="Arial"/>
        </w:rPr>
      </w:pPr>
    </w:p>
    <w:p w14:paraId="4489F481" w14:textId="77777777" w:rsidR="008F745A" w:rsidRDefault="008F745A" w:rsidP="008F745A">
      <w:pPr>
        <w:rPr>
          <w:ins w:id="1870" w:author="Stijn Van den bossche" w:date="2021-05-21T20:34:00Z"/>
          <w:rFonts w:ascii="Arial" w:hAnsi="Arial" w:cs="Arial"/>
        </w:rPr>
      </w:pPr>
    </w:p>
    <w:p w14:paraId="7B75E535" w14:textId="77777777" w:rsidR="008F745A" w:rsidRDefault="008F745A" w:rsidP="008F745A">
      <w:pPr>
        <w:rPr>
          <w:ins w:id="1871" w:author="Stijn Van den bossche" w:date="2021-05-21T20:34:00Z"/>
          <w:rFonts w:ascii="Arial" w:hAnsi="Arial" w:cs="Arial"/>
        </w:rPr>
      </w:pPr>
    </w:p>
    <w:p w14:paraId="74E7151E" w14:textId="77777777" w:rsidR="008F745A" w:rsidRDefault="008F745A" w:rsidP="008F745A">
      <w:pPr>
        <w:rPr>
          <w:ins w:id="1872" w:author="Stijn Van den bossche" w:date="2021-05-21T20:34:00Z"/>
          <w:rFonts w:ascii="Arial" w:hAnsi="Arial" w:cs="Arial"/>
        </w:rPr>
      </w:pPr>
    </w:p>
    <w:p w14:paraId="60220B45" w14:textId="77777777" w:rsidR="008F745A" w:rsidRDefault="008F745A" w:rsidP="008F745A">
      <w:pPr>
        <w:rPr>
          <w:ins w:id="1873" w:author="Stijn Van den bossche" w:date="2021-05-21T20:34:00Z"/>
          <w:rFonts w:ascii="Arial" w:hAnsi="Arial" w:cs="Arial"/>
        </w:rPr>
      </w:pPr>
    </w:p>
    <w:p w14:paraId="15173B26" w14:textId="77777777" w:rsidR="008F745A" w:rsidRDefault="008F745A" w:rsidP="008F745A">
      <w:pPr>
        <w:rPr>
          <w:ins w:id="1874" w:author="Stijn Van den bossche" w:date="2021-05-21T20:34:00Z"/>
          <w:rFonts w:ascii="Arial" w:hAnsi="Arial" w:cs="Arial"/>
        </w:rPr>
      </w:pPr>
    </w:p>
    <w:p w14:paraId="3744D58E" w14:textId="77777777" w:rsidR="008F745A" w:rsidRDefault="008F745A" w:rsidP="008F745A">
      <w:pPr>
        <w:rPr>
          <w:ins w:id="1875" w:author="Stijn Van den bossche" w:date="2021-05-21T20:34:00Z"/>
          <w:rFonts w:ascii="Arial" w:hAnsi="Arial" w:cs="Arial"/>
        </w:rPr>
      </w:pPr>
    </w:p>
    <w:p w14:paraId="66C17DA1" w14:textId="77777777" w:rsidR="008F745A" w:rsidRDefault="008F745A" w:rsidP="008F745A">
      <w:pPr>
        <w:rPr>
          <w:ins w:id="1876" w:author="Stijn Van den bossche" w:date="2021-05-21T20:34:00Z"/>
          <w:rFonts w:ascii="Arial" w:hAnsi="Arial" w:cs="Arial"/>
        </w:rPr>
      </w:pPr>
    </w:p>
    <w:p w14:paraId="27FD698C" w14:textId="77777777" w:rsidR="008F745A" w:rsidRDefault="008F745A" w:rsidP="008F745A">
      <w:pPr>
        <w:rPr>
          <w:ins w:id="1877" w:author="Stijn Van den bossche" w:date="2021-05-21T20:34:00Z"/>
          <w:rFonts w:ascii="Arial" w:hAnsi="Arial" w:cs="Arial"/>
        </w:rPr>
      </w:pPr>
    </w:p>
    <w:p w14:paraId="3FC6F474" w14:textId="77777777" w:rsidR="008F745A" w:rsidRDefault="008F745A" w:rsidP="008F745A">
      <w:pPr>
        <w:rPr>
          <w:ins w:id="1878" w:author="Stijn Van den bossche" w:date="2021-05-21T20:34:00Z"/>
          <w:rFonts w:ascii="Arial" w:hAnsi="Arial" w:cs="Arial"/>
        </w:rPr>
      </w:pPr>
    </w:p>
    <w:p w14:paraId="4E9CE2C0" w14:textId="77777777" w:rsidR="008F745A" w:rsidRDefault="008F745A" w:rsidP="008F745A">
      <w:pPr>
        <w:rPr>
          <w:ins w:id="1879" w:author="Stijn Van den bossche" w:date="2021-05-21T20:34:00Z"/>
          <w:rFonts w:ascii="Arial" w:hAnsi="Arial" w:cs="Arial"/>
        </w:rPr>
      </w:pPr>
    </w:p>
    <w:p w14:paraId="73B3CD11" w14:textId="77777777" w:rsidR="008F745A" w:rsidRDefault="008F745A" w:rsidP="008F745A">
      <w:pPr>
        <w:rPr>
          <w:ins w:id="1880" w:author="Stijn Van den bossche" w:date="2021-05-21T20:34:00Z"/>
          <w:rFonts w:ascii="Arial" w:hAnsi="Arial" w:cs="Arial"/>
        </w:rPr>
      </w:pPr>
    </w:p>
    <w:p w14:paraId="53CF05E7" w14:textId="77777777" w:rsidR="008F745A" w:rsidRDefault="008F745A" w:rsidP="008F745A">
      <w:pPr>
        <w:rPr>
          <w:ins w:id="1881" w:author="Stijn Van den bossche" w:date="2021-05-21T20:34:00Z"/>
          <w:rFonts w:ascii="Arial" w:hAnsi="Arial" w:cs="Arial"/>
        </w:rPr>
      </w:pPr>
    </w:p>
    <w:p w14:paraId="48224B28" w14:textId="77777777" w:rsidR="008F745A" w:rsidRDefault="008F745A" w:rsidP="008F745A">
      <w:pPr>
        <w:rPr>
          <w:ins w:id="1882" w:author="Stijn Van den bossche" w:date="2021-05-21T20:34:00Z"/>
          <w:rFonts w:ascii="Arial" w:hAnsi="Arial" w:cs="Arial"/>
        </w:rPr>
      </w:pPr>
    </w:p>
    <w:p w14:paraId="66AA0802" w14:textId="77777777" w:rsidR="008F745A" w:rsidRDefault="008F745A" w:rsidP="008F745A">
      <w:pPr>
        <w:rPr>
          <w:ins w:id="1883" w:author="Stijn Van den bossche" w:date="2021-05-21T20:34:00Z"/>
          <w:rFonts w:ascii="Arial" w:hAnsi="Arial" w:cs="Arial"/>
        </w:rPr>
      </w:pPr>
    </w:p>
    <w:p w14:paraId="240223B3" w14:textId="77777777" w:rsidR="008F745A" w:rsidRDefault="008F745A" w:rsidP="008F745A">
      <w:pPr>
        <w:rPr>
          <w:ins w:id="1884" w:author="Stijn Van den bossche" w:date="2021-05-21T20:34:00Z"/>
          <w:rFonts w:ascii="Arial" w:hAnsi="Arial" w:cs="Arial"/>
        </w:rPr>
      </w:pPr>
    </w:p>
    <w:p w14:paraId="01203DE2" w14:textId="77777777" w:rsidR="008F745A" w:rsidRDefault="008F745A" w:rsidP="008F745A">
      <w:pPr>
        <w:rPr>
          <w:ins w:id="1885" w:author="Stijn Van den bossche" w:date="2021-05-21T20:34:00Z"/>
          <w:rFonts w:ascii="Arial" w:hAnsi="Arial" w:cs="Arial"/>
        </w:rPr>
      </w:pPr>
    </w:p>
    <w:p w14:paraId="4CF2AEE3" w14:textId="77777777" w:rsidR="008F745A" w:rsidRDefault="008F745A" w:rsidP="008F745A">
      <w:pPr>
        <w:rPr>
          <w:ins w:id="1886" w:author="Stijn Van den bossche" w:date="2021-05-21T20:34:00Z"/>
          <w:rFonts w:ascii="Arial" w:hAnsi="Arial" w:cs="Arial"/>
        </w:rPr>
      </w:pPr>
    </w:p>
    <w:p w14:paraId="152C259E" w14:textId="77777777" w:rsidR="008F745A" w:rsidRDefault="008F745A" w:rsidP="008F745A">
      <w:pPr>
        <w:rPr>
          <w:ins w:id="1887" w:author="Stijn Van den bossche" w:date="2021-05-21T20:34:00Z"/>
          <w:rFonts w:ascii="Arial" w:hAnsi="Arial" w:cs="Arial"/>
        </w:rPr>
      </w:pPr>
    </w:p>
    <w:p w14:paraId="59ABD399" w14:textId="77777777" w:rsidR="008F745A" w:rsidRPr="007B2F8A" w:rsidRDefault="008F745A" w:rsidP="008F745A">
      <w:pPr>
        <w:rPr>
          <w:ins w:id="1888" w:author="Stijn Van den bossche" w:date="2021-05-21T20:34:00Z"/>
          <w:rFonts w:ascii="Arial" w:hAnsi="Arial" w:cs="Arial"/>
        </w:rPr>
      </w:pPr>
      <w:ins w:id="1889" w:author="Stijn Van den bossche" w:date="2021-05-21T20:34:00Z">
        <w:r>
          <w:rPr>
            <w:noProof/>
          </w:rPr>
          <w:drawing>
            <wp:anchor distT="0" distB="0" distL="114300" distR="114300" simplePos="0" relativeHeight="251824128" behindDoc="0" locked="0" layoutInCell="1" allowOverlap="1" wp14:anchorId="6EE5D1D1" wp14:editId="01AF2DD3">
              <wp:simplePos x="0" y="0"/>
              <wp:positionH relativeFrom="margin">
                <wp:align>right</wp:align>
              </wp:positionH>
              <wp:positionV relativeFrom="paragraph">
                <wp:posOffset>281305</wp:posOffset>
              </wp:positionV>
              <wp:extent cx="3047041" cy="1447800"/>
              <wp:effectExtent l="0" t="0" r="1270" b="0"/>
              <wp:wrapNone/>
              <wp:docPr id="202"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47041" cy="1447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Als we de BASS willen berekenen en de input frequentie is lager dan de f</w:t>
        </w:r>
        <w:r>
          <w:rPr>
            <w:rFonts w:ascii="Arial" w:hAnsi="Arial" w:cs="Arial"/>
            <w:vertAlign w:val="subscript"/>
          </w:rPr>
          <w:t>B</w:t>
        </w:r>
        <w:r>
          <w:rPr>
            <w:rFonts w:ascii="Arial" w:hAnsi="Arial" w:cs="Arial"/>
          </w:rPr>
          <w:t xml:space="preserve"> kan men de condensator als een open keten beschouwen.</w:t>
        </w:r>
      </w:ins>
    </w:p>
    <w:p w14:paraId="2FE16D13" w14:textId="77777777" w:rsidR="008F745A" w:rsidRDefault="008F745A" w:rsidP="008F745A">
      <w:pPr>
        <w:rPr>
          <w:ins w:id="1890" w:author="Stijn Van den bossche" w:date="2021-05-21T20:34:00Z"/>
          <w:lang w:eastAsia="nl-BE"/>
        </w:rPr>
      </w:pPr>
      <w:ins w:id="1891" w:author="Stijn Van den bossche" w:date="2021-05-21T20:34:00Z">
        <w:r>
          <w:rPr>
            <w:noProof/>
            <w:lang w:eastAsia="nl-BE"/>
          </w:rPr>
          <mc:AlternateContent>
            <mc:Choice Requires="wps">
              <w:drawing>
                <wp:anchor distT="0" distB="0" distL="114300" distR="114300" simplePos="0" relativeHeight="251826176" behindDoc="0" locked="0" layoutInCell="1" allowOverlap="1" wp14:anchorId="387DA489" wp14:editId="471DEE0B">
                  <wp:simplePos x="0" y="0"/>
                  <wp:positionH relativeFrom="column">
                    <wp:posOffset>2445385</wp:posOffset>
                  </wp:positionH>
                  <wp:positionV relativeFrom="paragraph">
                    <wp:posOffset>141605</wp:posOffset>
                  </wp:positionV>
                  <wp:extent cx="548640" cy="1440180"/>
                  <wp:effectExtent l="0" t="0" r="22860" b="26670"/>
                  <wp:wrapNone/>
                  <wp:docPr id="140" name="Verbindingslijn: gekromd 118"/>
                  <wp:cNvGraphicFramePr/>
                  <a:graphic xmlns:a="http://schemas.openxmlformats.org/drawingml/2006/main">
                    <a:graphicData uri="http://schemas.microsoft.com/office/word/2010/wordprocessingShape">
                      <wps:wsp>
                        <wps:cNvCnPr/>
                        <wps:spPr>
                          <a:xfrm>
                            <a:off x="0" y="0"/>
                            <a:ext cx="548640" cy="1440180"/>
                          </a:xfrm>
                          <a:prstGeom prst="curved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3278C8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ingslijn: gekromd 118" o:spid="_x0000_s1026" type="#_x0000_t38" style="position:absolute;margin-left:192.55pt;margin-top:11.15pt;width:43.2pt;height:113.4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" adj="10800" strokecolor="black [3200]" strokeweight=".5pt">
                  <v:stroke joinstyle="miter"/>
                </v:shape>
              </w:pict>
            </mc:Fallback>
          </mc:AlternateContent>
        </w:r>
      </w:ins>
    </w:p>
    <w:p w14:paraId="7622393B" w14:textId="77777777" w:rsidR="008F745A" w:rsidRDefault="008F745A" w:rsidP="008F745A">
      <w:pPr>
        <w:rPr>
          <w:ins w:id="1892" w:author="Stijn Van den bossche" w:date="2021-05-21T20:34:00Z"/>
          <w:lang w:eastAsia="nl-BE"/>
        </w:rPr>
      </w:pPr>
    </w:p>
    <w:p w14:paraId="19FA89A4" w14:textId="77777777" w:rsidR="008F745A" w:rsidRDefault="008F745A" w:rsidP="008F745A">
      <w:pPr>
        <w:rPr>
          <w:ins w:id="1893" w:author="Stijn Van den bossche" w:date="2021-05-21T20:34:00Z"/>
          <w:lang w:eastAsia="nl-BE"/>
        </w:rPr>
      </w:pPr>
    </w:p>
    <w:p w14:paraId="3B7F2023" w14:textId="77777777" w:rsidR="008F745A" w:rsidRPr="00005615" w:rsidRDefault="008F745A" w:rsidP="008F745A">
      <w:pPr>
        <w:ind w:firstLine="708"/>
        <w:rPr>
          <w:ins w:id="1894" w:author="Stijn Van den bossche" w:date="2021-05-21T20:34:00Z"/>
          <w:rFonts w:ascii="Arial" w:hAnsi="Arial" w:cs="Arial"/>
          <w:lang w:eastAsia="nl-BE"/>
        </w:rPr>
      </w:pPr>
      <w:ins w:id="1895" w:author="Stijn Van den bossche" w:date="2021-05-21T20:34:00Z">
        <w:r w:rsidRPr="00005615">
          <w:rPr>
            <w:rFonts w:ascii="Arial" w:hAnsi="Arial" w:cs="Arial"/>
            <w:lang w:eastAsia="nl-BE"/>
          </w:rPr>
          <w:t>BASS schakeling</w:t>
        </w:r>
      </w:ins>
    </w:p>
    <w:p w14:paraId="1700A41A" w14:textId="77777777" w:rsidR="008F745A" w:rsidRDefault="008F745A" w:rsidP="008F745A">
      <w:pPr>
        <w:widowControl/>
        <w:shd w:val="clear" w:color="auto" w:fill="FFFFFF"/>
        <w:autoSpaceDE/>
        <w:autoSpaceDN/>
        <w:adjustRightInd/>
        <w:spacing w:before="100" w:beforeAutospacing="1" w:after="100" w:afterAutospacing="1" w:line="384" w:lineRule="atLeast"/>
        <w:ind w:left="720"/>
        <w:rPr>
          <w:ins w:id="1896" w:author="Stijn Van den bossche" w:date="2021-05-21T20:34:00Z"/>
          <w:rFonts w:ascii="Arial" w:hAnsi="Arial" w:cs="Arial"/>
          <w:b/>
          <w:bCs/>
          <w:color w:val="1D1E20"/>
          <w:sz w:val="22"/>
          <w:szCs w:val="22"/>
          <w:lang w:eastAsia="nl-BE"/>
        </w:rPr>
      </w:pPr>
      <w:ins w:id="1897" w:author="Stijn Van den bossche" w:date="2021-05-21T20:34:00Z">
        <w:r>
          <w:rPr>
            <w:noProof/>
          </w:rPr>
          <mc:AlternateContent>
            <mc:Choice Requires="wps">
              <w:drawing>
                <wp:anchor distT="0" distB="0" distL="114300" distR="114300" simplePos="0" relativeHeight="251828224" behindDoc="0" locked="0" layoutInCell="1" allowOverlap="1" wp14:anchorId="6241F768" wp14:editId="17BD41B3">
                  <wp:simplePos x="0" y="0"/>
                  <wp:positionH relativeFrom="column">
                    <wp:posOffset>1508125</wp:posOffset>
                  </wp:positionH>
                  <wp:positionV relativeFrom="paragraph">
                    <wp:posOffset>432435</wp:posOffset>
                  </wp:positionV>
                  <wp:extent cx="1897380" cy="1021080"/>
                  <wp:effectExtent l="38100" t="38100" r="26670" b="26670"/>
                  <wp:wrapNone/>
                  <wp:docPr id="141" name="Rechte verbindingslijn met pijl 120"/>
                  <wp:cNvGraphicFramePr/>
                  <a:graphic xmlns:a="http://schemas.openxmlformats.org/drawingml/2006/main">
                    <a:graphicData uri="http://schemas.microsoft.com/office/word/2010/wordprocessingShape">
                      <wps:wsp>
                        <wps:cNvCnPr/>
                        <wps:spPr>
                          <a:xfrm flipH="1" flipV="1">
                            <a:off x="0" y="0"/>
                            <a:ext cx="189738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182CD" id="Rechte verbindingslijn met pijl 120" o:spid="_x0000_s1026" type="#_x0000_t32" style="position:absolute;margin-left:118.75pt;margin-top:34.05pt;width:149.4pt;height:80.4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528E3F9A" wp14:editId="362ACD0A">
                  <wp:simplePos x="0" y="0"/>
                  <wp:positionH relativeFrom="column">
                    <wp:posOffset>852805</wp:posOffset>
                  </wp:positionH>
                  <wp:positionV relativeFrom="paragraph">
                    <wp:posOffset>43815</wp:posOffset>
                  </wp:positionV>
                  <wp:extent cx="678180" cy="495300"/>
                  <wp:effectExtent l="0" t="0" r="26670" b="19050"/>
                  <wp:wrapNone/>
                  <wp:docPr id="142" name="Ovaal 119"/>
                  <wp:cNvGraphicFramePr/>
                  <a:graphic xmlns:a="http://schemas.openxmlformats.org/drawingml/2006/main">
                    <a:graphicData uri="http://schemas.microsoft.com/office/word/2010/wordprocessingShape">
                      <wps:wsp>
                        <wps:cNvSpPr/>
                        <wps:spPr>
                          <a:xfrm>
                            <a:off x="0" y="0"/>
                            <a:ext cx="678180" cy="4953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E560EB" id="Ovaal 119" o:spid="_x0000_s1026" style="position:absolute;margin-left:67.15pt;margin-top:3.45pt;width:53.4pt;height:39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" filled="f" strokecolor="black [3200]"/>
              </w:pict>
            </mc:Fallback>
          </mc:AlternateContent>
        </w:r>
        <w:r>
          <w:rPr>
            <w:noProof/>
          </w:rPr>
          <w:drawing>
            <wp:anchor distT="0" distB="0" distL="114300" distR="114300" simplePos="0" relativeHeight="251825152" behindDoc="0" locked="0" layoutInCell="1" allowOverlap="1" wp14:anchorId="2308C729" wp14:editId="22CD3129">
              <wp:simplePos x="0" y="0"/>
              <wp:positionH relativeFrom="column">
                <wp:posOffset>-175895</wp:posOffset>
              </wp:positionH>
              <wp:positionV relativeFrom="paragraph">
                <wp:posOffset>81915</wp:posOffset>
              </wp:positionV>
              <wp:extent cx="2924278" cy="1092200"/>
              <wp:effectExtent l="0" t="0" r="9525" b="0"/>
              <wp:wrapNone/>
              <wp:docPr id="203"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24278" cy="1092200"/>
                      </a:xfrm>
                      <a:prstGeom prst="rect">
                        <a:avLst/>
                      </a:prstGeom>
                    </pic:spPr>
                  </pic:pic>
                </a:graphicData>
              </a:graphic>
              <wp14:sizeRelH relativeFrom="page">
                <wp14:pctWidth>0</wp14:pctWidth>
              </wp14:sizeRelH>
              <wp14:sizeRelV relativeFrom="page">
                <wp14:pctHeight>0</wp14:pctHeight>
              </wp14:sizeRelV>
            </wp:anchor>
          </w:drawing>
        </w:r>
      </w:ins>
    </w:p>
    <w:p w14:paraId="0EA43491" w14:textId="77777777" w:rsidR="008F745A" w:rsidRDefault="008F745A" w:rsidP="008F745A">
      <w:pPr>
        <w:widowControl/>
        <w:shd w:val="clear" w:color="auto" w:fill="FFFFFF"/>
        <w:autoSpaceDE/>
        <w:autoSpaceDN/>
        <w:adjustRightInd/>
        <w:spacing w:before="100" w:beforeAutospacing="1" w:after="100" w:afterAutospacing="1" w:line="384" w:lineRule="atLeast"/>
        <w:ind w:left="720"/>
        <w:rPr>
          <w:ins w:id="1898" w:author="Stijn Van den bossche" w:date="2021-05-21T20:34:00Z"/>
          <w:rFonts w:ascii="Arial" w:hAnsi="Arial" w:cs="Arial"/>
          <w:b/>
          <w:bCs/>
          <w:color w:val="1D1E20"/>
          <w:sz w:val="22"/>
          <w:szCs w:val="22"/>
          <w:lang w:eastAsia="nl-BE"/>
        </w:rPr>
      </w:pPr>
    </w:p>
    <w:p w14:paraId="4C815E37" w14:textId="77777777" w:rsidR="008F745A" w:rsidRDefault="008F745A" w:rsidP="008F745A">
      <w:pPr>
        <w:widowControl/>
        <w:shd w:val="clear" w:color="auto" w:fill="FFFFFF"/>
        <w:autoSpaceDE/>
        <w:autoSpaceDN/>
        <w:adjustRightInd/>
        <w:spacing w:before="100" w:beforeAutospacing="1" w:after="100" w:afterAutospacing="1" w:line="384" w:lineRule="atLeast"/>
        <w:rPr>
          <w:ins w:id="1899" w:author="Stijn Van den bossche" w:date="2021-05-21T20:34:00Z"/>
          <w:rFonts w:ascii="Arial" w:hAnsi="Arial" w:cs="Arial"/>
          <w:b/>
          <w:bCs/>
          <w:color w:val="1D1E20"/>
          <w:sz w:val="22"/>
          <w:szCs w:val="22"/>
          <w:lang w:eastAsia="nl-BE"/>
        </w:rPr>
      </w:pPr>
    </w:p>
    <w:p w14:paraId="1A083F05" w14:textId="77777777" w:rsidR="008F745A" w:rsidRDefault="008F745A" w:rsidP="008F745A">
      <w:pPr>
        <w:widowControl/>
        <w:shd w:val="clear" w:color="auto" w:fill="FFFFFF"/>
        <w:autoSpaceDE/>
        <w:autoSpaceDN/>
        <w:adjustRightInd/>
        <w:spacing w:before="100" w:beforeAutospacing="1" w:after="100" w:afterAutospacing="1"/>
        <w:rPr>
          <w:ins w:id="1900" w:author="Stijn Van den bossche" w:date="2021-05-21T20:34:00Z"/>
          <w:rFonts w:ascii="Arial" w:hAnsi="Arial" w:cs="Arial"/>
          <w:color w:val="1D1E20"/>
          <w:szCs w:val="20"/>
          <w:lang w:eastAsia="nl-BE"/>
        </w:rPr>
      </w:pPr>
      <w:ins w:id="1901" w:author="Stijn Van den bossche" w:date="2021-05-21T20:34:00Z">
        <w:r w:rsidRPr="00720DAF">
          <w:rPr>
            <w:rFonts w:ascii="Arial" w:hAnsi="Arial" w:cs="Arial"/>
            <w:color w:val="1D1E20"/>
            <w:szCs w:val="20"/>
            <w:lang w:eastAsia="nl-BE"/>
          </w:rPr>
          <w:t xml:space="preserve">Hier </w:t>
        </w:r>
        <w:proofErr w:type="gramStart"/>
        <w:r w:rsidRPr="00720DAF">
          <w:rPr>
            <w:rFonts w:ascii="Arial" w:hAnsi="Arial" w:cs="Arial"/>
            <w:color w:val="1D1E20"/>
            <w:szCs w:val="20"/>
            <w:lang w:eastAsia="nl-BE"/>
          </w:rPr>
          <w:t>word</w:t>
        </w:r>
        <w:proofErr w:type="gramEnd"/>
        <w:r w:rsidRPr="00720DAF">
          <w:rPr>
            <w:rFonts w:ascii="Arial" w:hAnsi="Arial" w:cs="Arial"/>
            <w:color w:val="1D1E20"/>
            <w:szCs w:val="20"/>
            <w:lang w:eastAsia="nl-BE"/>
          </w:rPr>
          <w:t xml:space="preserve"> </w:t>
        </w:r>
        <w:r>
          <w:rPr>
            <w:rFonts w:ascii="Arial" w:hAnsi="Arial" w:cs="Arial"/>
            <w:color w:val="1D1E20"/>
            <w:szCs w:val="20"/>
            <w:lang w:eastAsia="nl-BE"/>
          </w:rPr>
          <w:t xml:space="preserve">de potentiometer afgebeeld als het volledig op minimum staat. Samen met de docent hebben we besproken welke kringen </w:t>
        </w:r>
        <w:proofErr w:type="gramStart"/>
        <w:r>
          <w:rPr>
            <w:rFonts w:ascii="Arial" w:hAnsi="Arial" w:cs="Arial"/>
            <w:color w:val="1D1E20"/>
            <w:szCs w:val="20"/>
            <w:lang w:eastAsia="nl-BE"/>
          </w:rPr>
          <w:t>het meeste stoom</w:t>
        </w:r>
        <w:proofErr w:type="gramEnd"/>
        <w:r>
          <w:rPr>
            <w:rFonts w:ascii="Arial" w:hAnsi="Arial" w:cs="Arial"/>
            <w:color w:val="1D1E20"/>
            <w:szCs w:val="20"/>
            <w:lang w:eastAsia="nl-BE"/>
          </w:rPr>
          <w:t xml:space="preserve"> zouden trekken toen wij problemen hadden met onze potentiometer maar dat probleem vertellen we in het hoofdstuk datasheets. Maar hij zei dat de baxandall schakeling </w:t>
        </w:r>
        <w:proofErr w:type="gramStart"/>
        <w:r>
          <w:rPr>
            <w:rFonts w:ascii="Arial" w:hAnsi="Arial" w:cs="Arial"/>
            <w:color w:val="1D1E20"/>
            <w:szCs w:val="20"/>
            <w:lang w:eastAsia="nl-BE"/>
          </w:rPr>
          <w:t>het meeste stroom</w:t>
        </w:r>
        <w:proofErr w:type="gramEnd"/>
        <w:r>
          <w:rPr>
            <w:rFonts w:ascii="Arial" w:hAnsi="Arial" w:cs="Arial"/>
            <w:color w:val="1D1E20"/>
            <w:szCs w:val="20"/>
            <w:lang w:eastAsia="nl-BE"/>
          </w:rPr>
          <w:t xml:space="preserve"> zou benutten, dus wou ik de stroom van de bas eens meten als het op minimum of maximum staat.</w:t>
        </w:r>
      </w:ins>
    </w:p>
    <w:p w14:paraId="496670E4" w14:textId="77777777" w:rsidR="008F745A" w:rsidRDefault="008F745A" w:rsidP="008F745A">
      <w:pPr>
        <w:widowControl/>
        <w:shd w:val="clear" w:color="auto" w:fill="FFFFFF"/>
        <w:autoSpaceDE/>
        <w:autoSpaceDN/>
        <w:adjustRightInd/>
        <w:spacing w:before="100" w:beforeAutospacing="1" w:after="100" w:afterAutospacing="1"/>
        <w:rPr>
          <w:ins w:id="1902" w:author="Stijn Van den bossche" w:date="2021-05-21T20:34:00Z"/>
          <w:rFonts w:ascii="Arial" w:hAnsi="Arial" w:cs="Arial"/>
          <w:color w:val="1D1E20"/>
          <w:szCs w:val="20"/>
          <w:lang w:eastAsia="nl-BE"/>
        </w:rPr>
      </w:pPr>
    </w:p>
    <w:p w14:paraId="7A05BF01" w14:textId="77777777" w:rsidR="008F745A" w:rsidRDefault="008F745A" w:rsidP="008F745A">
      <w:pPr>
        <w:widowControl/>
        <w:shd w:val="clear" w:color="auto" w:fill="FFFFFF"/>
        <w:autoSpaceDE/>
        <w:autoSpaceDN/>
        <w:adjustRightInd/>
        <w:spacing w:before="100" w:beforeAutospacing="1" w:after="100" w:afterAutospacing="1"/>
        <w:ind w:firstLine="708"/>
        <w:rPr>
          <w:ins w:id="1903" w:author="Stijn Van den bossche" w:date="2021-05-21T20:34:00Z"/>
          <w:rFonts w:ascii="Arial" w:hAnsi="Arial" w:cs="Arial"/>
          <w:color w:val="1D1E20"/>
          <w:szCs w:val="20"/>
          <w:lang w:eastAsia="nl-BE"/>
        </w:rPr>
      </w:pPr>
      <w:ins w:id="1904" w:author="Stijn Van den bossche" w:date="2021-05-21T20:34:00Z">
        <w:r>
          <w:rPr>
            <w:rFonts w:ascii="Arial" w:hAnsi="Arial" w:cs="Arial"/>
            <w:color w:val="1D1E20"/>
            <w:szCs w:val="20"/>
            <w:lang w:eastAsia="nl-BE"/>
          </w:rPr>
          <w:t>Potentiometer op minimum:</w:t>
        </w:r>
      </w:ins>
    </w:p>
    <w:p w14:paraId="497D83F2"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05" w:author="Stijn Van den bossche" w:date="2021-05-21T20:34:00Z"/>
          <w:rFonts w:ascii="Arial" w:hAnsi="Arial" w:cs="Arial"/>
          <w:color w:val="1D1E20"/>
          <w:szCs w:val="20"/>
          <w:lang w:val="en-US" w:eastAsia="nl-BE"/>
        </w:rPr>
      </w:pPr>
      <w:ins w:id="1906"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minimum</w:t>
        </w:r>
        <w:r w:rsidRPr="00083A14">
          <w:rPr>
            <w:rFonts w:ascii="Arial" w:hAnsi="Arial" w:cs="Arial"/>
            <w:color w:val="1D1E20"/>
            <w:szCs w:val="20"/>
            <w:lang w:val="en-US" w:eastAsia="nl-BE"/>
          </w:rPr>
          <w:t xml:space="preserve"> = </w:t>
        </w:r>
      </w:ins>
      <m:oMath>
        <m:f>
          <m:fPr>
            <m:ctrlPr>
              <w:ins w:id="1907" w:author="Stijn Van den bossche" w:date="2021-05-21T20:34:00Z">
                <w:rPr>
                  <w:rFonts w:ascii="Cambria Math" w:hAnsi="Cambria Math" w:cs="Arial"/>
                  <w:i/>
                  <w:color w:val="1D1E20"/>
                  <w:szCs w:val="20"/>
                  <w:lang w:eastAsia="nl-BE"/>
                </w:rPr>
              </w:ins>
            </m:ctrlPr>
          </m:fPr>
          <m:num>
            <m:r>
              <w:ins w:id="1908" w:author="Stijn Van den bossche" w:date="2021-05-21T20:34:00Z">
                <w:rPr>
                  <w:rFonts w:ascii="Cambria Math" w:hAnsi="Cambria Math" w:cs="Arial"/>
                  <w:color w:val="1D1E20"/>
                  <w:szCs w:val="20"/>
                  <w:lang w:eastAsia="nl-BE"/>
                </w:rPr>
                <m:t>Vi</m:t>
              </w:ins>
            </m:r>
          </m:num>
          <m:den>
            <m:r>
              <w:ins w:id="1909" w:author="Stijn Van den bossche" w:date="2021-05-21T20:34:00Z">
                <w:rPr>
                  <w:rFonts w:ascii="Cambria Math" w:hAnsi="Cambria Math" w:cs="Arial"/>
                  <w:color w:val="1D1E20"/>
                  <w:szCs w:val="20"/>
                  <w:lang w:eastAsia="nl-BE"/>
                </w:rPr>
                <m:t>R</m:t>
              </w:ins>
            </m:r>
            <m:r>
              <w:ins w:id="1910" w:author="Stijn Van den bossche" w:date="2021-05-21T20:34:00Z">
                <w:rPr>
                  <w:rFonts w:ascii="Cambria Math" w:hAnsi="Cambria Math" w:cs="Arial"/>
                  <w:color w:val="1D1E20"/>
                  <w:szCs w:val="20"/>
                  <w:lang w:val="en-US" w:eastAsia="nl-BE"/>
                </w:rPr>
                <m:t>1</m:t>
              </w:ins>
            </m:r>
          </m:den>
        </m:f>
      </m:oMath>
      <w:ins w:id="1911" w:author="Stijn Van den bossche" w:date="2021-05-21T20:34:00Z">
        <w:r w:rsidRPr="00083A14">
          <w:rPr>
            <w:rFonts w:ascii="Arial" w:hAnsi="Arial" w:cs="Arial"/>
            <w:color w:val="1D1E20"/>
            <w:szCs w:val="20"/>
            <w:lang w:val="en-US" w:eastAsia="nl-BE"/>
          </w:rPr>
          <w:t xml:space="preserve"> = </w:t>
        </w:r>
      </w:ins>
      <m:oMath>
        <m:f>
          <m:fPr>
            <m:ctrlPr>
              <w:ins w:id="1912" w:author="Stijn Van den bossche" w:date="2021-05-21T20:34:00Z">
                <w:rPr>
                  <w:rFonts w:ascii="Cambria Math" w:hAnsi="Cambria Math" w:cs="Arial"/>
                  <w:i/>
                  <w:color w:val="1D1E20"/>
                  <w:szCs w:val="20"/>
                  <w:lang w:eastAsia="nl-BE"/>
                </w:rPr>
              </w:ins>
            </m:ctrlPr>
          </m:fPr>
          <m:num>
            <m:r>
              <w:ins w:id="1913" w:author="Stijn Van den bossche" w:date="2021-05-21T20:34:00Z">
                <w:rPr>
                  <w:rFonts w:ascii="Cambria Math" w:hAnsi="Cambria Math" w:cs="Arial"/>
                  <w:color w:val="1D1E20"/>
                  <w:szCs w:val="20"/>
                  <w:lang w:eastAsia="nl-BE"/>
                </w:rPr>
                <m:t>Vo</m:t>
              </w:ins>
            </m:r>
          </m:num>
          <m:den>
            <m:r>
              <w:ins w:id="1914" w:author="Stijn Van den bossche" w:date="2021-05-21T20:34:00Z">
                <w:rPr>
                  <w:rFonts w:ascii="Cambria Math" w:hAnsi="Cambria Math" w:cs="Arial"/>
                  <w:color w:val="1D1E20"/>
                  <w:szCs w:val="20"/>
                  <w:lang w:eastAsia="nl-BE"/>
                </w:rPr>
                <m:t>R</m:t>
              </w:ins>
            </m:r>
            <m:r>
              <w:ins w:id="1915" w:author="Stijn Van den bossche" w:date="2021-05-21T20:34:00Z">
                <w:rPr>
                  <w:rFonts w:ascii="Cambria Math" w:hAnsi="Cambria Math" w:cs="Arial"/>
                  <w:color w:val="1D1E20"/>
                  <w:szCs w:val="20"/>
                  <w:lang w:val="en-US" w:eastAsia="nl-BE"/>
                </w:rPr>
                <m:t>1+</m:t>
              </w:ins>
            </m:r>
            <m:r>
              <w:ins w:id="1916" w:author="Stijn Van den bossche" w:date="2021-05-21T20:34:00Z">
                <w:rPr>
                  <w:rFonts w:ascii="Cambria Math" w:hAnsi="Cambria Math" w:cs="Arial"/>
                  <w:color w:val="1D1E20"/>
                  <w:szCs w:val="20"/>
                  <w:lang w:eastAsia="nl-BE"/>
                </w:rPr>
                <m:t>R</m:t>
              </w:ins>
            </m:r>
            <m:r>
              <w:ins w:id="1917" w:author="Stijn Van den bossche" w:date="2021-05-21T20:34:00Z">
                <w:rPr>
                  <w:rFonts w:ascii="Cambria Math" w:hAnsi="Cambria Math" w:cs="Arial"/>
                  <w:color w:val="1D1E20"/>
                  <w:szCs w:val="20"/>
                  <w:lang w:val="en-US" w:eastAsia="nl-BE"/>
                </w:rPr>
                <m:t>2</m:t>
              </w:ins>
            </m:r>
          </m:den>
        </m:f>
      </m:oMath>
    </w:p>
    <w:p w14:paraId="6F3BBB0B" w14:textId="77777777" w:rsidR="008F745A" w:rsidRDefault="008F745A" w:rsidP="008F745A">
      <w:pPr>
        <w:widowControl/>
        <w:shd w:val="clear" w:color="auto" w:fill="FFFFFF"/>
        <w:autoSpaceDE/>
        <w:autoSpaceDN/>
        <w:adjustRightInd/>
        <w:spacing w:before="100" w:beforeAutospacing="1" w:after="100" w:afterAutospacing="1"/>
        <w:ind w:left="1416"/>
        <w:rPr>
          <w:ins w:id="1918" w:author="Stijn Van den bossche" w:date="2021-05-21T20:34:00Z"/>
          <w:rFonts w:ascii="Arial" w:hAnsi="Arial" w:cs="Arial"/>
          <w:color w:val="1D1E20"/>
          <w:szCs w:val="20"/>
          <w:lang w:val="en-US" w:eastAsia="nl-BE"/>
        </w:rPr>
      </w:pPr>
      <w:ins w:id="1919" w:author="Stijn Van den bossche" w:date="2021-05-21T20:34:00Z">
        <w:r>
          <w:rPr>
            <w:rFonts w:ascii="Arial" w:hAnsi="Arial" w:cs="Arial"/>
            <w:color w:val="1D1E20"/>
            <w:szCs w:val="20"/>
            <w:lang w:val="en-US" w:eastAsia="nl-BE"/>
          </w:rPr>
          <w:t>Versterking:</w:t>
        </w:r>
      </w:ins>
    </w:p>
    <w:p w14:paraId="618396EC"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20" w:author="Stijn Van den bossche" w:date="2021-05-21T20:34:00Z"/>
          <w:rFonts w:ascii="Arial" w:hAnsi="Arial" w:cs="Arial"/>
          <w:color w:val="1D1E20"/>
          <w:szCs w:val="20"/>
          <w:lang w:val="en-US" w:eastAsia="nl-BE"/>
        </w:rPr>
      </w:pPr>
      <w:ins w:id="1921"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Bmin </w:t>
        </w:r>
        <w:r>
          <w:rPr>
            <w:rFonts w:ascii="Arial" w:hAnsi="Arial" w:cs="Arial"/>
            <w:color w:val="1D1E20"/>
            <w:szCs w:val="20"/>
            <w:lang w:val="en-US" w:eastAsia="nl-BE"/>
          </w:rPr>
          <w:t xml:space="preserve">= </w:t>
        </w:r>
      </w:ins>
      <m:oMath>
        <m:f>
          <m:fPr>
            <m:ctrlPr>
              <w:ins w:id="1922" w:author="Stijn Van den bossche" w:date="2021-05-21T20:34:00Z">
                <w:rPr>
                  <w:rFonts w:ascii="Cambria Math" w:hAnsi="Cambria Math" w:cs="Arial"/>
                  <w:i/>
                  <w:color w:val="1D1E20"/>
                  <w:szCs w:val="20"/>
                  <w:lang w:val="en-US" w:eastAsia="nl-BE"/>
                </w:rPr>
              </w:ins>
            </m:ctrlPr>
          </m:fPr>
          <m:num>
            <m:r>
              <w:ins w:id="1923" w:author="Stijn Van den bossche" w:date="2021-05-21T20:34:00Z">
                <w:rPr>
                  <w:rFonts w:ascii="Cambria Math" w:hAnsi="Cambria Math" w:cs="Arial"/>
                  <w:color w:val="1D1E20"/>
                  <w:szCs w:val="20"/>
                  <w:lang w:val="en-US" w:eastAsia="nl-BE"/>
                </w:rPr>
                <m:t>R1+R2</m:t>
              </w:ins>
            </m:r>
          </m:num>
          <m:den>
            <m:r>
              <w:ins w:id="1924" w:author="Stijn Van den bossche" w:date="2021-05-21T20:34:00Z">
                <w:rPr>
                  <w:rFonts w:ascii="Cambria Math" w:hAnsi="Cambria Math" w:cs="Arial"/>
                  <w:color w:val="1D1E20"/>
                  <w:szCs w:val="20"/>
                  <w:lang w:val="en-US" w:eastAsia="nl-BE"/>
                </w:rPr>
                <m:t>R1</m:t>
              </w:ins>
            </m:r>
          </m:den>
        </m:f>
      </m:oMath>
    </w:p>
    <w:p w14:paraId="1041B461"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25" w:author="Stijn Van den bossche" w:date="2021-05-21T20:34:00Z"/>
          <w:rFonts w:ascii="Arial" w:hAnsi="Arial" w:cs="Arial"/>
          <w:color w:val="1D1E20"/>
          <w:szCs w:val="20"/>
          <w:lang w:val="en-US" w:eastAsia="nl-BE"/>
        </w:rPr>
      </w:pPr>
      <m:oMath>
        <m:f>
          <m:fPr>
            <m:ctrlPr>
              <w:ins w:id="1926" w:author="Stijn Van den bossche" w:date="2021-05-21T20:34:00Z">
                <w:rPr>
                  <w:rFonts w:ascii="Cambria Math" w:hAnsi="Cambria Math" w:cs="Arial"/>
                  <w:i/>
                  <w:color w:val="1D1E20"/>
                  <w:szCs w:val="20"/>
                  <w:lang w:val="en-US" w:eastAsia="nl-BE"/>
                </w:rPr>
              </w:ins>
            </m:ctrlPr>
          </m:fPr>
          <m:num>
            <m:r>
              <w:ins w:id="1927" w:author="Stijn Van den bossche" w:date="2021-05-21T20:34:00Z">
                <w:rPr>
                  <w:rFonts w:ascii="Cambria Math" w:hAnsi="Cambria Math" w:cs="Arial"/>
                  <w:color w:val="1D1E20"/>
                  <w:szCs w:val="20"/>
                  <w:lang w:val="en-US" w:eastAsia="nl-BE"/>
                </w:rPr>
                <m:t>10k+10k</m:t>
              </w:ins>
            </m:r>
          </m:num>
          <m:den>
            <m:r>
              <w:ins w:id="1928" w:author="Stijn Van den bossche" w:date="2021-05-21T20:34:00Z">
                <w:rPr>
                  <w:rFonts w:ascii="Cambria Math" w:hAnsi="Cambria Math" w:cs="Arial"/>
                  <w:color w:val="1D1E20"/>
                  <w:szCs w:val="20"/>
                  <w:lang w:val="en-US" w:eastAsia="nl-BE"/>
                </w:rPr>
                <m:t>10k</m:t>
              </w:ins>
            </m:r>
          </m:den>
        </m:f>
      </m:oMath>
    </w:p>
    <w:p w14:paraId="43B19C25"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29" w:author="Stijn Van den bossche" w:date="2021-05-21T20:34:00Z"/>
          <w:rFonts w:ascii="Arial" w:hAnsi="Arial" w:cs="Arial"/>
          <w:color w:val="1D1E20"/>
          <w:szCs w:val="20"/>
          <w:lang w:val="en-US" w:eastAsia="nl-BE"/>
        </w:rPr>
      </w:pPr>
      <w:ins w:id="1930" w:author="Stijn Van den bossche" w:date="2021-05-21T20:34:00Z">
        <w:r>
          <w:rPr>
            <w:rFonts w:ascii="Arial" w:hAnsi="Arial" w:cs="Arial"/>
            <w:color w:val="1D1E20"/>
            <w:szCs w:val="20"/>
            <w:lang w:val="en-US" w:eastAsia="nl-BE"/>
          </w:rPr>
          <w:t>2</w:t>
        </w:r>
      </w:ins>
    </w:p>
    <w:p w14:paraId="0FC0060B" w14:textId="77777777" w:rsidR="008F745A" w:rsidRDefault="008F745A" w:rsidP="008F745A">
      <w:pPr>
        <w:widowControl/>
        <w:shd w:val="clear" w:color="auto" w:fill="FFFFFF"/>
        <w:autoSpaceDE/>
        <w:autoSpaceDN/>
        <w:adjustRightInd/>
        <w:spacing w:before="100" w:beforeAutospacing="1" w:after="100" w:afterAutospacing="1"/>
        <w:ind w:firstLine="708"/>
        <w:rPr>
          <w:ins w:id="1931" w:author="Stijn Van den bossche" w:date="2021-05-21T20:34:00Z"/>
          <w:rFonts w:ascii="Arial" w:hAnsi="Arial" w:cs="Arial"/>
          <w:color w:val="1D1E20"/>
          <w:szCs w:val="20"/>
          <w:lang w:val="en-US" w:eastAsia="nl-BE"/>
        </w:rPr>
      </w:pPr>
      <w:ins w:id="1932" w:author="Stijn Van den bossche" w:date="2021-05-21T20:34:00Z">
        <w:r>
          <w:rPr>
            <w:rFonts w:ascii="Arial" w:hAnsi="Arial" w:cs="Arial"/>
            <w:color w:val="1D1E20"/>
            <w:szCs w:val="20"/>
            <w:lang w:val="en-US" w:eastAsia="nl-BE"/>
          </w:rPr>
          <w:t xml:space="preserve">Potentiometer op maximum: </w:t>
        </w:r>
      </w:ins>
    </w:p>
    <w:p w14:paraId="54B49C3A"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33" w:author="Stijn Van den bossche" w:date="2021-05-21T20:34:00Z"/>
          <w:rFonts w:ascii="Arial" w:hAnsi="Arial" w:cs="Arial"/>
          <w:color w:val="1D1E20"/>
          <w:szCs w:val="20"/>
          <w:lang w:val="en-US" w:eastAsia="nl-BE"/>
        </w:rPr>
      </w:pPr>
      <w:ins w:id="1934"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w:t>
        </w:r>
        <w:r>
          <w:rPr>
            <w:rFonts w:ascii="Arial" w:hAnsi="Arial" w:cs="Arial"/>
            <w:color w:val="1D1E20"/>
            <w:szCs w:val="20"/>
            <w:vertAlign w:val="subscript"/>
            <w:lang w:val="en-US" w:eastAsia="nl-BE"/>
          </w:rPr>
          <w:t>aximum</w:t>
        </w:r>
        <w:r w:rsidRPr="00083A14">
          <w:rPr>
            <w:rFonts w:ascii="Arial" w:hAnsi="Arial" w:cs="Arial"/>
            <w:color w:val="1D1E20"/>
            <w:szCs w:val="20"/>
            <w:lang w:val="en-US" w:eastAsia="nl-BE"/>
          </w:rPr>
          <w:t xml:space="preserve"> = </w:t>
        </w:r>
      </w:ins>
      <m:oMath>
        <m:f>
          <m:fPr>
            <m:ctrlPr>
              <w:ins w:id="1935" w:author="Stijn Van den bossche" w:date="2021-05-21T20:34:00Z">
                <w:rPr>
                  <w:rFonts w:ascii="Cambria Math" w:hAnsi="Cambria Math" w:cs="Arial"/>
                  <w:i/>
                  <w:color w:val="1D1E20"/>
                  <w:szCs w:val="20"/>
                  <w:lang w:eastAsia="nl-BE"/>
                </w:rPr>
              </w:ins>
            </m:ctrlPr>
          </m:fPr>
          <m:num>
            <m:r>
              <w:ins w:id="1936" w:author="Stijn Van den bossche" w:date="2021-05-21T20:34:00Z">
                <w:rPr>
                  <w:rFonts w:ascii="Cambria Math" w:hAnsi="Cambria Math" w:cs="Arial"/>
                  <w:color w:val="1D1E20"/>
                  <w:szCs w:val="20"/>
                  <w:lang w:eastAsia="nl-BE"/>
                </w:rPr>
                <m:t>Vi</m:t>
              </w:ins>
            </m:r>
          </m:num>
          <m:den>
            <m:r>
              <w:ins w:id="1937" w:author="Stijn Van den bossche" w:date="2021-05-21T20:34:00Z">
                <w:rPr>
                  <w:rFonts w:ascii="Cambria Math" w:hAnsi="Cambria Math" w:cs="Arial"/>
                  <w:color w:val="1D1E20"/>
                  <w:szCs w:val="20"/>
                  <w:lang w:eastAsia="nl-BE"/>
                </w:rPr>
                <m:t>R</m:t>
              </w:ins>
            </m:r>
            <m:r>
              <w:ins w:id="1938" w:author="Stijn Van den bossche" w:date="2021-05-21T20:34:00Z">
                <w:rPr>
                  <w:rFonts w:ascii="Cambria Math" w:hAnsi="Cambria Math" w:cs="Arial"/>
                  <w:color w:val="1D1E20"/>
                  <w:szCs w:val="20"/>
                  <w:lang w:val="en-US" w:eastAsia="nl-BE"/>
                </w:rPr>
                <m:t>1+R2</m:t>
              </w:ins>
            </m:r>
          </m:den>
        </m:f>
      </m:oMath>
      <w:ins w:id="1939" w:author="Stijn Van den bossche" w:date="2021-05-21T20:34:00Z">
        <w:r w:rsidRPr="00083A14">
          <w:rPr>
            <w:rFonts w:ascii="Arial" w:hAnsi="Arial" w:cs="Arial"/>
            <w:color w:val="1D1E20"/>
            <w:szCs w:val="20"/>
            <w:lang w:val="en-US" w:eastAsia="nl-BE"/>
          </w:rPr>
          <w:t xml:space="preserve"> = </w:t>
        </w:r>
      </w:ins>
      <m:oMath>
        <m:f>
          <m:fPr>
            <m:ctrlPr>
              <w:ins w:id="1940" w:author="Stijn Van den bossche" w:date="2021-05-21T20:34:00Z">
                <w:rPr>
                  <w:rFonts w:ascii="Cambria Math" w:hAnsi="Cambria Math" w:cs="Arial"/>
                  <w:i/>
                  <w:color w:val="1D1E20"/>
                  <w:szCs w:val="20"/>
                  <w:lang w:eastAsia="nl-BE"/>
                </w:rPr>
              </w:ins>
            </m:ctrlPr>
          </m:fPr>
          <m:num>
            <m:r>
              <w:ins w:id="1941" w:author="Stijn Van den bossche" w:date="2021-05-21T20:34:00Z">
                <w:rPr>
                  <w:rFonts w:ascii="Cambria Math" w:hAnsi="Cambria Math" w:cs="Arial"/>
                  <w:color w:val="1D1E20"/>
                  <w:szCs w:val="20"/>
                  <w:lang w:eastAsia="nl-BE"/>
                </w:rPr>
                <m:t>Vo</m:t>
              </w:ins>
            </m:r>
          </m:num>
          <m:den>
            <m:r>
              <w:ins w:id="1942" w:author="Stijn Van den bossche" w:date="2021-05-21T20:34:00Z">
                <w:rPr>
                  <w:rFonts w:ascii="Cambria Math" w:hAnsi="Cambria Math" w:cs="Arial"/>
                  <w:color w:val="1D1E20"/>
                  <w:szCs w:val="20"/>
                  <w:lang w:eastAsia="nl-BE"/>
                </w:rPr>
                <m:t>R</m:t>
              </w:ins>
            </m:r>
            <m:r>
              <w:ins w:id="1943" w:author="Stijn Van den bossche" w:date="2021-05-21T20:34:00Z">
                <w:rPr>
                  <w:rFonts w:ascii="Cambria Math" w:hAnsi="Cambria Math" w:cs="Arial"/>
                  <w:color w:val="1D1E20"/>
                  <w:szCs w:val="20"/>
                  <w:lang w:val="en-US" w:eastAsia="nl-BE"/>
                </w:rPr>
                <m:t>1</m:t>
              </w:ins>
            </m:r>
          </m:den>
        </m:f>
      </m:oMath>
    </w:p>
    <w:p w14:paraId="2FDA3ACF" w14:textId="77777777" w:rsidR="008F745A" w:rsidRDefault="008F745A" w:rsidP="008F745A">
      <w:pPr>
        <w:widowControl/>
        <w:shd w:val="clear" w:color="auto" w:fill="FFFFFF"/>
        <w:autoSpaceDE/>
        <w:autoSpaceDN/>
        <w:adjustRightInd/>
        <w:spacing w:before="100" w:beforeAutospacing="1" w:after="100" w:afterAutospacing="1"/>
        <w:ind w:left="1416"/>
        <w:rPr>
          <w:ins w:id="1944" w:author="Stijn Van den bossche" w:date="2021-05-21T20:34:00Z"/>
          <w:rFonts w:ascii="Arial" w:hAnsi="Arial" w:cs="Arial"/>
          <w:color w:val="1D1E20"/>
          <w:szCs w:val="20"/>
          <w:lang w:val="en-US" w:eastAsia="nl-BE"/>
        </w:rPr>
      </w:pPr>
      <w:ins w:id="1945" w:author="Stijn Van den bossche" w:date="2021-05-21T20:34:00Z">
        <w:r>
          <w:rPr>
            <w:rFonts w:ascii="Arial" w:hAnsi="Arial" w:cs="Arial"/>
            <w:color w:val="1D1E20"/>
            <w:szCs w:val="20"/>
            <w:lang w:val="en-US" w:eastAsia="nl-BE"/>
          </w:rPr>
          <w:t>Versterking:</w:t>
        </w:r>
      </w:ins>
    </w:p>
    <w:p w14:paraId="620ED397"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46" w:author="Stijn Van den bossche" w:date="2021-05-21T20:34:00Z"/>
          <w:rFonts w:ascii="Arial" w:hAnsi="Arial" w:cs="Arial"/>
          <w:color w:val="1D1E20"/>
          <w:szCs w:val="20"/>
          <w:lang w:val="en-US" w:eastAsia="nl-BE"/>
        </w:rPr>
      </w:pPr>
      <w:ins w:id="1947"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Bmax </w:t>
        </w:r>
        <w:r>
          <w:rPr>
            <w:rFonts w:ascii="Arial" w:hAnsi="Arial" w:cs="Arial"/>
            <w:color w:val="1D1E20"/>
            <w:szCs w:val="20"/>
            <w:lang w:val="en-US" w:eastAsia="nl-BE"/>
          </w:rPr>
          <w:t xml:space="preserve">= </w:t>
        </w:r>
        <w:bookmarkStart w:id="1948" w:name="_Hlk71804958"/>
      </w:ins>
      <m:oMath>
        <m:f>
          <m:fPr>
            <m:ctrlPr>
              <w:ins w:id="1949" w:author="Stijn Van den bossche" w:date="2021-05-21T20:34:00Z">
                <w:rPr>
                  <w:rFonts w:ascii="Cambria Math" w:hAnsi="Cambria Math" w:cs="Arial"/>
                  <w:i/>
                  <w:color w:val="1D1E20"/>
                  <w:szCs w:val="20"/>
                  <w:lang w:val="en-US" w:eastAsia="nl-BE"/>
                </w:rPr>
              </w:ins>
            </m:ctrlPr>
          </m:fPr>
          <m:num>
            <m:r>
              <w:ins w:id="1950" w:author="Stijn Van den bossche" w:date="2021-05-21T20:34:00Z">
                <w:rPr>
                  <w:rFonts w:ascii="Cambria Math" w:hAnsi="Cambria Math" w:cs="Arial"/>
                  <w:color w:val="1D1E20"/>
                  <w:szCs w:val="20"/>
                  <w:lang w:val="en-US" w:eastAsia="nl-BE"/>
                </w:rPr>
                <m:t>R1</m:t>
              </w:ins>
            </m:r>
          </m:num>
          <m:den>
            <m:r>
              <w:ins w:id="1951" w:author="Stijn Van den bossche" w:date="2021-05-21T20:34:00Z">
                <w:rPr>
                  <w:rFonts w:ascii="Cambria Math" w:hAnsi="Cambria Math" w:cs="Arial"/>
                  <w:color w:val="1D1E20"/>
                  <w:szCs w:val="20"/>
                  <w:lang w:val="en-US" w:eastAsia="nl-BE"/>
                </w:rPr>
                <m:t>R1+R2</m:t>
              </w:ins>
            </m:r>
          </m:den>
        </m:f>
      </m:oMath>
      <w:bookmarkEnd w:id="1948"/>
    </w:p>
    <w:p w14:paraId="6DD83121"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52" w:author="Stijn Van den bossche" w:date="2021-05-21T20:34:00Z"/>
          <w:rFonts w:ascii="Arial" w:hAnsi="Arial" w:cs="Arial"/>
          <w:color w:val="1D1E20"/>
          <w:szCs w:val="20"/>
          <w:lang w:val="en-US" w:eastAsia="nl-BE"/>
        </w:rPr>
      </w:pPr>
      <m:oMath>
        <m:f>
          <m:fPr>
            <m:ctrlPr>
              <w:ins w:id="1953" w:author="Stijn Van den bossche" w:date="2021-05-21T20:34:00Z">
                <w:rPr>
                  <w:rFonts w:ascii="Cambria Math" w:hAnsi="Cambria Math" w:cs="Arial"/>
                  <w:i/>
                  <w:color w:val="1D1E20"/>
                  <w:szCs w:val="20"/>
                  <w:lang w:val="en-US" w:eastAsia="nl-BE"/>
                </w:rPr>
              </w:ins>
            </m:ctrlPr>
          </m:fPr>
          <m:num>
            <m:r>
              <w:ins w:id="1954" w:author="Stijn Van den bossche" w:date="2021-05-21T20:34:00Z">
                <w:rPr>
                  <w:rFonts w:ascii="Cambria Math" w:hAnsi="Cambria Math" w:cs="Arial"/>
                  <w:color w:val="1D1E20"/>
                  <w:szCs w:val="20"/>
                  <w:lang w:val="en-US" w:eastAsia="nl-BE"/>
                </w:rPr>
                <m:t>10k</m:t>
              </w:ins>
            </m:r>
          </m:num>
          <m:den>
            <m:r>
              <w:ins w:id="1955" w:author="Stijn Van den bossche" w:date="2021-05-21T20:34:00Z">
                <w:rPr>
                  <w:rFonts w:ascii="Cambria Math" w:hAnsi="Cambria Math" w:cs="Arial"/>
                  <w:color w:val="1D1E20"/>
                  <w:szCs w:val="20"/>
                  <w:lang w:val="en-US" w:eastAsia="nl-BE"/>
                </w:rPr>
                <m:t>10k+10k</m:t>
              </w:ins>
            </m:r>
          </m:den>
        </m:f>
      </m:oMath>
    </w:p>
    <w:p w14:paraId="19E1A0B3"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56" w:author="Stijn Van den bossche" w:date="2021-05-21T20:34:00Z"/>
          <w:rFonts w:ascii="Arial" w:hAnsi="Arial" w:cs="Arial"/>
          <w:color w:val="1D1E20"/>
          <w:szCs w:val="20"/>
          <w:lang w:val="en-US" w:eastAsia="nl-BE"/>
        </w:rPr>
      </w:pPr>
      <w:ins w:id="1957" w:author="Stijn Van den bossche" w:date="2021-05-21T20:34:00Z">
        <w:r>
          <w:rPr>
            <w:rFonts w:ascii="Arial" w:hAnsi="Arial" w:cs="Arial"/>
            <w:color w:val="1D1E20"/>
            <w:szCs w:val="20"/>
            <w:lang w:val="en-US" w:eastAsia="nl-BE"/>
          </w:rPr>
          <w:t>0,5</w:t>
        </w:r>
      </w:ins>
    </w:p>
    <w:p w14:paraId="7FDEA11B" w14:textId="77777777" w:rsidR="008F745A" w:rsidRDefault="008F745A" w:rsidP="008F745A">
      <w:pPr>
        <w:widowControl/>
        <w:shd w:val="clear" w:color="auto" w:fill="FFFFFF"/>
        <w:autoSpaceDE/>
        <w:autoSpaceDN/>
        <w:adjustRightInd/>
        <w:spacing w:before="100" w:beforeAutospacing="1" w:after="100" w:afterAutospacing="1"/>
        <w:ind w:firstLine="708"/>
        <w:rPr>
          <w:ins w:id="1958" w:author="Stijn Van den bossche" w:date="2021-05-21T20:34:00Z"/>
          <w:rFonts w:ascii="Arial" w:hAnsi="Arial" w:cs="Arial"/>
          <w:color w:val="1D1E20"/>
          <w:szCs w:val="20"/>
          <w:lang w:eastAsia="nl-BE"/>
        </w:rPr>
      </w:pPr>
      <w:ins w:id="1959" w:author="Stijn Van den bossche" w:date="2021-05-21T20:34:00Z">
        <w:r w:rsidRPr="007B1F87">
          <w:rPr>
            <w:rFonts w:ascii="Arial" w:hAnsi="Arial" w:cs="Arial"/>
            <w:color w:val="1D1E20"/>
            <w:szCs w:val="20"/>
            <w:lang w:eastAsia="nl-BE"/>
          </w:rPr>
          <w:t xml:space="preserve">De frequentie van de </w:t>
        </w:r>
        <w:r>
          <w:rPr>
            <w:rFonts w:ascii="Arial" w:hAnsi="Arial" w:cs="Arial"/>
            <w:color w:val="1D1E20"/>
            <w:szCs w:val="20"/>
            <w:lang w:eastAsia="nl-BE"/>
          </w:rPr>
          <w:t>BASS kan je berekenen met de formule:</w:t>
        </w:r>
      </w:ins>
    </w:p>
    <w:p w14:paraId="1AD77DD9"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60" w:author="Stijn Van den bossche" w:date="2021-05-21T20:34:00Z"/>
          <w:rFonts w:ascii="Arial" w:hAnsi="Arial" w:cs="Arial"/>
          <w:color w:val="1D1E20"/>
          <w:szCs w:val="20"/>
          <w:lang w:eastAsia="nl-BE"/>
        </w:rPr>
      </w:pPr>
      <w:proofErr w:type="gramStart"/>
      <w:ins w:id="1961" w:author="Stijn Van den bossche" w:date="2021-05-21T20:34:00Z">
        <w:r>
          <w:rPr>
            <w:rFonts w:ascii="Arial" w:hAnsi="Arial" w:cs="Arial"/>
            <w:color w:val="1D1E20"/>
            <w:szCs w:val="20"/>
            <w:lang w:eastAsia="nl-BE"/>
          </w:rPr>
          <w:t>f</w:t>
        </w:r>
        <w:r>
          <w:rPr>
            <w:rFonts w:ascii="Arial" w:hAnsi="Arial" w:cs="Arial"/>
            <w:color w:val="1D1E20"/>
            <w:szCs w:val="20"/>
            <w:vertAlign w:val="subscript"/>
            <w:lang w:eastAsia="nl-BE"/>
          </w:rPr>
          <w:t>B</w:t>
        </w:r>
        <w:proofErr w:type="gramEnd"/>
        <w:r>
          <w:rPr>
            <w:rFonts w:ascii="Arial" w:hAnsi="Arial" w:cs="Arial"/>
            <w:color w:val="1D1E20"/>
            <w:szCs w:val="20"/>
            <w:lang w:eastAsia="nl-BE"/>
          </w:rPr>
          <w:t xml:space="preserve"> = </w:t>
        </w:r>
        <w:bookmarkStart w:id="1962" w:name="_Hlk71805039"/>
      </w:ins>
      <m:oMath>
        <m:f>
          <m:fPr>
            <m:ctrlPr>
              <w:ins w:id="1963" w:author="Stijn Van den bossche" w:date="2021-05-21T20:34:00Z">
                <w:rPr>
                  <w:rFonts w:ascii="Cambria Math" w:hAnsi="Cambria Math" w:cs="Arial"/>
                  <w:i/>
                  <w:color w:val="1D1E20"/>
                  <w:szCs w:val="20"/>
                  <w:lang w:eastAsia="nl-BE"/>
                </w:rPr>
              </w:ins>
            </m:ctrlPr>
          </m:fPr>
          <m:num>
            <m:r>
              <w:ins w:id="1964" w:author="Stijn Van den bossche" w:date="2021-05-21T20:34:00Z">
                <w:rPr>
                  <w:rFonts w:ascii="Cambria Math" w:hAnsi="Cambria Math" w:cs="Arial"/>
                  <w:color w:val="1D1E20"/>
                  <w:szCs w:val="20"/>
                  <w:lang w:eastAsia="nl-BE"/>
                </w:rPr>
                <m:t>1</m:t>
              </w:ins>
            </m:r>
          </m:num>
          <m:den>
            <m:r>
              <w:ins w:id="1965" w:author="Stijn Van den bossche" w:date="2021-05-21T20:34:00Z">
                <w:rPr>
                  <w:rFonts w:ascii="Cambria Math" w:hAnsi="Cambria Math" w:cs="Arial"/>
                  <w:color w:val="1D1E20"/>
                  <w:szCs w:val="20"/>
                  <w:lang w:eastAsia="nl-BE"/>
                </w:rPr>
                <m:t>2π. R2.C1</m:t>
              </w:ins>
            </m:r>
          </m:den>
        </m:f>
      </m:oMath>
      <w:bookmarkEnd w:id="1962"/>
    </w:p>
    <w:p w14:paraId="5803BD2E"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66" w:author="Stijn Van den bossche" w:date="2021-05-21T20:34:00Z"/>
          <w:rFonts w:ascii="Arial" w:hAnsi="Arial" w:cs="Arial"/>
          <w:color w:val="1D1E20"/>
          <w:szCs w:val="20"/>
          <w:lang w:eastAsia="nl-BE"/>
        </w:rPr>
      </w:pPr>
      <m:oMath>
        <m:f>
          <m:fPr>
            <m:ctrlPr>
              <w:ins w:id="1967" w:author="Stijn Van den bossche" w:date="2021-05-21T20:34:00Z">
                <w:rPr>
                  <w:rFonts w:ascii="Cambria Math" w:hAnsi="Cambria Math" w:cs="Arial"/>
                  <w:i/>
                  <w:color w:val="1D1E20"/>
                  <w:szCs w:val="20"/>
                  <w:lang w:eastAsia="nl-BE"/>
                </w:rPr>
              </w:ins>
            </m:ctrlPr>
          </m:fPr>
          <m:num>
            <m:r>
              <w:ins w:id="1968" w:author="Stijn Van den bossche" w:date="2021-05-21T20:34:00Z">
                <w:rPr>
                  <w:rFonts w:ascii="Cambria Math" w:hAnsi="Cambria Math" w:cs="Arial"/>
                  <w:color w:val="1D1E20"/>
                  <w:szCs w:val="20"/>
                  <w:lang w:eastAsia="nl-BE"/>
                </w:rPr>
                <m:t>1</m:t>
              </w:ins>
            </m:r>
          </m:num>
          <m:den>
            <m:r>
              <w:ins w:id="1969" w:author="Stijn Van den bossche" w:date="2021-05-21T20:34:00Z">
                <w:rPr>
                  <w:rFonts w:ascii="Cambria Math" w:hAnsi="Cambria Math" w:cs="Arial"/>
                  <w:color w:val="1D1E20"/>
                  <w:szCs w:val="20"/>
                  <w:lang w:eastAsia="nl-BE"/>
                </w:rPr>
                <m:t>2π. 10k.2,2µ</m:t>
              </w:ins>
            </m:r>
          </m:den>
        </m:f>
      </m:oMath>
    </w:p>
    <w:p w14:paraId="227D7544"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70" w:author="Stijn Van den bossche" w:date="2021-05-21T20:34:00Z"/>
          <w:rFonts w:ascii="Arial" w:hAnsi="Arial" w:cs="Arial"/>
          <w:color w:val="1D1E20"/>
          <w:szCs w:val="20"/>
          <w:lang w:eastAsia="nl-BE"/>
        </w:rPr>
      </w:pPr>
      <w:ins w:id="1971" w:author="Stijn Van den bossche" w:date="2021-05-21T20:34:00Z">
        <w:r>
          <w:rPr>
            <w:rFonts w:ascii="Arial" w:hAnsi="Arial" w:cs="Arial"/>
            <w:color w:val="1D1E20"/>
            <w:szCs w:val="20"/>
            <w:lang w:eastAsia="nl-BE"/>
          </w:rPr>
          <w:t xml:space="preserve">7,2343 Hz </w:t>
        </w:r>
      </w:ins>
    </w:p>
    <w:p w14:paraId="4208663A" w14:textId="77777777" w:rsidR="008F745A" w:rsidRDefault="008F745A" w:rsidP="008F745A">
      <w:pPr>
        <w:pStyle w:val="ListParagraph"/>
        <w:widowControl/>
        <w:shd w:val="clear" w:color="auto" w:fill="FFFFFF"/>
        <w:autoSpaceDE/>
        <w:autoSpaceDN/>
        <w:adjustRightInd/>
        <w:spacing w:before="100" w:beforeAutospacing="1" w:after="100" w:afterAutospacing="1"/>
        <w:ind w:left="2484"/>
        <w:rPr>
          <w:ins w:id="1972" w:author="Stijn Van den bossche" w:date="2021-05-21T20:34:00Z"/>
          <w:rFonts w:ascii="Arial" w:hAnsi="Arial" w:cs="Arial"/>
          <w:color w:val="1D1E20"/>
          <w:szCs w:val="20"/>
          <w:lang w:eastAsia="nl-BE"/>
        </w:rPr>
      </w:pPr>
    </w:p>
    <w:p w14:paraId="5746A592" w14:textId="77777777" w:rsidR="008F745A" w:rsidRPr="003740AB" w:rsidRDefault="008F745A" w:rsidP="008F745A">
      <w:pPr>
        <w:pStyle w:val="ListParagraph"/>
        <w:widowControl/>
        <w:shd w:val="clear" w:color="auto" w:fill="FFFFFF"/>
        <w:autoSpaceDE/>
        <w:autoSpaceDN/>
        <w:adjustRightInd/>
        <w:spacing w:before="100" w:beforeAutospacing="1" w:after="100" w:afterAutospacing="1"/>
        <w:ind w:left="2484"/>
        <w:rPr>
          <w:ins w:id="1973" w:author="Stijn Van den bossche" w:date="2021-05-21T20:34:00Z"/>
          <w:rFonts w:ascii="Arial" w:hAnsi="Arial" w:cs="Arial"/>
          <w:color w:val="1D1E20"/>
          <w:szCs w:val="20"/>
          <w:lang w:eastAsia="nl-BE"/>
        </w:rPr>
      </w:pPr>
    </w:p>
    <w:p w14:paraId="4C4ABE76" w14:textId="77777777" w:rsidR="008F745A" w:rsidRPr="002F66BA" w:rsidRDefault="008F745A" w:rsidP="008F745A">
      <w:pPr>
        <w:widowControl/>
        <w:shd w:val="clear" w:color="auto" w:fill="FFFFFF"/>
        <w:autoSpaceDE/>
        <w:autoSpaceDN/>
        <w:adjustRightInd/>
        <w:spacing w:before="100" w:beforeAutospacing="1" w:after="100" w:afterAutospacing="1" w:line="384" w:lineRule="atLeast"/>
        <w:rPr>
          <w:ins w:id="1974" w:author="Stijn Van den bossche" w:date="2021-05-21T20:34:00Z"/>
          <w:rFonts w:ascii="Arial" w:hAnsi="Arial" w:cs="Arial"/>
          <w:color w:val="1D1E20"/>
          <w:sz w:val="22"/>
          <w:szCs w:val="22"/>
          <w:lang w:eastAsia="nl-BE"/>
        </w:rPr>
      </w:pPr>
      <w:ins w:id="1975" w:author="Stijn Van den bossche" w:date="2021-05-21T20:34:00Z">
        <w:r w:rsidRPr="002F66BA">
          <w:rPr>
            <w:rFonts w:ascii="Arial" w:hAnsi="Arial" w:cs="Arial"/>
            <w:color w:val="1D1E20"/>
            <w:sz w:val="22"/>
            <w:szCs w:val="22"/>
            <w:lang w:eastAsia="nl-BE"/>
          </w:rPr>
          <w:t>Om de TREBLE te berekenen</w:t>
        </w:r>
        <w:r>
          <w:rPr>
            <w:rFonts w:ascii="Arial" w:hAnsi="Arial" w:cs="Arial"/>
            <w:color w:val="1D1E20"/>
            <w:sz w:val="22"/>
            <w:szCs w:val="22"/>
            <w:lang w:eastAsia="nl-BE"/>
          </w:rPr>
          <w:t xml:space="preserve"> zullen de hoge frequenties de condensator gedragen al een kortsluiting waardoor de gain nu gecontroleerd wordt door de treble-potentiometer.</w:t>
        </w:r>
      </w:ins>
    </w:p>
    <w:p w14:paraId="6A798856" w14:textId="77777777" w:rsidR="008F745A" w:rsidRDefault="008F745A" w:rsidP="008F745A">
      <w:pPr>
        <w:widowControl/>
        <w:shd w:val="clear" w:color="auto" w:fill="FFFFFF"/>
        <w:autoSpaceDE/>
        <w:autoSpaceDN/>
        <w:adjustRightInd/>
        <w:spacing w:before="100" w:beforeAutospacing="1" w:after="100" w:afterAutospacing="1"/>
        <w:ind w:firstLine="708"/>
        <w:rPr>
          <w:ins w:id="1976" w:author="Stijn Van den bossche" w:date="2021-05-21T20:34:00Z"/>
          <w:rFonts w:ascii="Arial" w:hAnsi="Arial" w:cs="Arial"/>
          <w:color w:val="1D1E20"/>
          <w:szCs w:val="20"/>
          <w:lang w:eastAsia="nl-BE"/>
        </w:rPr>
      </w:pPr>
      <w:ins w:id="1977" w:author="Stijn Van den bossche" w:date="2021-05-21T20:34:00Z">
        <w:r>
          <w:rPr>
            <w:rFonts w:ascii="Arial" w:hAnsi="Arial" w:cs="Arial"/>
            <w:color w:val="1D1E20"/>
            <w:szCs w:val="20"/>
            <w:lang w:eastAsia="nl-BE"/>
          </w:rPr>
          <w:t>Potentiometer op minimum:</w:t>
        </w:r>
      </w:ins>
    </w:p>
    <w:p w14:paraId="5370326B" w14:textId="77777777" w:rsidR="008F745A" w:rsidRPr="006D2D42"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78" w:author="Stijn Van den bossche" w:date="2021-05-21T20:34:00Z"/>
          <w:rFonts w:ascii="Arial" w:hAnsi="Arial" w:cs="Arial"/>
          <w:color w:val="1D1E20"/>
          <w:szCs w:val="20"/>
          <w:lang w:val="en-US" w:eastAsia="nl-BE"/>
        </w:rPr>
      </w:pPr>
      <w:ins w:id="1979"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minimum</w:t>
        </w:r>
        <w:r w:rsidRPr="00083A14">
          <w:rPr>
            <w:rFonts w:ascii="Arial" w:hAnsi="Arial" w:cs="Arial"/>
            <w:color w:val="1D1E20"/>
            <w:szCs w:val="20"/>
            <w:lang w:val="en-US" w:eastAsia="nl-BE"/>
          </w:rPr>
          <w:t xml:space="preserve"> = </w:t>
        </w:r>
      </w:ins>
      <m:oMath>
        <m:f>
          <m:fPr>
            <m:ctrlPr>
              <w:ins w:id="1980" w:author="Stijn Van den bossche" w:date="2021-05-21T20:34:00Z">
                <w:rPr>
                  <w:rFonts w:ascii="Cambria Math" w:hAnsi="Cambria Math" w:cs="Arial"/>
                  <w:i/>
                  <w:color w:val="1D1E20"/>
                  <w:szCs w:val="20"/>
                  <w:lang w:eastAsia="nl-BE"/>
                </w:rPr>
              </w:ins>
            </m:ctrlPr>
          </m:fPr>
          <m:num>
            <m:r>
              <w:ins w:id="1981" w:author="Stijn Van den bossche" w:date="2021-05-21T20:34:00Z">
                <w:rPr>
                  <w:rFonts w:ascii="Cambria Math" w:hAnsi="Cambria Math" w:cs="Arial"/>
                  <w:color w:val="1D1E20"/>
                  <w:szCs w:val="20"/>
                  <w:lang w:eastAsia="nl-BE"/>
                </w:rPr>
                <m:t>Vi</m:t>
              </w:ins>
            </m:r>
          </m:num>
          <m:den>
            <m:r>
              <w:ins w:id="1982" w:author="Stijn Van den bossche" w:date="2021-05-21T20:34:00Z">
                <w:rPr>
                  <w:rFonts w:ascii="Cambria Math" w:hAnsi="Cambria Math" w:cs="Arial"/>
                  <w:color w:val="1D1E20"/>
                  <w:szCs w:val="20"/>
                  <w:lang w:eastAsia="nl-BE"/>
                </w:rPr>
                <m:t>R</m:t>
              </w:ins>
            </m:r>
            <m:r>
              <w:ins w:id="1983" w:author="Stijn Van den bossche" w:date="2021-05-21T20:34:00Z">
                <w:rPr>
                  <w:rFonts w:ascii="Cambria Math" w:hAnsi="Cambria Math" w:cs="Arial"/>
                  <w:color w:val="1D1E20"/>
                  <w:szCs w:val="20"/>
                  <w:lang w:val="en-US" w:eastAsia="nl-BE"/>
                </w:rPr>
                <m:t>3</m:t>
              </w:ins>
            </m:r>
          </m:den>
        </m:f>
      </m:oMath>
      <w:ins w:id="1984" w:author="Stijn Van den bossche" w:date="2021-05-21T20:34:00Z">
        <w:r w:rsidRPr="00083A14">
          <w:rPr>
            <w:rFonts w:ascii="Arial" w:hAnsi="Arial" w:cs="Arial"/>
            <w:color w:val="1D1E20"/>
            <w:szCs w:val="20"/>
            <w:lang w:val="en-US" w:eastAsia="nl-BE"/>
          </w:rPr>
          <w:t xml:space="preserve"> = </w:t>
        </w:r>
      </w:ins>
      <m:oMath>
        <m:f>
          <m:fPr>
            <m:ctrlPr>
              <w:ins w:id="1985" w:author="Stijn Van den bossche" w:date="2021-05-21T20:34:00Z">
                <w:rPr>
                  <w:rFonts w:ascii="Cambria Math" w:hAnsi="Cambria Math" w:cs="Arial"/>
                  <w:i/>
                  <w:color w:val="1D1E20"/>
                  <w:szCs w:val="20"/>
                  <w:lang w:eastAsia="nl-BE"/>
                </w:rPr>
              </w:ins>
            </m:ctrlPr>
          </m:fPr>
          <m:num>
            <m:r>
              <w:ins w:id="1986" w:author="Stijn Van den bossche" w:date="2021-05-21T20:34:00Z">
                <w:rPr>
                  <w:rFonts w:ascii="Cambria Math" w:hAnsi="Cambria Math" w:cs="Arial"/>
                  <w:color w:val="1D1E20"/>
                  <w:szCs w:val="20"/>
                  <w:lang w:eastAsia="nl-BE"/>
                </w:rPr>
                <m:t>Vo</m:t>
              </w:ins>
            </m:r>
          </m:num>
          <m:den>
            <m:r>
              <w:ins w:id="1987" w:author="Stijn Van den bossche" w:date="2021-05-21T20:34:00Z">
                <w:rPr>
                  <w:rFonts w:ascii="Cambria Math" w:hAnsi="Cambria Math" w:cs="Arial"/>
                  <w:color w:val="1D1E20"/>
                  <w:szCs w:val="20"/>
                  <w:lang w:eastAsia="nl-BE"/>
                </w:rPr>
                <m:t>R</m:t>
              </w:ins>
            </m:r>
            <m:r>
              <w:ins w:id="1988" w:author="Stijn Van den bossche" w:date="2021-05-21T20:34:00Z">
                <w:rPr>
                  <w:rFonts w:ascii="Cambria Math" w:hAnsi="Cambria Math" w:cs="Arial"/>
                  <w:color w:val="1D1E20"/>
                  <w:szCs w:val="20"/>
                  <w:lang w:val="en-US" w:eastAsia="nl-BE"/>
                </w:rPr>
                <m:t>3+</m:t>
              </w:ins>
            </m:r>
            <m:r>
              <w:ins w:id="1989" w:author="Stijn Van den bossche" w:date="2021-05-21T20:34:00Z">
                <w:rPr>
                  <w:rFonts w:ascii="Cambria Math" w:hAnsi="Cambria Math" w:cs="Arial"/>
                  <w:color w:val="1D1E20"/>
                  <w:szCs w:val="20"/>
                  <w:lang w:eastAsia="nl-BE"/>
                </w:rPr>
                <m:t>R</m:t>
              </w:ins>
            </m:r>
            <m:r>
              <w:ins w:id="1990" w:author="Stijn Van den bossche" w:date="2021-05-21T20:34:00Z">
                <w:rPr>
                  <w:rFonts w:ascii="Cambria Math" w:hAnsi="Cambria Math" w:cs="Arial"/>
                  <w:color w:val="1D1E20"/>
                  <w:szCs w:val="20"/>
                  <w:lang w:val="en-US" w:eastAsia="nl-BE"/>
                </w:rPr>
                <m:t>4</m:t>
              </w:ins>
            </m:r>
          </m:den>
        </m:f>
      </m:oMath>
    </w:p>
    <w:p w14:paraId="124B1149" w14:textId="77777777" w:rsidR="008F745A" w:rsidRDefault="008F745A" w:rsidP="008F745A">
      <w:pPr>
        <w:widowControl/>
        <w:shd w:val="clear" w:color="auto" w:fill="FFFFFF"/>
        <w:autoSpaceDE/>
        <w:autoSpaceDN/>
        <w:adjustRightInd/>
        <w:spacing w:before="100" w:beforeAutospacing="1" w:after="100" w:afterAutospacing="1"/>
        <w:ind w:left="1416"/>
        <w:rPr>
          <w:ins w:id="1991" w:author="Stijn Van den bossche" w:date="2021-05-21T20:34:00Z"/>
          <w:rFonts w:ascii="Arial" w:hAnsi="Arial" w:cs="Arial"/>
          <w:color w:val="1D1E20"/>
          <w:szCs w:val="20"/>
          <w:lang w:val="en-US" w:eastAsia="nl-BE"/>
        </w:rPr>
      </w:pPr>
      <w:ins w:id="1992" w:author="Stijn Van den bossche" w:date="2021-05-21T20:34:00Z">
        <w:r>
          <w:rPr>
            <w:rFonts w:ascii="Arial" w:hAnsi="Arial" w:cs="Arial"/>
            <w:color w:val="1D1E20"/>
            <w:szCs w:val="20"/>
            <w:lang w:val="en-US" w:eastAsia="nl-BE"/>
          </w:rPr>
          <w:t>Versterking:</w:t>
        </w:r>
      </w:ins>
    </w:p>
    <w:p w14:paraId="64E2CBE6"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93" w:author="Stijn Van den bossche" w:date="2021-05-21T20:34:00Z"/>
          <w:rFonts w:ascii="Arial" w:hAnsi="Arial" w:cs="Arial"/>
          <w:color w:val="1D1E20"/>
          <w:szCs w:val="20"/>
          <w:lang w:val="en-US" w:eastAsia="nl-BE"/>
        </w:rPr>
      </w:pPr>
      <w:ins w:id="1994"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Tmin </w:t>
        </w:r>
        <w:r>
          <w:rPr>
            <w:rFonts w:ascii="Arial" w:hAnsi="Arial" w:cs="Arial"/>
            <w:color w:val="1D1E20"/>
            <w:szCs w:val="20"/>
            <w:lang w:val="en-US" w:eastAsia="nl-BE"/>
          </w:rPr>
          <w:t xml:space="preserve">= </w:t>
        </w:r>
      </w:ins>
      <m:oMath>
        <m:f>
          <m:fPr>
            <m:ctrlPr>
              <w:ins w:id="1995" w:author="Stijn Van den bossche" w:date="2021-05-21T20:34:00Z">
                <w:rPr>
                  <w:rFonts w:ascii="Cambria Math" w:hAnsi="Cambria Math" w:cs="Arial"/>
                  <w:i/>
                  <w:color w:val="1D1E20"/>
                  <w:szCs w:val="20"/>
                  <w:lang w:val="en-US" w:eastAsia="nl-BE"/>
                </w:rPr>
              </w:ins>
            </m:ctrlPr>
          </m:fPr>
          <m:num>
            <m:r>
              <w:ins w:id="1996" w:author="Stijn Van den bossche" w:date="2021-05-21T20:34:00Z">
                <w:rPr>
                  <w:rFonts w:ascii="Cambria Math" w:hAnsi="Cambria Math" w:cs="Arial"/>
                  <w:color w:val="1D1E20"/>
                  <w:szCs w:val="20"/>
                  <w:lang w:val="en-US" w:eastAsia="nl-BE"/>
                </w:rPr>
                <m:t>R3</m:t>
              </w:ins>
            </m:r>
          </m:num>
          <m:den>
            <m:r>
              <w:ins w:id="1997" w:author="Stijn Van den bossche" w:date="2021-05-21T20:34:00Z">
                <w:rPr>
                  <w:rFonts w:ascii="Cambria Math" w:hAnsi="Cambria Math" w:cs="Arial"/>
                  <w:color w:val="1D1E20"/>
                  <w:szCs w:val="20"/>
                  <w:lang w:val="en-US" w:eastAsia="nl-BE"/>
                </w:rPr>
                <m:t>R1+R3+2.R5</m:t>
              </w:ins>
            </m:r>
          </m:den>
        </m:f>
      </m:oMath>
    </w:p>
    <w:p w14:paraId="6BB5211A"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98" w:author="Stijn Van den bossche" w:date="2021-05-21T20:34:00Z"/>
          <w:rFonts w:ascii="Arial" w:hAnsi="Arial" w:cs="Arial"/>
          <w:color w:val="1D1E20"/>
          <w:szCs w:val="20"/>
          <w:lang w:val="en-US" w:eastAsia="nl-BE"/>
        </w:rPr>
      </w:pPr>
      <m:oMath>
        <m:f>
          <m:fPr>
            <m:ctrlPr>
              <w:ins w:id="1999" w:author="Stijn Van den bossche" w:date="2021-05-21T20:34:00Z">
                <w:rPr>
                  <w:rFonts w:ascii="Cambria Math" w:hAnsi="Cambria Math" w:cs="Arial"/>
                  <w:i/>
                  <w:color w:val="1D1E20"/>
                  <w:szCs w:val="20"/>
                  <w:lang w:val="en-US" w:eastAsia="nl-BE"/>
                </w:rPr>
              </w:ins>
            </m:ctrlPr>
          </m:fPr>
          <m:num>
            <m:r>
              <w:ins w:id="2000" w:author="Stijn Van den bossche" w:date="2021-05-21T20:34:00Z">
                <w:rPr>
                  <w:rFonts w:ascii="Cambria Math" w:hAnsi="Cambria Math" w:cs="Arial"/>
                  <w:color w:val="1D1E20"/>
                  <w:szCs w:val="20"/>
                  <w:lang w:val="en-US" w:eastAsia="nl-BE"/>
                </w:rPr>
                <m:t>10k</m:t>
              </w:ins>
            </m:r>
          </m:num>
          <m:den>
            <m:r>
              <w:ins w:id="2001" w:author="Stijn Van den bossche" w:date="2021-05-21T20:34:00Z">
                <w:rPr>
                  <w:rFonts w:ascii="Cambria Math" w:hAnsi="Cambria Math" w:cs="Arial"/>
                  <w:color w:val="1D1E20"/>
                  <w:szCs w:val="20"/>
                  <w:lang w:val="en-US" w:eastAsia="nl-BE"/>
                </w:rPr>
                <m:t>10k+10k+2.22k</m:t>
              </w:ins>
            </m:r>
          </m:den>
        </m:f>
      </m:oMath>
    </w:p>
    <w:p w14:paraId="1EC3C787"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02" w:author="Stijn Van den bossche" w:date="2021-05-21T20:34:00Z"/>
          <w:rFonts w:ascii="Arial" w:hAnsi="Arial" w:cs="Arial"/>
          <w:color w:val="1D1E20"/>
          <w:szCs w:val="20"/>
          <w:lang w:val="en-US" w:eastAsia="nl-BE"/>
        </w:rPr>
      </w:pPr>
      <w:ins w:id="2003" w:author="Stijn Van den bossche" w:date="2021-05-21T20:34:00Z">
        <w:r>
          <w:rPr>
            <w:rFonts w:ascii="Arial" w:hAnsi="Arial" w:cs="Arial"/>
            <w:color w:val="1D1E20"/>
            <w:szCs w:val="20"/>
            <w:lang w:val="en-US" w:eastAsia="nl-BE"/>
          </w:rPr>
          <w:t>0,15625</w:t>
        </w:r>
      </w:ins>
    </w:p>
    <w:p w14:paraId="57CA3ADE" w14:textId="77777777" w:rsidR="008F745A" w:rsidRDefault="008F745A" w:rsidP="008F745A">
      <w:pPr>
        <w:widowControl/>
        <w:shd w:val="clear" w:color="auto" w:fill="FFFFFF"/>
        <w:autoSpaceDE/>
        <w:autoSpaceDN/>
        <w:adjustRightInd/>
        <w:spacing w:before="100" w:beforeAutospacing="1" w:after="100" w:afterAutospacing="1"/>
        <w:ind w:firstLine="708"/>
        <w:rPr>
          <w:ins w:id="2004" w:author="Stijn Van den bossche" w:date="2021-05-21T20:34:00Z"/>
          <w:rFonts w:ascii="Arial" w:hAnsi="Arial" w:cs="Arial"/>
          <w:color w:val="1D1E20"/>
          <w:szCs w:val="20"/>
          <w:lang w:val="en-US" w:eastAsia="nl-BE"/>
        </w:rPr>
      </w:pPr>
      <w:ins w:id="2005" w:author="Stijn Van den bossche" w:date="2021-05-21T20:34:00Z">
        <w:r>
          <w:rPr>
            <w:rFonts w:ascii="Arial" w:hAnsi="Arial" w:cs="Arial"/>
            <w:color w:val="1D1E20"/>
            <w:szCs w:val="20"/>
            <w:lang w:val="en-US" w:eastAsia="nl-BE"/>
          </w:rPr>
          <w:t xml:space="preserve">Potentiometer op maximum: </w:t>
        </w:r>
      </w:ins>
    </w:p>
    <w:p w14:paraId="044132AA" w14:textId="77777777" w:rsidR="008F745A" w:rsidRPr="00835E78"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06" w:author="Stijn Van den bossche" w:date="2021-05-21T20:34:00Z"/>
          <w:rFonts w:ascii="Arial" w:hAnsi="Arial" w:cs="Arial"/>
          <w:color w:val="1D1E20"/>
          <w:szCs w:val="20"/>
          <w:lang w:val="en-US" w:eastAsia="nl-BE"/>
        </w:rPr>
      </w:pPr>
      <w:ins w:id="2007"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w:t>
        </w:r>
        <w:r>
          <w:rPr>
            <w:rFonts w:ascii="Arial" w:hAnsi="Arial" w:cs="Arial"/>
            <w:color w:val="1D1E20"/>
            <w:szCs w:val="20"/>
            <w:vertAlign w:val="subscript"/>
            <w:lang w:val="en-US" w:eastAsia="nl-BE"/>
          </w:rPr>
          <w:t>aximum</w:t>
        </w:r>
        <w:r w:rsidRPr="00083A14">
          <w:rPr>
            <w:rFonts w:ascii="Arial" w:hAnsi="Arial" w:cs="Arial"/>
            <w:color w:val="1D1E20"/>
            <w:szCs w:val="20"/>
            <w:lang w:val="en-US" w:eastAsia="nl-BE"/>
          </w:rPr>
          <w:t xml:space="preserve"> = </w:t>
        </w:r>
      </w:ins>
      <m:oMath>
        <m:f>
          <m:fPr>
            <m:ctrlPr>
              <w:ins w:id="2008" w:author="Stijn Van den bossche" w:date="2021-05-21T20:34:00Z">
                <w:rPr>
                  <w:rFonts w:ascii="Cambria Math" w:hAnsi="Cambria Math" w:cs="Arial"/>
                  <w:i/>
                  <w:color w:val="1D1E20"/>
                  <w:szCs w:val="20"/>
                  <w:lang w:eastAsia="nl-BE"/>
                </w:rPr>
              </w:ins>
            </m:ctrlPr>
          </m:fPr>
          <m:num>
            <m:r>
              <w:ins w:id="2009" w:author="Stijn Van den bossche" w:date="2021-05-21T20:34:00Z">
                <w:rPr>
                  <w:rFonts w:ascii="Cambria Math" w:hAnsi="Cambria Math" w:cs="Arial"/>
                  <w:color w:val="1D1E20"/>
                  <w:szCs w:val="20"/>
                  <w:lang w:eastAsia="nl-BE"/>
                </w:rPr>
                <m:t>Vi</m:t>
              </w:ins>
            </m:r>
          </m:num>
          <m:den>
            <m:r>
              <w:ins w:id="2010" w:author="Stijn Van den bossche" w:date="2021-05-21T20:34:00Z">
                <w:rPr>
                  <w:rFonts w:ascii="Cambria Math" w:hAnsi="Cambria Math" w:cs="Arial"/>
                  <w:color w:val="1D1E20"/>
                  <w:szCs w:val="20"/>
                  <w:lang w:eastAsia="nl-BE"/>
                </w:rPr>
                <m:t>R</m:t>
              </w:ins>
            </m:r>
            <m:r>
              <w:ins w:id="2011" w:author="Stijn Van den bossche" w:date="2021-05-21T20:34:00Z">
                <w:rPr>
                  <w:rFonts w:ascii="Cambria Math" w:hAnsi="Cambria Math" w:cs="Arial"/>
                  <w:color w:val="1D1E20"/>
                  <w:szCs w:val="20"/>
                  <w:lang w:val="en-US" w:eastAsia="nl-BE"/>
                </w:rPr>
                <m:t>3+R4</m:t>
              </w:ins>
            </m:r>
          </m:den>
        </m:f>
      </m:oMath>
      <w:ins w:id="2012" w:author="Stijn Van den bossche" w:date="2021-05-21T20:34:00Z">
        <w:r w:rsidRPr="00083A14">
          <w:rPr>
            <w:rFonts w:ascii="Arial" w:hAnsi="Arial" w:cs="Arial"/>
            <w:color w:val="1D1E20"/>
            <w:szCs w:val="20"/>
            <w:lang w:val="en-US" w:eastAsia="nl-BE"/>
          </w:rPr>
          <w:t xml:space="preserve"> = </w:t>
        </w:r>
      </w:ins>
      <m:oMath>
        <m:f>
          <m:fPr>
            <m:ctrlPr>
              <w:ins w:id="2013" w:author="Stijn Van den bossche" w:date="2021-05-21T20:34:00Z">
                <w:rPr>
                  <w:rFonts w:ascii="Cambria Math" w:hAnsi="Cambria Math" w:cs="Arial"/>
                  <w:i/>
                  <w:color w:val="1D1E20"/>
                  <w:szCs w:val="20"/>
                  <w:lang w:eastAsia="nl-BE"/>
                </w:rPr>
              </w:ins>
            </m:ctrlPr>
          </m:fPr>
          <m:num>
            <m:r>
              <w:ins w:id="2014" w:author="Stijn Van den bossche" w:date="2021-05-21T20:34:00Z">
                <w:rPr>
                  <w:rFonts w:ascii="Cambria Math" w:hAnsi="Cambria Math" w:cs="Arial"/>
                  <w:color w:val="1D1E20"/>
                  <w:szCs w:val="20"/>
                  <w:lang w:eastAsia="nl-BE"/>
                </w:rPr>
                <m:t>Vo</m:t>
              </w:ins>
            </m:r>
          </m:num>
          <m:den>
            <m:r>
              <w:ins w:id="2015" w:author="Stijn Van den bossche" w:date="2021-05-21T20:34:00Z">
                <w:rPr>
                  <w:rFonts w:ascii="Cambria Math" w:hAnsi="Cambria Math" w:cs="Arial"/>
                  <w:color w:val="1D1E20"/>
                  <w:szCs w:val="20"/>
                  <w:lang w:eastAsia="nl-BE"/>
                </w:rPr>
                <m:t>R</m:t>
              </w:ins>
            </m:r>
            <m:r>
              <w:ins w:id="2016" w:author="Stijn Van den bossche" w:date="2021-05-21T20:34:00Z">
                <w:rPr>
                  <w:rFonts w:ascii="Cambria Math" w:hAnsi="Cambria Math" w:cs="Arial"/>
                  <w:color w:val="1D1E20"/>
                  <w:szCs w:val="20"/>
                  <w:lang w:val="en-US" w:eastAsia="nl-BE"/>
                </w:rPr>
                <m:t>3</m:t>
              </w:ins>
            </m:r>
          </m:den>
        </m:f>
      </m:oMath>
    </w:p>
    <w:p w14:paraId="54415955" w14:textId="77777777" w:rsidR="008F745A" w:rsidRDefault="008F745A" w:rsidP="008F745A">
      <w:pPr>
        <w:widowControl/>
        <w:shd w:val="clear" w:color="auto" w:fill="FFFFFF"/>
        <w:autoSpaceDE/>
        <w:autoSpaceDN/>
        <w:adjustRightInd/>
        <w:spacing w:before="100" w:beforeAutospacing="1" w:after="100" w:afterAutospacing="1"/>
        <w:ind w:left="1416"/>
        <w:rPr>
          <w:ins w:id="2017" w:author="Stijn Van den bossche" w:date="2021-05-21T20:34:00Z"/>
          <w:rFonts w:ascii="Arial" w:hAnsi="Arial" w:cs="Arial"/>
          <w:color w:val="1D1E20"/>
          <w:szCs w:val="20"/>
          <w:lang w:val="en-US" w:eastAsia="nl-BE"/>
        </w:rPr>
      </w:pPr>
      <w:ins w:id="2018" w:author="Stijn Van den bossche" w:date="2021-05-21T20:34:00Z">
        <w:r>
          <w:rPr>
            <w:rFonts w:ascii="Arial" w:hAnsi="Arial" w:cs="Arial"/>
            <w:color w:val="1D1E20"/>
            <w:szCs w:val="20"/>
            <w:lang w:val="en-US" w:eastAsia="nl-BE"/>
          </w:rPr>
          <w:t>Versterking:</w:t>
        </w:r>
      </w:ins>
    </w:p>
    <w:p w14:paraId="6A0CE6D8"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19" w:author="Stijn Van den bossche" w:date="2021-05-21T20:34:00Z"/>
          <w:rFonts w:ascii="Arial" w:hAnsi="Arial" w:cs="Arial"/>
          <w:color w:val="1D1E20"/>
          <w:szCs w:val="20"/>
          <w:lang w:val="en-US" w:eastAsia="nl-BE"/>
        </w:rPr>
      </w:pPr>
      <w:ins w:id="2020"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 xml:space="preserve">Tmax </w:t>
        </w:r>
        <w:r>
          <w:rPr>
            <w:rFonts w:ascii="Arial" w:hAnsi="Arial" w:cs="Arial"/>
            <w:color w:val="1D1E20"/>
            <w:szCs w:val="20"/>
            <w:lang w:val="en-US" w:eastAsia="nl-BE"/>
          </w:rPr>
          <w:t xml:space="preserve">= </w:t>
        </w:r>
        <w:bookmarkStart w:id="2021" w:name="_Hlk71805530"/>
      </w:ins>
      <m:oMath>
        <m:f>
          <m:fPr>
            <m:ctrlPr>
              <w:ins w:id="2022" w:author="Stijn Van den bossche" w:date="2021-05-21T20:34:00Z">
                <w:rPr>
                  <w:rFonts w:ascii="Cambria Math" w:hAnsi="Cambria Math" w:cs="Arial"/>
                  <w:i/>
                  <w:color w:val="1D1E20"/>
                  <w:szCs w:val="20"/>
                  <w:lang w:val="en-US" w:eastAsia="nl-BE"/>
                </w:rPr>
              </w:ins>
            </m:ctrlPr>
          </m:fPr>
          <m:num>
            <m:r>
              <w:ins w:id="2023" w:author="Stijn Van den bossche" w:date="2021-05-21T20:34:00Z">
                <w:rPr>
                  <w:rFonts w:ascii="Cambria Math" w:hAnsi="Cambria Math" w:cs="Arial"/>
                  <w:color w:val="1D1E20"/>
                  <w:szCs w:val="20"/>
                  <w:lang w:val="en-US" w:eastAsia="nl-BE"/>
                </w:rPr>
                <m:t>R1+R3+2.R5</m:t>
              </w:ins>
            </m:r>
          </m:num>
          <m:den>
            <m:r>
              <w:ins w:id="2024" w:author="Stijn Van den bossche" w:date="2021-05-21T20:34:00Z">
                <w:rPr>
                  <w:rFonts w:ascii="Cambria Math" w:hAnsi="Cambria Math" w:cs="Arial"/>
                  <w:color w:val="1D1E20"/>
                  <w:szCs w:val="20"/>
                  <w:lang w:val="en-US" w:eastAsia="nl-BE"/>
                </w:rPr>
                <m:t>R3</m:t>
              </w:ins>
            </m:r>
          </m:den>
        </m:f>
      </m:oMath>
    </w:p>
    <w:bookmarkEnd w:id="2021"/>
    <w:p w14:paraId="0C00EBED"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25" w:author="Stijn Van den bossche" w:date="2021-05-21T20:34:00Z"/>
          <w:rFonts w:ascii="Arial" w:hAnsi="Arial" w:cs="Arial"/>
          <w:color w:val="1D1E20"/>
          <w:szCs w:val="20"/>
          <w:lang w:val="en-US" w:eastAsia="nl-BE"/>
        </w:rPr>
      </w:pPr>
      <m:oMath>
        <m:f>
          <m:fPr>
            <m:ctrlPr>
              <w:ins w:id="2026" w:author="Stijn Van den bossche" w:date="2021-05-21T20:34:00Z">
                <w:rPr>
                  <w:rFonts w:ascii="Cambria Math" w:hAnsi="Cambria Math" w:cs="Arial"/>
                  <w:i/>
                  <w:color w:val="1D1E20"/>
                  <w:szCs w:val="20"/>
                  <w:lang w:val="en-US" w:eastAsia="nl-BE"/>
                </w:rPr>
              </w:ins>
            </m:ctrlPr>
          </m:fPr>
          <m:num>
            <m:r>
              <w:ins w:id="2027" w:author="Stijn Van den bossche" w:date="2021-05-21T20:34:00Z">
                <w:rPr>
                  <w:rFonts w:ascii="Cambria Math" w:hAnsi="Cambria Math" w:cs="Arial"/>
                  <w:color w:val="1D1E20"/>
                  <w:szCs w:val="20"/>
                  <w:lang w:val="en-US" w:eastAsia="nl-BE"/>
                </w:rPr>
                <m:t>10k+10k+2.22k</m:t>
              </w:ins>
            </m:r>
          </m:num>
          <m:den>
            <m:r>
              <w:ins w:id="2028" w:author="Stijn Van den bossche" w:date="2021-05-21T20:34:00Z">
                <w:rPr>
                  <w:rFonts w:ascii="Cambria Math" w:hAnsi="Cambria Math" w:cs="Arial"/>
                  <w:color w:val="1D1E20"/>
                  <w:szCs w:val="20"/>
                  <w:lang w:val="en-US" w:eastAsia="nl-BE"/>
                </w:rPr>
                <m:t>10k</m:t>
              </w:ins>
            </m:r>
          </m:den>
        </m:f>
      </m:oMath>
    </w:p>
    <w:p w14:paraId="1A679574" w14:textId="77777777" w:rsidR="008F745A" w:rsidRPr="00455672"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29" w:author="Stijn Van den bossche" w:date="2021-05-21T20:34:00Z"/>
          <w:rFonts w:ascii="Arial" w:hAnsi="Arial" w:cs="Arial"/>
          <w:color w:val="1D1E20"/>
          <w:szCs w:val="20"/>
          <w:lang w:val="en-US" w:eastAsia="nl-BE"/>
        </w:rPr>
      </w:pPr>
      <w:ins w:id="2030" w:author="Stijn Van den bossche" w:date="2021-05-21T20:34:00Z">
        <w:r>
          <w:rPr>
            <w:rFonts w:ascii="Arial" w:hAnsi="Arial" w:cs="Arial"/>
            <w:color w:val="1D1E20"/>
            <w:szCs w:val="20"/>
            <w:lang w:val="en-US" w:eastAsia="nl-BE"/>
          </w:rPr>
          <w:t>6,4</w:t>
        </w:r>
      </w:ins>
    </w:p>
    <w:p w14:paraId="12DD3904" w14:textId="77777777" w:rsidR="008F745A" w:rsidRDefault="008F745A" w:rsidP="008F745A">
      <w:pPr>
        <w:widowControl/>
        <w:shd w:val="clear" w:color="auto" w:fill="FFFFFF"/>
        <w:autoSpaceDE/>
        <w:autoSpaceDN/>
        <w:adjustRightInd/>
        <w:spacing w:before="100" w:beforeAutospacing="1" w:after="100" w:afterAutospacing="1"/>
        <w:ind w:firstLine="708"/>
        <w:rPr>
          <w:ins w:id="2031" w:author="Stijn Van den bossche" w:date="2021-05-21T20:34:00Z"/>
          <w:rFonts w:ascii="Arial" w:hAnsi="Arial" w:cs="Arial"/>
          <w:color w:val="1D1E20"/>
          <w:szCs w:val="20"/>
          <w:lang w:eastAsia="nl-BE"/>
        </w:rPr>
      </w:pPr>
      <w:ins w:id="2032" w:author="Stijn Van den bossche" w:date="2021-05-21T20:34:00Z">
        <w:r w:rsidRPr="007B1F87">
          <w:rPr>
            <w:rFonts w:ascii="Arial" w:hAnsi="Arial" w:cs="Arial"/>
            <w:color w:val="1D1E20"/>
            <w:szCs w:val="20"/>
            <w:lang w:eastAsia="nl-BE"/>
          </w:rPr>
          <w:t xml:space="preserve">De frequentie van de </w:t>
        </w:r>
        <w:r>
          <w:rPr>
            <w:rFonts w:ascii="Arial" w:hAnsi="Arial" w:cs="Arial"/>
            <w:color w:val="1D1E20"/>
            <w:szCs w:val="20"/>
            <w:lang w:eastAsia="nl-BE"/>
          </w:rPr>
          <w:t>TREBLE kan je berekenen met de formule:</w:t>
        </w:r>
      </w:ins>
    </w:p>
    <w:p w14:paraId="4BE118EE"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33" w:author="Stijn Van den bossche" w:date="2021-05-21T20:34:00Z"/>
          <w:rFonts w:ascii="Arial" w:hAnsi="Arial" w:cs="Arial"/>
          <w:color w:val="1D1E20"/>
          <w:szCs w:val="20"/>
          <w:lang w:eastAsia="nl-BE"/>
        </w:rPr>
      </w:pPr>
      <w:proofErr w:type="gramStart"/>
      <w:ins w:id="2034" w:author="Stijn Van den bossche" w:date="2021-05-21T20:34:00Z">
        <w:r>
          <w:rPr>
            <w:rFonts w:ascii="Arial" w:hAnsi="Arial" w:cs="Arial"/>
            <w:color w:val="1D1E20"/>
            <w:szCs w:val="20"/>
            <w:lang w:eastAsia="nl-BE"/>
          </w:rPr>
          <w:t>f</w:t>
        </w:r>
        <w:r>
          <w:rPr>
            <w:rFonts w:ascii="Arial" w:hAnsi="Arial" w:cs="Arial"/>
            <w:color w:val="1D1E20"/>
            <w:szCs w:val="20"/>
            <w:vertAlign w:val="subscript"/>
            <w:lang w:eastAsia="nl-BE"/>
          </w:rPr>
          <w:t>T</w:t>
        </w:r>
        <w:proofErr w:type="gramEnd"/>
        <w:r>
          <w:rPr>
            <w:rFonts w:ascii="Arial" w:hAnsi="Arial" w:cs="Arial"/>
            <w:color w:val="1D1E20"/>
            <w:szCs w:val="20"/>
            <w:lang w:eastAsia="nl-BE"/>
          </w:rPr>
          <w:t xml:space="preserve"> = </w:t>
        </w:r>
      </w:ins>
      <m:oMath>
        <m:f>
          <m:fPr>
            <m:ctrlPr>
              <w:ins w:id="2035" w:author="Stijn Van den bossche" w:date="2021-05-21T20:34:00Z">
                <w:rPr>
                  <w:rFonts w:ascii="Cambria Math" w:hAnsi="Cambria Math" w:cs="Arial"/>
                  <w:i/>
                  <w:color w:val="1D1E20"/>
                  <w:szCs w:val="20"/>
                  <w:lang w:eastAsia="nl-BE"/>
                </w:rPr>
              </w:ins>
            </m:ctrlPr>
          </m:fPr>
          <m:num>
            <m:r>
              <w:ins w:id="2036" w:author="Stijn Van den bossche" w:date="2021-05-21T20:34:00Z">
                <w:rPr>
                  <w:rFonts w:ascii="Cambria Math" w:hAnsi="Cambria Math" w:cs="Arial"/>
                  <w:color w:val="1D1E20"/>
                  <w:szCs w:val="20"/>
                  <w:lang w:eastAsia="nl-BE"/>
                </w:rPr>
                <m:t>1</m:t>
              </w:ins>
            </m:r>
          </m:num>
          <m:den>
            <m:r>
              <w:ins w:id="2037" w:author="Stijn Van den bossche" w:date="2021-05-21T20:34:00Z">
                <w:rPr>
                  <w:rFonts w:ascii="Cambria Math" w:hAnsi="Cambria Math" w:cs="Arial"/>
                  <w:color w:val="1D1E20"/>
                  <w:szCs w:val="20"/>
                  <w:lang w:eastAsia="nl-BE"/>
                </w:rPr>
                <m:t>2π. R3.C2</m:t>
              </w:ins>
            </m:r>
          </m:den>
        </m:f>
      </m:oMath>
    </w:p>
    <w:p w14:paraId="1586516F"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38" w:author="Stijn Van den bossche" w:date="2021-05-21T20:34:00Z"/>
          <w:rFonts w:ascii="Arial" w:hAnsi="Arial" w:cs="Arial"/>
          <w:color w:val="1D1E20"/>
          <w:szCs w:val="20"/>
          <w:lang w:eastAsia="nl-BE"/>
        </w:rPr>
      </w:pPr>
      <m:oMath>
        <m:f>
          <m:fPr>
            <m:ctrlPr>
              <w:ins w:id="2039" w:author="Stijn Van den bossche" w:date="2021-05-21T20:34:00Z">
                <w:rPr>
                  <w:rFonts w:ascii="Cambria Math" w:hAnsi="Cambria Math" w:cs="Arial"/>
                  <w:i/>
                  <w:color w:val="1D1E20"/>
                  <w:szCs w:val="20"/>
                  <w:lang w:eastAsia="nl-BE"/>
                </w:rPr>
              </w:ins>
            </m:ctrlPr>
          </m:fPr>
          <m:num>
            <m:r>
              <w:ins w:id="2040" w:author="Stijn Van den bossche" w:date="2021-05-21T20:34:00Z">
                <w:rPr>
                  <w:rFonts w:ascii="Cambria Math" w:hAnsi="Cambria Math" w:cs="Arial"/>
                  <w:color w:val="1D1E20"/>
                  <w:szCs w:val="20"/>
                  <w:lang w:eastAsia="nl-BE"/>
                </w:rPr>
                <m:t>1</m:t>
              </w:ins>
            </m:r>
          </m:num>
          <m:den>
            <m:r>
              <w:ins w:id="2041" w:author="Stijn Van den bossche" w:date="2021-05-21T20:34:00Z">
                <w:rPr>
                  <w:rFonts w:ascii="Cambria Math" w:hAnsi="Cambria Math" w:cs="Arial"/>
                  <w:color w:val="1D1E20"/>
                  <w:szCs w:val="20"/>
                  <w:lang w:eastAsia="nl-BE"/>
                </w:rPr>
                <m:t>2π. 10k.1,5n</m:t>
              </w:ins>
            </m:r>
          </m:den>
        </m:f>
      </m:oMath>
    </w:p>
    <w:p w14:paraId="5CEEC32C"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42" w:author="Stijn Van den bossche" w:date="2021-05-21T20:34:00Z"/>
          <w:rFonts w:ascii="Arial" w:hAnsi="Arial" w:cs="Arial"/>
          <w:color w:val="1D1E20"/>
          <w:szCs w:val="20"/>
          <w:lang w:eastAsia="nl-BE"/>
        </w:rPr>
      </w:pPr>
      <w:ins w:id="2043" w:author="Stijn Van den bossche" w:date="2021-05-21T20:34:00Z">
        <w:r>
          <w:rPr>
            <w:rFonts w:ascii="Arial" w:hAnsi="Arial" w:cs="Arial"/>
            <w:color w:val="1D1E20"/>
            <w:szCs w:val="20"/>
            <w:lang w:eastAsia="nl-BE"/>
          </w:rPr>
          <w:t>10610,32 Hz</w:t>
        </w:r>
      </w:ins>
    </w:p>
    <w:p w14:paraId="4EC2637F" w14:textId="77777777" w:rsidR="008F745A" w:rsidRDefault="008F745A" w:rsidP="008F745A">
      <w:pPr>
        <w:pStyle w:val="ListParagraph"/>
        <w:widowControl/>
        <w:shd w:val="clear" w:color="auto" w:fill="FFFFFF"/>
        <w:autoSpaceDE/>
        <w:autoSpaceDN/>
        <w:adjustRightInd/>
        <w:spacing w:before="100" w:beforeAutospacing="1" w:after="100" w:afterAutospacing="1"/>
        <w:ind w:left="2484"/>
        <w:rPr>
          <w:ins w:id="2044" w:author="Stijn Van den bossche" w:date="2021-05-21T20:34:00Z"/>
          <w:rFonts w:ascii="Arial" w:hAnsi="Arial" w:cs="Arial"/>
          <w:color w:val="1D1E20"/>
          <w:szCs w:val="20"/>
          <w:lang w:eastAsia="nl-BE"/>
        </w:rPr>
      </w:pPr>
    </w:p>
    <w:p w14:paraId="126FEA4A" w14:textId="77777777" w:rsidR="008F745A" w:rsidRPr="005149C1" w:rsidRDefault="008F745A" w:rsidP="008F745A">
      <w:pPr>
        <w:pStyle w:val="ListParagraph"/>
        <w:widowControl/>
        <w:shd w:val="clear" w:color="auto" w:fill="FFFFFF"/>
        <w:autoSpaceDE/>
        <w:autoSpaceDN/>
        <w:adjustRightInd/>
        <w:spacing w:before="100" w:beforeAutospacing="1" w:after="100" w:afterAutospacing="1"/>
        <w:ind w:left="2484"/>
        <w:rPr>
          <w:ins w:id="2045" w:author="Stijn Van den bossche" w:date="2021-05-21T20:34:00Z"/>
          <w:rFonts w:ascii="Arial" w:hAnsi="Arial" w:cs="Arial"/>
          <w:color w:val="1D1E20"/>
          <w:szCs w:val="20"/>
          <w:lang w:eastAsia="nl-BE"/>
        </w:rPr>
      </w:pPr>
    </w:p>
    <w:p w14:paraId="6A7BC29E" w14:textId="77777777" w:rsidR="008F745A" w:rsidRPr="00DE2406" w:rsidRDefault="008F745A" w:rsidP="008F745A">
      <w:pPr>
        <w:pStyle w:val="Heading3"/>
        <w:numPr>
          <w:ilvl w:val="2"/>
          <w:numId w:val="44"/>
        </w:numPr>
        <w:rPr>
          <w:ins w:id="2046" w:author="Stijn Van den bossche" w:date="2021-05-21T20:34:00Z"/>
          <w:color w:val="auto"/>
          <w:lang w:eastAsia="nl-BE"/>
        </w:rPr>
      </w:pPr>
      <w:bookmarkStart w:id="2047" w:name="_Toc71804602"/>
      <w:ins w:id="2048" w:author="Stijn Van den bossche" w:date="2021-05-21T20:34:00Z">
        <w:r w:rsidRPr="00DE2406">
          <w:rPr>
            <w:color w:val="auto"/>
            <w:lang w:eastAsia="nl-BE"/>
          </w:rPr>
          <w:t>Links en rechts balancer + volume aan de uitgang regelen</w:t>
        </w:r>
        <w:bookmarkEnd w:id="2047"/>
      </w:ins>
    </w:p>
    <w:p w14:paraId="28E607E8" w14:textId="77777777" w:rsidR="008F745A" w:rsidRPr="00521F29" w:rsidRDefault="008F745A" w:rsidP="008F745A">
      <w:pPr>
        <w:widowControl/>
        <w:shd w:val="clear" w:color="auto" w:fill="FFFFFF"/>
        <w:autoSpaceDE/>
        <w:autoSpaceDN/>
        <w:adjustRightInd/>
        <w:spacing w:before="100" w:beforeAutospacing="1" w:after="100" w:afterAutospacing="1" w:line="384" w:lineRule="atLeast"/>
        <w:rPr>
          <w:ins w:id="2049" w:author="Stijn Van den bossche" w:date="2021-05-21T20:34:00Z"/>
          <w:rFonts w:ascii="Arial" w:hAnsi="Arial" w:cs="Arial"/>
          <w:color w:val="1D1E20"/>
          <w:sz w:val="22"/>
          <w:szCs w:val="22"/>
          <w:lang w:eastAsia="nl-BE"/>
        </w:rPr>
      </w:pPr>
      <w:ins w:id="2050" w:author="Stijn Van den bossche" w:date="2021-05-21T20:34:00Z">
        <w:r>
          <w:rPr>
            <w:rFonts w:ascii="Arial" w:hAnsi="Arial" w:cs="Arial"/>
            <w:b/>
            <w:bCs/>
            <w:noProof/>
            <w:color w:val="1D1E20"/>
            <w:sz w:val="22"/>
            <w:szCs w:val="22"/>
            <w:lang w:eastAsia="nl-BE"/>
          </w:rPr>
          <mc:AlternateContent>
            <mc:Choice Requires="wpg">
              <w:drawing>
                <wp:anchor distT="0" distB="0" distL="114300" distR="114300" simplePos="0" relativeHeight="251830272" behindDoc="0" locked="0" layoutInCell="1" allowOverlap="1" wp14:anchorId="34E3AD63" wp14:editId="1D7F9159">
                  <wp:simplePos x="0" y="0"/>
                  <wp:positionH relativeFrom="column">
                    <wp:posOffset>3451225</wp:posOffset>
                  </wp:positionH>
                  <wp:positionV relativeFrom="paragraph">
                    <wp:posOffset>340995</wp:posOffset>
                  </wp:positionV>
                  <wp:extent cx="2125980" cy="2682240"/>
                  <wp:effectExtent l="38100" t="76200" r="388620" b="22860"/>
                  <wp:wrapNone/>
                  <wp:docPr id="143" name="Groep 124"/>
                  <wp:cNvGraphicFramePr/>
                  <a:graphic xmlns:a="http://schemas.openxmlformats.org/drawingml/2006/main">
                    <a:graphicData uri="http://schemas.microsoft.com/office/word/2010/wordprocessingGroup">
                      <wpg:wgp>
                        <wpg:cNvGrpSpPr/>
                        <wpg:grpSpPr>
                          <a:xfrm>
                            <a:off x="0" y="0"/>
                            <a:ext cx="2125980" cy="2682240"/>
                            <a:chOff x="0" y="0"/>
                            <a:chExt cx="2125980" cy="2842260"/>
                          </a:xfrm>
                        </wpg:grpSpPr>
                        <wps:wsp>
                          <wps:cNvPr id="144" name="Ovaal 122"/>
                          <wps:cNvSpPr/>
                          <wps:spPr>
                            <a:xfrm>
                              <a:off x="1619250" y="2438400"/>
                              <a:ext cx="495300" cy="40386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Verbindingslijn: gebogen 123"/>
                          <wps:cNvCnPr/>
                          <wps:spPr>
                            <a:xfrm flipH="1" flipV="1">
                              <a:off x="0" y="0"/>
                              <a:ext cx="2125980" cy="2667000"/>
                            </a:xfrm>
                            <a:prstGeom prst="bentConnector3">
                              <a:avLst>
                                <a:gd name="adj1" fmla="val -16667"/>
                              </a:avLst>
                            </a:prstGeom>
                            <a:noFill/>
                            <a:ln w="12700" cap="flat" cmpd="sng" algn="ctr">
                              <a:solidFill>
                                <a:sysClr val="windowText" lastClr="000000"/>
                              </a:solidFill>
                              <a:prstDash val="solid"/>
                              <a:miter lim="800000"/>
                              <a:tailEnd type="triangle"/>
                            </a:ln>
                            <a:effectLst/>
                          </wps:spPr>
                          <wps:bodyPr/>
                        </wps:wsp>
                      </wpg:wgp>
                    </a:graphicData>
                  </a:graphic>
                  <wp14:sizeRelV relativeFrom="margin">
                    <wp14:pctHeight>0</wp14:pctHeight>
                  </wp14:sizeRelV>
                </wp:anchor>
              </w:drawing>
            </mc:Choice>
            <mc:Fallback>
              <w:pict>
                <v:group w14:anchorId="52E11188" id="Groep 124" o:spid="_x0000_s1026" style="position:absolute;margin-left:271.75pt;margin-top:26.85pt;width:167.4pt;height:211.2pt;z-index:251830272;mso-height-relative:margin" coordsize="21259,28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">
                  <v:oval id="Ovaal 122" o:spid="_x0000_s1027" style="position:absolute;left:16192;top:24384;width:4953;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" filled="f" strokecolor="windowText"/>
                  <v:shape id="Verbindingslijn: gebogen 123" o:spid="_x0000_s1028" type="#_x0000_t34" style="position:absolute;width:21259;height:2667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" adj="-3600" strokecolor="windowText" strokeweight="1pt">
                    <v:stroke endarrow="block"/>
                  </v:shape>
                </v:group>
              </w:pict>
            </mc:Fallback>
          </mc:AlternateContent>
        </w:r>
        <w:r w:rsidRPr="00521F29">
          <w:rPr>
            <w:rFonts w:ascii="Arial" w:hAnsi="Arial" w:cs="Arial"/>
            <w:b/>
            <w:bCs/>
            <w:color w:val="1D1E20"/>
            <w:sz w:val="22"/>
            <w:szCs w:val="22"/>
            <w:lang w:eastAsia="nl-BE"/>
          </w:rPr>
          <w:t>Balance</w:t>
        </w:r>
        <w:r>
          <w:rPr>
            <w:rFonts w:ascii="Arial" w:hAnsi="Arial" w:cs="Arial"/>
            <w:b/>
            <w:bCs/>
            <w:color w:val="1D1E20"/>
            <w:sz w:val="22"/>
            <w:szCs w:val="22"/>
            <w:lang w:eastAsia="nl-BE"/>
          </w:rPr>
          <w:t xml:space="preserve"> of L-R</w:t>
        </w:r>
        <w:r w:rsidRPr="00521F29">
          <w:rPr>
            <w:rFonts w:ascii="Arial" w:hAnsi="Arial" w:cs="Arial"/>
            <w:b/>
            <w:bCs/>
            <w:color w:val="1D1E20"/>
            <w:sz w:val="22"/>
            <w:szCs w:val="22"/>
            <w:lang w:eastAsia="nl-BE"/>
          </w:rPr>
          <w:t>: </w:t>
        </w:r>
        <w:r w:rsidRPr="00521F29">
          <w:rPr>
            <w:rFonts w:ascii="Arial" w:hAnsi="Arial" w:cs="Arial"/>
            <w:color w:val="1D1E20"/>
            <w:sz w:val="22"/>
            <w:szCs w:val="22"/>
            <w:lang w:eastAsia="nl-BE"/>
          </w:rPr>
          <w:t>benadruk de linker- of rechter speaker</w:t>
        </w:r>
      </w:ins>
    </w:p>
    <w:p w14:paraId="1BCA2753" w14:textId="77777777" w:rsidR="008F745A" w:rsidRPr="006D2D42" w:rsidRDefault="008F745A" w:rsidP="008F745A">
      <w:pPr>
        <w:rPr>
          <w:ins w:id="2051" w:author="Stijn Van den bossche" w:date="2021-05-21T20:34:00Z"/>
          <w:rFonts w:ascii="Arial" w:hAnsi="Arial" w:cs="Arial"/>
        </w:rPr>
      </w:pPr>
      <w:ins w:id="2052" w:author="Stijn Van den bossche" w:date="2021-05-21T20:34:00Z">
        <w:r w:rsidRPr="006D2D42">
          <w:rPr>
            <w:rFonts w:ascii="Arial" w:hAnsi="Arial" w:cs="Arial"/>
          </w:rPr>
          <w:t xml:space="preserve">Door dat we de het beweegbaar deel van de potentiometer aan de ground zetten en de twee signalen op het einde van het </w:t>
        </w:r>
        <w:proofErr w:type="gramStart"/>
        <w:r w:rsidRPr="006D2D42">
          <w:rPr>
            <w:rFonts w:ascii="Arial" w:hAnsi="Arial" w:cs="Arial"/>
          </w:rPr>
          <w:t>linker en rechter deel</w:t>
        </w:r>
        <w:proofErr w:type="gramEnd"/>
        <w:r w:rsidRPr="006D2D42">
          <w:rPr>
            <w:rFonts w:ascii="Arial" w:hAnsi="Arial" w:cs="Arial"/>
          </w:rPr>
          <w:t xml:space="preserve"> van de potentiometer zetten dat je een pull down weerstand hebt aan de twee uitgangsaudiosignalen. Die zorgt er dan voor dat je de spanning gelijkt houdt tussen de twee </w:t>
        </w:r>
        <w:proofErr w:type="gramStart"/>
        <w:r w:rsidRPr="006D2D42">
          <w:rPr>
            <w:rFonts w:ascii="Arial" w:hAnsi="Arial" w:cs="Arial"/>
          </w:rPr>
          <w:t>audio signalen</w:t>
        </w:r>
        <w:proofErr w:type="gramEnd"/>
        <w:r w:rsidRPr="006D2D42">
          <w:rPr>
            <w:rFonts w:ascii="Arial" w:hAnsi="Arial" w:cs="Arial"/>
          </w:rPr>
          <w:t>. Hoe kleiner de weerstand waarde is hoe lager je spanning aan de kant met de kleinste weestandwaarde van de pull down weerstand.</w:t>
        </w:r>
      </w:ins>
    </w:p>
    <w:p w14:paraId="35535F0A" w14:textId="77777777" w:rsidR="008F745A" w:rsidRPr="00156674" w:rsidRDefault="008F745A" w:rsidP="008F745A">
      <w:pPr>
        <w:rPr>
          <w:ins w:id="2053" w:author="Stijn Van den bossche" w:date="2021-05-21T20:34:00Z"/>
        </w:rPr>
      </w:pPr>
      <w:ins w:id="2054" w:author="Stijn Van den bossche" w:date="2021-05-21T20:34:00Z">
        <w:r>
          <w:rPr>
            <w:noProof/>
          </w:rPr>
          <w:drawing>
            <wp:anchor distT="0" distB="0" distL="114300" distR="114300" simplePos="0" relativeHeight="251808768" behindDoc="1" locked="0" layoutInCell="1" allowOverlap="1" wp14:anchorId="41F7C9C4" wp14:editId="5A043426">
              <wp:simplePos x="0" y="0"/>
              <wp:positionH relativeFrom="margin">
                <wp:posOffset>-242570</wp:posOffset>
              </wp:positionH>
              <wp:positionV relativeFrom="paragraph">
                <wp:posOffset>112395</wp:posOffset>
              </wp:positionV>
              <wp:extent cx="5760720" cy="2188210"/>
              <wp:effectExtent l="0" t="0" r="0" b="2540"/>
              <wp:wrapNone/>
              <wp:docPr id="204"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188210"/>
                      </a:xfrm>
                      <a:prstGeom prst="rect">
                        <a:avLst/>
                      </a:prstGeom>
                    </pic:spPr>
                  </pic:pic>
                </a:graphicData>
              </a:graphic>
              <wp14:sizeRelH relativeFrom="page">
                <wp14:pctWidth>0</wp14:pctWidth>
              </wp14:sizeRelH>
              <wp14:sizeRelV relativeFrom="page">
                <wp14:pctHeight>0</wp14:pctHeight>
              </wp14:sizeRelV>
            </wp:anchor>
          </w:drawing>
        </w:r>
      </w:ins>
    </w:p>
    <w:p w14:paraId="5A71CBD6" w14:textId="77777777" w:rsidR="008F745A" w:rsidRPr="00156674" w:rsidRDefault="008F745A" w:rsidP="008F745A">
      <w:pPr>
        <w:rPr>
          <w:ins w:id="2055" w:author="Stijn Van den bossche" w:date="2021-05-21T20:34:00Z"/>
        </w:rPr>
      </w:pPr>
    </w:p>
    <w:p w14:paraId="5AA5BC57" w14:textId="77777777" w:rsidR="008F745A" w:rsidRPr="00156674" w:rsidRDefault="008F745A" w:rsidP="008F745A">
      <w:pPr>
        <w:rPr>
          <w:ins w:id="2056" w:author="Stijn Van den bossche" w:date="2021-05-21T20:34:00Z"/>
        </w:rPr>
      </w:pPr>
    </w:p>
    <w:p w14:paraId="23372927" w14:textId="77777777" w:rsidR="008F745A" w:rsidRPr="00156674" w:rsidRDefault="008F745A" w:rsidP="008F745A">
      <w:pPr>
        <w:rPr>
          <w:ins w:id="2057" w:author="Stijn Van den bossche" w:date="2021-05-21T20:34:00Z"/>
        </w:rPr>
      </w:pPr>
    </w:p>
    <w:p w14:paraId="163284F4" w14:textId="77777777" w:rsidR="008F745A" w:rsidRPr="00156674" w:rsidRDefault="008F745A" w:rsidP="008F745A">
      <w:pPr>
        <w:rPr>
          <w:ins w:id="2058" w:author="Stijn Van den bossche" w:date="2021-05-21T20:34:00Z"/>
        </w:rPr>
      </w:pPr>
    </w:p>
    <w:p w14:paraId="2B233891" w14:textId="77777777" w:rsidR="008F745A" w:rsidRPr="00156674" w:rsidRDefault="008F745A" w:rsidP="008F745A">
      <w:pPr>
        <w:rPr>
          <w:ins w:id="2059" w:author="Stijn Van den bossche" w:date="2021-05-21T20:34:00Z"/>
        </w:rPr>
      </w:pPr>
    </w:p>
    <w:p w14:paraId="013DE7CC" w14:textId="77777777" w:rsidR="008F745A" w:rsidRPr="00156674" w:rsidRDefault="008F745A" w:rsidP="008F745A">
      <w:pPr>
        <w:rPr>
          <w:ins w:id="2060" w:author="Stijn Van den bossche" w:date="2021-05-21T20:34:00Z"/>
        </w:rPr>
      </w:pPr>
    </w:p>
    <w:p w14:paraId="3EF23DC6" w14:textId="77777777" w:rsidR="008F745A" w:rsidRPr="00156674" w:rsidRDefault="008F745A" w:rsidP="008F745A">
      <w:pPr>
        <w:rPr>
          <w:ins w:id="2061" w:author="Stijn Van den bossche" w:date="2021-05-21T20:34:00Z"/>
        </w:rPr>
      </w:pPr>
    </w:p>
    <w:p w14:paraId="6E38A567" w14:textId="77777777" w:rsidR="008F745A" w:rsidRPr="00156674" w:rsidRDefault="008F745A" w:rsidP="008F745A">
      <w:pPr>
        <w:rPr>
          <w:ins w:id="2062" w:author="Stijn Van den bossche" w:date="2021-05-21T20:34:00Z"/>
        </w:rPr>
      </w:pPr>
    </w:p>
    <w:p w14:paraId="0E2E48DF" w14:textId="77777777" w:rsidR="008F745A" w:rsidRPr="00156674" w:rsidRDefault="008F745A" w:rsidP="008F745A">
      <w:pPr>
        <w:rPr>
          <w:ins w:id="2063" w:author="Stijn Van den bossche" w:date="2021-05-21T20:34:00Z"/>
        </w:rPr>
      </w:pPr>
    </w:p>
    <w:p w14:paraId="20AE4E95" w14:textId="77777777" w:rsidR="008F745A" w:rsidRPr="00156674" w:rsidRDefault="008F745A" w:rsidP="008F745A">
      <w:pPr>
        <w:rPr>
          <w:ins w:id="2064" w:author="Stijn Van den bossche" w:date="2021-05-21T20:34:00Z"/>
        </w:rPr>
      </w:pPr>
    </w:p>
    <w:p w14:paraId="5A096D1D" w14:textId="77777777" w:rsidR="008F745A" w:rsidRPr="00156674" w:rsidRDefault="008F745A" w:rsidP="008F745A">
      <w:pPr>
        <w:rPr>
          <w:ins w:id="2065" w:author="Stijn Van den bossche" w:date="2021-05-21T20:34:00Z"/>
        </w:rPr>
      </w:pPr>
    </w:p>
    <w:p w14:paraId="36ABDA36" w14:textId="77777777" w:rsidR="008F745A" w:rsidRDefault="008F745A" w:rsidP="008F745A">
      <w:pPr>
        <w:pStyle w:val="Heading2"/>
        <w:numPr>
          <w:ilvl w:val="1"/>
          <w:numId w:val="25"/>
        </w:numPr>
        <w:rPr>
          <w:ins w:id="2066" w:author="Stijn Van den bossche" w:date="2021-05-21T20:34:00Z"/>
          <w:rFonts w:ascii="Arial" w:hAnsi="Arial" w:cs="Arial"/>
          <w:b/>
          <w:bCs/>
          <w:color w:val="auto"/>
          <w:sz w:val="32"/>
          <w:szCs w:val="32"/>
        </w:rPr>
      </w:pPr>
      <w:bookmarkStart w:id="2067" w:name="_Toc71804603"/>
      <w:ins w:id="2068" w:author="Stijn Van den bossche" w:date="2021-05-21T20:34:00Z">
        <w:r>
          <w:rPr>
            <w:rFonts w:ascii="Arial" w:hAnsi="Arial" w:cs="Arial"/>
            <w:b/>
            <w:bCs/>
            <w:color w:val="auto"/>
            <w:sz w:val="32"/>
            <w:szCs w:val="32"/>
          </w:rPr>
          <w:t>PCB lay-out</w:t>
        </w:r>
        <w:bookmarkEnd w:id="2067"/>
      </w:ins>
    </w:p>
    <w:p w14:paraId="79DF19F0" w14:textId="77777777" w:rsidR="008F745A" w:rsidRPr="0020062B" w:rsidRDefault="008F745A" w:rsidP="008F745A">
      <w:pPr>
        <w:rPr>
          <w:ins w:id="2069" w:author="Stijn Van den bossche" w:date="2021-05-21T20:34:00Z"/>
        </w:rPr>
      </w:pPr>
    </w:p>
    <w:p w14:paraId="7EF30199" w14:textId="77777777" w:rsidR="008F745A" w:rsidRDefault="008F745A" w:rsidP="008F745A">
      <w:pPr>
        <w:rPr>
          <w:ins w:id="2070" w:author="Stijn Van den bossche" w:date="2021-05-21T20:34:00Z"/>
          <w:rFonts w:ascii="Arial" w:hAnsi="Arial" w:cs="Arial"/>
        </w:rPr>
      </w:pPr>
      <w:ins w:id="2071" w:author="Stijn Van den bossche" w:date="2021-05-21T20:34:00Z">
        <w:r w:rsidRPr="0020062B">
          <w:rPr>
            <w:rFonts w:ascii="Arial" w:hAnsi="Arial" w:cs="Arial"/>
          </w:rPr>
          <w:t xml:space="preserve">Onze PCB is voorzien van verschillende componenten zoals weerstanden, condensatoren, LED’s en nog veel meer. Hier zie je welke component er op welke plaats zou meten komen. </w:t>
        </w:r>
      </w:ins>
    </w:p>
    <w:p w14:paraId="4B913CB3" w14:textId="77777777" w:rsidR="008F745A" w:rsidRPr="0020062B" w:rsidRDefault="008F745A" w:rsidP="008F745A">
      <w:pPr>
        <w:rPr>
          <w:ins w:id="2072" w:author="Stijn Van den bossche" w:date="2021-05-21T20:34:00Z"/>
          <w:rFonts w:ascii="Arial" w:hAnsi="Arial" w:cs="Arial"/>
        </w:rPr>
      </w:pPr>
    </w:p>
    <w:p w14:paraId="1DD26B15" w14:textId="77777777" w:rsidR="008F745A" w:rsidRPr="006D2D42" w:rsidRDefault="008F745A" w:rsidP="008F745A">
      <w:pPr>
        <w:rPr>
          <w:ins w:id="2073" w:author="Stijn Van den bossche" w:date="2021-05-21T20:34:00Z"/>
        </w:rPr>
      </w:pPr>
      <w:ins w:id="2074" w:author="Stijn Van den bossche" w:date="2021-05-21T20:34:00Z">
        <w:r>
          <w:rPr>
            <w:noProof/>
          </w:rPr>
          <w:drawing>
            <wp:anchor distT="0" distB="0" distL="114300" distR="114300" simplePos="0" relativeHeight="251837440" behindDoc="1" locked="0" layoutInCell="1" allowOverlap="1" wp14:anchorId="6E518EBD" wp14:editId="49DDC8F1">
              <wp:simplePos x="0" y="0"/>
              <wp:positionH relativeFrom="margin">
                <wp:posOffset>-635</wp:posOffset>
              </wp:positionH>
              <wp:positionV relativeFrom="paragraph">
                <wp:posOffset>55245</wp:posOffset>
              </wp:positionV>
              <wp:extent cx="5752743" cy="7498327"/>
              <wp:effectExtent l="0" t="0" r="635" b="7620"/>
              <wp:wrapNone/>
              <wp:docPr id="205" name="Afbeelding 1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descr="Afbeelding met tafel&#10;&#10;Automatisch gegenereerde beschrijving"/>
                      <pic:cNvPicPr/>
                    </pic:nvPicPr>
                    <pic:blipFill rotWithShape="1">
                      <a:blip r:embed="rId79">
                        <a:extLst>
                          <a:ext uri="{28A0092B-C50C-407E-A947-70E740481C1C}">
                            <a14:useLocalDpi xmlns:a14="http://schemas.microsoft.com/office/drawing/2010/main" val="0"/>
                          </a:ext>
                        </a:extLst>
                      </a:blip>
                      <a:srcRect t="870" r="30688"/>
                      <a:stretch/>
                    </pic:blipFill>
                    <pic:spPr bwMode="auto">
                      <a:xfrm>
                        <a:off x="0" y="0"/>
                        <a:ext cx="5762810" cy="7511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C62C61E" w14:textId="77777777" w:rsidR="008F745A" w:rsidRDefault="008F745A" w:rsidP="008F745A">
      <w:pPr>
        <w:rPr>
          <w:ins w:id="2075" w:author="Stijn Van den bossche" w:date="2021-05-21T20:34:00Z"/>
        </w:rPr>
      </w:pPr>
    </w:p>
    <w:p w14:paraId="64573D4B" w14:textId="77777777" w:rsidR="008F745A" w:rsidRDefault="008F745A" w:rsidP="008F745A">
      <w:pPr>
        <w:rPr>
          <w:ins w:id="2076" w:author="Stijn Van den bossche" w:date="2021-05-21T20:34:00Z"/>
        </w:rPr>
      </w:pPr>
    </w:p>
    <w:p w14:paraId="01D762A2" w14:textId="77777777" w:rsidR="008F745A" w:rsidRDefault="008F745A" w:rsidP="008F745A">
      <w:pPr>
        <w:rPr>
          <w:ins w:id="2077" w:author="Stijn Van den bossche" w:date="2021-05-21T20:34:00Z"/>
        </w:rPr>
      </w:pPr>
    </w:p>
    <w:p w14:paraId="3EEF820C" w14:textId="77777777" w:rsidR="008F745A" w:rsidRDefault="008F745A" w:rsidP="008F745A">
      <w:pPr>
        <w:rPr>
          <w:ins w:id="2078" w:author="Stijn Van den bossche" w:date="2021-05-21T20:34:00Z"/>
        </w:rPr>
      </w:pPr>
    </w:p>
    <w:p w14:paraId="055CCBC0" w14:textId="77777777" w:rsidR="008F745A" w:rsidRDefault="008F745A" w:rsidP="008F745A">
      <w:pPr>
        <w:rPr>
          <w:ins w:id="2079" w:author="Stijn Van den bossche" w:date="2021-05-21T20:34:00Z"/>
        </w:rPr>
      </w:pPr>
    </w:p>
    <w:p w14:paraId="54013082" w14:textId="77777777" w:rsidR="008F745A" w:rsidRDefault="008F745A" w:rsidP="008F745A">
      <w:pPr>
        <w:rPr>
          <w:ins w:id="2080" w:author="Stijn Van den bossche" w:date="2021-05-21T20:34:00Z"/>
        </w:rPr>
      </w:pPr>
    </w:p>
    <w:p w14:paraId="4CAEC810" w14:textId="77777777" w:rsidR="008F745A" w:rsidRDefault="008F745A" w:rsidP="008F745A">
      <w:pPr>
        <w:rPr>
          <w:ins w:id="2081" w:author="Stijn Van den bossche" w:date="2021-05-21T20:34:00Z"/>
        </w:rPr>
      </w:pPr>
    </w:p>
    <w:p w14:paraId="683DE9AC" w14:textId="77777777" w:rsidR="008F745A" w:rsidRDefault="008F745A" w:rsidP="008F745A">
      <w:pPr>
        <w:rPr>
          <w:ins w:id="2082" w:author="Stijn Van den bossche" w:date="2021-05-21T20:34:00Z"/>
        </w:rPr>
      </w:pPr>
    </w:p>
    <w:p w14:paraId="2A3A5FDA" w14:textId="77777777" w:rsidR="008F745A" w:rsidRDefault="008F745A" w:rsidP="008F745A">
      <w:pPr>
        <w:rPr>
          <w:ins w:id="2083" w:author="Stijn Van den bossche" w:date="2021-05-21T20:34:00Z"/>
        </w:rPr>
      </w:pPr>
    </w:p>
    <w:p w14:paraId="1C7BE50C" w14:textId="77777777" w:rsidR="008F745A" w:rsidRDefault="008F745A" w:rsidP="008F745A">
      <w:pPr>
        <w:rPr>
          <w:ins w:id="2084" w:author="Stijn Van den bossche" w:date="2021-05-21T20:34:00Z"/>
        </w:rPr>
      </w:pPr>
    </w:p>
    <w:p w14:paraId="580EAF56" w14:textId="77777777" w:rsidR="008F745A" w:rsidRDefault="008F745A" w:rsidP="008F745A">
      <w:pPr>
        <w:rPr>
          <w:ins w:id="2085" w:author="Stijn Van den bossche" w:date="2021-05-21T20:34:00Z"/>
        </w:rPr>
      </w:pPr>
    </w:p>
    <w:p w14:paraId="46695600" w14:textId="77777777" w:rsidR="008F745A" w:rsidRDefault="008F745A" w:rsidP="008F745A">
      <w:pPr>
        <w:rPr>
          <w:ins w:id="2086" w:author="Stijn Van den bossche" w:date="2021-05-21T20:34:00Z"/>
        </w:rPr>
      </w:pPr>
    </w:p>
    <w:p w14:paraId="52151D15" w14:textId="77777777" w:rsidR="008F745A" w:rsidRDefault="008F745A" w:rsidP="008F745A">
      <w:pPr>
        <w:rPr>
          <w:ins w:id="2087" w:author="Stijn Van den bossche" w:date="2021-05-21T20:34:00Z"/>
        </w:rPr>
      </w:pPr>
    </w:p>
    <w:p w14:paraId="0F099BBA" w14:textId="77777777" w:rsidR="008F745A" w:rsidRDefault="008F745A" w:rsidP="008F745A">
      <w:pPr>
        <w:rPr>
          <w:ins w:id="2088" w:author="Stijn Van den bossche" w:date="2021-05-21T20:34:00Z"/>
        </w:rPr>
      </w:pPr>
    </w:p>
    <w:p w14:paraId="7EA7F406" w14:textId="77777777" w:rsidR="008F745A" w:rsidRDefault="008F745A" w:rsidP="008F745A">
      <w:pPr>
        <w:rPr>
          <w:ins w:id="2089" w:author="Stijn Van den bossche" w:date="2021-05-21T20:34:00Z"/>
        </w:rPr>
      </w:pPr>
    </w:p>
    <w:p w14:paraId="0C4998FF" w14:textId="77777777" w:rsidR="008F745A" w:rsidRDefault="008F745A" w:rsidP="008F745A">
      <w:pPr>
        <w:rPr>
          <w:ins w:id="2090" w:author="Stijn Van den bossche" w:date="2021-05-21T20:34:00Z"/>
        </w:rPr>
      </w:pPr>
    </w:p>
    <w:p w14:paraId="7E7F2A34" w14:textId="77777777" w:rsidR="008F745A" w:rsidRDefault="008F745A" w:rsidP="008F745A">
      <w:pPr>
        <w:rPr>
          <w:ins w:id="2091" w:author="Stijn Van den bossche" w:date="2021-05-21T20:34:00Z"/>
        </w:rPr>
      </w:pPr>
    </w:p>
    <w:p w14:paraId="6F82F63D" w14:textId="77777777" w:rsidR="008F745A" w:rsidRDefault="008F745A" w:rsidP="008F745A">
      <w:pPr>
        <w:rPr>
          <w:ins w:id="2092" w:author="Stijn Van den bossche" w:date="2021-05-21T20:34:00Z"/>
        </w:rPr>
      </w:pPr>
    </w:p>
    <w:p w14:paraId="0E2D6AFD" w14:textId="77777777" w:rsidR="008F745A" w:rsidRDefault="008F745A" w:rsidP="008F745A">
      <w:pPr>
        <w:rPr>
          <w:ins w:id="2093" w:author="Stijn Van den bossche" w:date="2021-05-21T20:34:00Z"/>
        </w:rPr>
      </w:pPr>
    </w:p>
    <w:p w14:paraId="7F6E23E1" w14:textId="77777777" w:rsidR="008F745A" w:rsidRDefault="008F745A" w:rsidP="008F745A">
      <w:pPr>
        <w:rPr>
          <w:ins w:id="2094" w:author="Stijn Van den bossche" w:date="2021-05-21T20:34:00Z"/>
        </w:rPr>
      </w:pPr>
    </w:p>
    <w:p w14:paraId="3F6362E1" w14:textId="77777777" w:rsidR="008F745A" w:rsidRDefault="008F745A" w:rsidP="008F745A">
      <w:pPr>
        <w:rPr>
          <w:ins w:id="2095" w:author="Stijn Van den bossche" w:date="2021-05-21T20:34:00Z"/>
        </w:rPr>
      </w:pPr>
    </w:p>
    <w:p w14:paraId="62D51A31" w14:textId="77777777" w:rsidR="008F745A" w:rsidRDefault="008F745A" w:rsidP="008F745A">
      <w:pPr>
        <w:rPr>
          <w:ins w:id="2096" w:author="Stijn Van den bossche" w:date="2021-05-21T20:34:00Z"/>
        </w:rPr>
      </w:pPr>
    </w:p>
    <w:p w14:paraId="245ABC71" w14:textId="77777777" w:rsidR="008F745A" w:rsidRDefault="008F745A" w:rsidP="008F745A">
      <w:pPr>
        <w:rPr>
          <w:ins w:id="2097" w:author="Stijn Van den bossche" w:date="2021-05-21T20:34:00Z"/>
        </w:rPr>
      </w:pPr>
    </w:p>
    <w:p w14:paraId="47FC1171" w14:textId="77777777" w:rsidR="008F745A" w:rsidRDefault="008F745A" w:rsidP="008F745A">
      <w:pPr>
        <w:rPr>
          <w:ins w:id="2098" w:author="Stijn Van den bossche" w:date="2021-05-21T20:34:00Z"/>
        </w:rPr>
      </w:pPr>
    </w:p>
    <w:p w14:paraId="2C360673" w14:textId="77777777" w:rsidR="008F745A" w:rsidRDefault="008F745A" w:rsidP="008F745A">
      <w:pPr>
        <w:rPr>
          <w:ins w:id="2099" w:author="Stijn Van den bossche" w:date="2021-05-21T20:34:00Z"/>
        </w:rPr>
      </w:pPr>
    </w:p>
    <w:p w14:paraId="2FA240EC" w14:textId="77777777" w:rsidR="008F745A" w:rsidRDefault="008F745A" w:rsidP="008F745A">
      <w:pPr>
        <w:rPr>
          <w:ins w:id="2100" w:author="Stijn Van den bossche" w:date="2021-05-21T20:34:00Z"/>
        </w:rPr>
      </w:pPr>
    </w:p>
    <w:p w14:paraId="7EA15AB9" w14:textId="77777777" w:rsidR="008F745A" w:rsidRDefault="008F745A" w:rsidP="008F745A">
      <w:pPr>
        <w:rPr>
          <w:ins w:id="2101" w:author="Stijn Van den bossche" w:date="2021-05-21T20:34:00Z"/>
        </w:rPr>
      </w:pPr>
    </w:p>
    <w:p w14:paraId="0F2265DE" w14:textId="77777777" w:rsidR="008F745A" w:rsidRDefault="008F745A" w:rsidP="008F745A">
      <w:pPr>
        <w:rPr>
          <w:ins w:id="2102" w:author="Stijn Van den bossche" w:date="2021-05-21T20:34:00Z"/>
        </w:rPr>
      </w:pPr>
    </w:p>
    <w:p w14:paraId="35AAB676" w14:textId="77777777" w:rsidR="008F745A" w:rsidRDefault="008F745A" w:rsidP="008F745A">
      <w:pPr>
        <w:rPr>
          <w:ins w:id="2103" w:author="Stijn Van den bossche" w:date="2021-05-21T20:34:00Z"/>
        </w:rPr>
      </w:pPr>
    </w:p>
    <w:p w14:paraId="7126AB46" w14:textId="77777777" w:rsidR="008F745A" w:rsidRDefault="008F745A" w:rsidP="008F745A">
      <w:pPr>
        <w:rPr>
          <w:ins w:id="2104" w:author="Stijn Van den bossche" w:date="2021-05-21T20:34:00Z"/>
        </w:rPr>
      </w:pPr>
    </w:p>
    <w:p w14:paraId="73859789" w14:textId="77777777" w:rsidR="008F745A" w:rsidRDefault="008F745A" w:rsidP="008F745A">
      <w:pPr>
        <w:rPr>
          <w:ins w:id="2105" w:author="Stijn Van den bossche" w:date="2021-05-21T20:34:00Z"/>
        </w:rPr>
      </w:pPr>
    </w:p>
    <w:p w14:paraId="67134D64" w14:textId="77777777" w:rsidR="008F745A" w:rsidRDefault="008F745A" w:rsidP="008F745A">
      <w:pPr>
        <w:rPr>
          <w:ins w:id="2106" w:author="Stijn Van den bossche" w:date="2021-05-21T20:34:00Z"/>
        </w:rPr>
      </w:pPr>
    </w:p>
    <w:p w14:paraId="6A8CE173" w14:textId="77777777" w:rsidR="008F745A" w:rsidRDefault="008F745A" w:rsidP="008F745A">
      <w:pPr>
        <w:rPr>
          <w:ins w:id="2107" w:author="Stijn Van den bossche" w:date="2021-05-21T20:34:00Z"/>
        </w:rPr>
      </w:pPr>
    </w:p>
    <w:p w14:paraId="39B1D6BD" w14:textId="77777777" w:rsidR="008F745A" w:rsidRDefault="008F745A" w:rsidP="008F745A">
      <w:pPr>
        <w:rPr>
          <w:ins w:id="2108" w:author="Stijn Van den bossche" w:date="2021-05-21T20:34:00Z"/>
        </w:rPr>
      </w:pPr>
    </w:p>
    <w:p w14:paraId="7687E1F4" w14:textId="77777777" w:rsidR="008F745A" w:rsidRDefault="008F745A" w:rsidP="008F745A">
      <w:pPr>
        <w:rPr>
          <w:ins w:id="2109" w:author="Stijn Van den bossche" w:date="2021-05-21T20:34:00Z"/>
        </w:rPr>
      </w:pPr>
    </w:p>
    <w:p w14:paraId="55F450EA" w14:textId="77777777" w:rsidR="008F745A" w:rsidRDefault="008F745A" w:rsidP="008F745A">
      <w:pPr>
        <w:rPr>
          <w:ins w:id="2110" w:author="Stijn Van den bossche" w:date="2021-05-21T20:34:00Z"/>
        </w:rPr>
      </w:pPr>
    </w:p>
    <w:p w14:paraId="18D103D7" w14:textId="77777777" w:rsidR="008F745A" w:rsidRDefault="008F745A" w:rsidP="008F745A">
      <w:pPr>
        <w:rPr>
          <w:ins w:id="2111" w:author="Stijn Van den bossche" w:date="2021-05-21T20:34:00Z"/>
        </w:rPr>
      </w:pPr>
    </w:p>
    <w:p w14:paraId="258D18FD" w14:textId="77777777" w:rsidR="008F745A" w:rsidRDefault="008F745A" w:rsidP="008F745A">
      <w:pPr>
        <w:rPr>
          <w:ins w:id="2112" w:author="Stijn Van den bossche" w:date="2021-05-21T20:34:00Z"/>
        </w:rPr>
      </w:pPr>
    </w:p>
    <w:p w14:paraId="31045922" w14:textId="77777777" w:rsidR="008F745A" w:rsidRDefault="008F745A" w:rsidP="008F745A">
      <w:pPr>
        <w:rPr>
          <w:ins w:id="2113" w:author="Stijn Van den bossche" w:date="2021-05-21T20:34:00Z"/>
        </w:rPr>
      </w:pPr>
    </w:p>
    <w:p w14:paraId="0EDC422C" w14:textId="77777777" w:rsidR="008F745A" w:rsidRDefault="008F745A" w:rsidP="008F745A">
      <w:pPr>
        <w:rPr>
          <w:ins w:id="2114" w:author="Stijn Van den bossche" w:date="2021-05-21T20:34:00Z"/>
        </w:rPr>
      </w:pPr>
    </w:p>
    <w:p w14:paraId="32E35D23" w14:textId="77777777" w:rsidR="008F745A" w:rsidRDefault="008F745A" w:rsidP="008F745A">
      <w:pPr>
        <w:rPr>
          <w:ins w:id="2115" w:author="Stijn Van den bossche" w:date="2021-05-21T20:34:00Z"/>
        </w:rPr>
      </w:pPr>
    </w:p>
    <w:p w14:paraId="5778E8AC" w14:textId="77777777" w:rsidR="008F745A" w:rsidRDefault="008F745A" w:rsidP="008F745A">
      <w:pPr>
        <w:rPr>
          <w:ins w:id="2116" w:author="Stijn Van den bossche" w:date="2021-05-21T20:34:00Z"/>
        </w:rPr>
      </w:pPr>
    </w:p>
    <w:p w14:paraId="5482E9F9" w14:textId="77777777" w:rsidR="008F745A" w:rsidRDefault="008F745A" w:rsidP="008F745A">
      <w:pPr>
        <w:rPr>
          <w:ins w:id="2117" w:author="Stijn Van den bossche" w:date="2021-05-21T20:34:00Z"/>
        </w:rPr>
      </w:pPr>
    </w:p>
    <w:p w14:paraId="3D56C6FB" w14:textId="77777777" w:rsidR="008F745A" w:rsidRDefault="008F745A" w:rsidP="008F745A">
      <w:pPr>
        <w:rPr>
          <w:ins w:id="2118" w:author="Stijn Van den bossche" w:date="2021-05-21T20:34:00Z"/>
        </w:rPr>
      </w:pPr>
    </w:p>
    <w:p w14:paraId="451C56A3" w14:textId="77777777" w:rsidR="008F745A" w:rsidRDefault="008F745A" w:rsidP="008F745A">
      <w:pPr>
        <w:rPr>
          <w:ins w:id="2119" w:author="Stijn Van den bossche" w:date="2021-05-21T20:34:00Z"/>
        </w:rPr>
      </w:pPr>
    </w:p>
    <w:p w14:paraId="6B3481AE" w14:textId="77777777" w:rsidR="008F745A" w:rsidRDefault="008F745A" w:rsidP="008F745A">
      <w:pPr>
        <w:rPr>
          <w:ins w:id="2120" w:author="Stijn Van den bossche" w:date="2021-05-21T20:34:00Z"/>
        </w:rPr>
      </w:pPr>
    </w:p>
    <w:p w14:paraId="585FE194" w14:textId="77777777" w:rsidR="008F745A" w:rsidRDefault="008F745A" w:rsidP="008F745A">
      <w:pPr>
        <w:rPr>
          <w:ins w:id="2121" w:author="Stijn Van den bossche" w:date="2021-05-21T20:34:00Z"/>
        </w:rPr>
      </w:pPr>
    </w:p>
    <w:p w14:paraId="715DBDDC" w14:textId="77777777" w:rsidR="008F745A" w:rsidRDefault="008F745A" w:rsidP="008F745A">
      <w:pPr>
        <w:rPr>
          <w:ins w:id="2122" w:author="Stijn Van den bossche" w:date="2021-05-21T20:34:00Z"/>
        </w:rPr>
      </w:pPr>
    </w:p>
    <w:p w14:paraId="34498B9F" w14:textId="77777777" w:rsidR="008F745A" w:rsidRDefault="008F745A" w:rsidP="008F745A">
      <w:pPr>
        <w:rPr>
          <w:ins w:id="2123" w:author="Stijn Van den bossche" w:date="2021-05-21T20:34:00Z"/>
        </w:rPr>
      </w:pPr>
    </w:p>
    <w:p w14:paraId="047E1F6B" w14:textId="77777777" w:rsidR="008F745A" w:rsidRDefault="008F745A" w:rsidP="008F745A">
      <w:pPr>
        <w:rPr>
          <w:ins w:id="2124" w:author="Stijn Van den bossche" w:date="2021-05-21T20:34:00Z"/>
        </w:rPr>
      </w:pPr>
    </w:p>
    <w:p w14:paraId="7587F860" w14:textId="77777777" w:rsidR="008F745A" w:rsidRDefault="008F745A" w:rsidP="008F745A">
      <w:pPr>
        <w:rPr>
          <w:ins w:id="2125" w:author="Stijn Van den bossche" w:date="2021-05-21T20:34:00Z"/>
        </w:rPr>
      </w:pPr>
    </w:p>
    <w:p w14:paraId="7C507707" w14:textId="77777777" w:rsidR="008F745A" w:rsidRDefault="008F745A" w:rsidP="008F745A">
      <w:pPr>
        <w:rPr>
          <w:ins w:id="2126" w:author="Stijn Van den bossche" w:date="2021-05-21T20:34:00Z"/>
        </w:rPr>
      </w:pPr>
    </w:p>
    <w:p w14:paraId="35F346FF" w14:textId="77777777" w:rsidR="008F745A" w:rsidRDefault="008F745A" w:rsidP="008F745A">
      <w:pPr>
        <w:rPr>
          <w:ins w:id="2127" w:author="Stijn Van den bossche" w:date="2021-05-21T20:34:00Z"/>
        </w:rPr>
      </w:pPr>
    </w:p>
    <w:p w14:paraId="50F77D6D" w14:textId="77777777" w:rsidR="008F745A" w:rsidRDefault="008F745A" w:rsidP="008F745A">
      <w:pPr>
        <w:rPr>
          <w:ins w:id="2128" w:author="Stijn Van den bossche" w:date="2021-05-21T20:34:00Z"/>
        </w:rPr>
      </w:pPr>
    </w:p>
    <w:p w14:paraId="4193A1CE" w14:textId="77777777" w:rsidR="008F745A" w:rsidRDefault="008F745A" w:rsidP="008F745A">
      <w:pPr>
        <w:rPr>
          <w:ins w:id="2129" w:author="Stijn Van den bossche" w:date="2021-05-21T20:34:00Z"/>
        </w:rPr>
      </w:pPr>
    </w:p>
    <w:p w14:paraId="57B32231" w14:textId="77777777" w:rsidR="008F745A" w:rsidRPr="00914A81" w:rsidRDefault="008F745A" w:rsidP="008F745A">
      <w:pPr>
        <w:rPr>
          <w:ins w:id="2130" w:author="Stijn Van den bossche" w:date="2021-05-21T20:34:00Z"/>
          <w:rFonts w:ascii="Arial" w:hAnsi="Arial" w:cs="Arial"/>
        </w:rPr>
      </w:pPr>
      <w:ins w:id="2131" w:author="Stijn Van den bossche" w:date="2021-05-21T20:34:00Z">
        <w:r w:rsidRPr="00914A81">
          <w:rPr>
            <w:rFonts w:ascii="Arial" w:hAnsi="Arial" w:cs="Arial"/>
          </w:rPr>
          <w:t xml:space="preserve">Zoals je kan zien zijn de condensatoren niet allemaal van </w:t>
        </w:r>
        <w:proofErr w:type="gramStart"/>
        <w:r w:rsidRPr="00914A81">
          <w:rPr>
            <w:rFonts w:ascii="Arial" w:hAnsi="Arial" w:cs="Arial"/>
          </w:rPr>
          <w:t>de zelfde</w:t>
        </w:r>
        <w:proofErr w:type="gramEnd"/>
        <w:r w:rsidRPr="00914A81">
          <w:rPr>
            <w:rFonts w:ascii="Arial" w:hAnsi="Arial" w:cs="Arial"/>
          </w:rPr>
          <w:t xml:space="preserve"> reeks en hebben niet de zelfde grote, dit is natuurlijk een schoonheidsfoutje die we zeker konden verbeteren. Maar we hebben naar condensatoren zitten zoeken die in stok waren en een lage tolerantie hadden.</w:t>
        </w:r>
      </w:ins>
    </w:p>
    <w:p w14:paraId="0E33A126" w14:textId="77777777" w:rsidR="008F745A" w:rsidRDefault="008F745A" w:rsidP="008F745A">
      <w:pPr>
        <w:rPr>
          <w:ins w:id="2132" w:author="Stijn Van den bossche" w:date="2021-05-21T20:34:00Z"/>
        </w:rPr>
      </w:pPr>
    </w:p>
    <w:p w14:paraId="6DB9DF22" w14:textId="77777777" w:rsidR="008F745A" w:rsidRDefault="008F745A" w:rsidP="008F745A">
      <w:pPr>
        <w:rPr>
          <w:ins w:id="2133" w:author="Stijn Van den bossche" w:date="2021-05-21T20:34:00Z"/>
        </w:rPr>
      </w:pPr>
    </w:p>
    <w:p w14:paraId="0EB1FB43" w14:textId="77777777" w:rsidR="008F745A" w:rsidRDefault="008F745A" w:rsidP="008F745A">
      <w:pPr>
        <w:rPr>
          <w:ins w:id="2134" w:author="Stijn Van den bossche" w:date="2021-05-21T20:34:00Z"/>
        </w:rPr>
      </w:pPr>
      <w:ins w:id="2135" w:author="Stijn Van den bossche" w:date="2021-05-21T20:34:00Z">
        <w:r>
          <w:rPr>
            <w:noProof/>
          </w:rPr>
          <w:drawing>
            <wp:anchor distT="0" distB="0" distL="114300" distR="114300" simplePos="0" relativeHeight="251831296" behindDoc="1" locked="0" layoutInCell="1" allowOverlap="1" wp14:anchorId="5C72AF20" wp14:editId="36B535D8">
              <wp:simplePos x="0" y="0"/>
              <wp:positionH relativeFrom="margin">
                <wp:align>right</wp:align>
              </wp:positionH>
              <wp:positionV relativeFrom="paragraph">
                <wp:posOffset>6985</wp:posOffset>
              </wp:positionV>
              <wp:extent cx="5760720" cy="7446966"/>
              <wp:effectExtent l="0" t="0" r="0" b="1905"/>
              <wp:wrapNone/>
              <wp:docPr id="206" name="Afbeelding 1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fbeelding 126" descr="Afbeelding met tafel&#10;&#10;Automatisch gegenereerde beschrijving"/>
                      <pic:cNvPicPr/>
                    </pic:nvPicPr>
                    <pic:blipFill rotWithShape="1">
                      <a:blip r:embed="rId80">
                        <a:extLst>
                          <a:ext uri="{28A0092B-C50C-407E-A947-70E740481C1C}">
                            <a14:useLocalDpi xmlns:a14="http://schemas.microsoft.com/office/drawing/2010/main" val="0"/>
                          </a:ext>
                        </a:extLst>
                      </a:blip>
                      <a:srcRect r="31614"/>
                      <a:stretch/>
                    </pic:blipFill>
                    <pic:spPr bwMode="auto">
                      <a:xfrm>
                        <a:off x="0" y="0"/>
                        <a:ext cx="5760720" cy="74469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D00FFFF" w14:textId="77777777" w:rsidR="008F745A" w:rsidRDefault="008F745A" w:rsidP="008F745A">
      <w:pPr>
        <w:rPr>
          <w:ins w:id="2136" w:author="Stijn Van den bossche" w:date="2021-05-21T20:34:00Z"/>
        </w:rPr>
      </w:pPr>
    </w:p>
    <w:p w14:paraId="0A69BE7E" w14:textId="77777777" w:rsidR="008F745A" w:rsidRDefault="008F745A" w:rsidP="008F745A">
      <w:pPr>
        <w:rPr>
          <w:ins w:id="2137" w:author="Stijn Van den bossche" w:date="2021-05-21T20:34:00Z"/>
        </w:rPr>
      </w:pPr>
    </w:p>
    <w:p w14:paraId="15BDADFC" w14:textId="77777777" w:rsidR="008F745A" w:rsidRDefault="008F745A" w:rsidP="008F745A">
      <w:pPr>
        <w:rPr>
          <w:ins w:id="2138" w:author="Stijn Van den bossche" w:date="2021-05-21T20:34:00Z"/>
        </w:rPr>
      </w:pPr>
    </w:p>
    <w:p w14:paraId="28C85798" w14:textId="77777777" w:rsidR="008F745A" w:rsidRDefault="008F745A" w:rsidP="008F745A">
      <w:pPr>
        <w:rPr>
          <w:ins w:id="2139" w:author="Stijn Van den bossche" w:date="2021-05-21T20:34:00Z"/>
        </w:rPr>
      </w:pPr>
    </w:p>
    <w:p w14:paraId="28D51ACB" w14:textId="77777777" w:rsidR="008F745A" w:rsidRDefault="008F745A" w:rsidP="008F745A">
      <w:pPr>
        <w:rPr>
          <w:ins w:id="2140" w:author="Stijn Van den bossche" w:date="2021-05-21T20:34:00Z"/>
        </w:rPr>
      </w:pPr>
    </w:p>
    <w:p w14:paraId="1271968B" w14:textId="77777777" w:rsidR="008F745A" w:rsidRDefault="008F745A" w:rsidP="008F745A">
      <w:pPr>
        <w:rPr>
          <w:ins w:id="2141" w:author="Stijn Van den bossche" w:date="2021-05-21T20:34:00Z"/>
        </w:rPr>
      </w:pPr>
    </w:p>
    <w:p w14:paraId="2AA92033" w14:textId="77777777" w:rsidR="008F745A" w:rsidRDefault="008F745A" w:rsidP="008F745A">
      <w:pPr>
        <w:rPr>
          <w:ins w:id="2142" w:author="Stijn Van den bossche" w:date="2021-05-21T20:34:00Z"/>
        </w:rPr>
      </w:pPr>
    </w:p>
    <w:p w14:paraId="354505DE" w14:textId="77777777" w:rsidR="008F745A" w:rsidRDefault="008F745A" w:rsidP="008F745A">
      <w:pPr>
        <w:rPr>
          <w:ins w:id="2143" w:author="Stijn Van den bossche" w:date="2021-05-21T20:34:00Z"/>
        </w:rPr>
      </w:pPr>
    </w:p>
    <w:p w14:paraId="33FED81C" w14:textId="77777777" w:rsidR="008F745A" w:rsidRDefault="008F745A" w:rsidP="008F745A">
      <w:pPr>
        <w:rPr>
          <w:ins w:id="2144" w:author="Stijn Van den bossche" w:date="2021-05-21T20:34:00Z"/>
        </w:rPr>
      </w:pPr>
    </w:p>
    <w:p w14:paraId="52B5886E" w14:textId="77777777" w:rsidR="008F745A" w:rsidRDefault="008F745A" w:rsidP="008F745A">
      <w:pPr>
        <w:rPr>
          <w:ins w:id="2145" w:author="Stijn Van den bossche" w:date="2021-05-21T20:34:00Z"/>
        </w:rPr>
      </w:pPr>
    </w:p>
    <w:p w14:paraId="193FD122" w14:textId="77777777" w:rsidR="008F745A" w:rsidRDefault="008F745A" w:rsidP="008F745A">
      <w:pPr>
        <w:rPr>
          <w:ins w:id="2146" w:author="Stijn Van den bossche" w:date="2021-05-21T20:34:00Z"/>
        </w:rPr>
      </w:pPr>
    </w:p>
    <w:p w14:paraId="4046D1C7" w14:textId="77777777" w:rsidR="008F745A" w:rsidRDefault="008F745A" w:rsidP="008F745A">
      <w:pPr>
        <w:rPr>
          <w:ins w:id="2147" w:author="Stijn Van den bossche" w:date="2021-05-21T20:34:00Z"/>
        </w:rPr>
      </w:pPr>
    </w:p>
    <w:p w14:paraId="77EAA39E" w14:textId="77777777" w:rsidR="008F745A" w:rsidRDefault="008F745A" w:rsidP="008F745A">
      <w:pPr>
        <w:rPr>
          <w:ins w:id="2148" w:author="Stijn Van den bossche" w:date="2021-05-21T20:34:00Z"/>
        </w:rPr>
      </w:pPr>
    </w:p>
    <w:p w14:paraId="7F93ECEA" w14:textId="77777777" w:rsidR="008F745A" w:rsidRDefault="008F745A" w:rsidP="008F745A">
      <w:pPr>
        <w:rPr>
          <w:ins w:id="2149" w:author="Stijn Van den bossche" w:date="2021-05-21T20:34:00Z"/>
        </w:rPr>
      </w:pPr>
    </w:p>
    <w:p w14:paraId="68F4CB69" w14:textId="77777777" w:rsidR="008F745A" w:rsidRDefault="008F745A" w:rsidP="008F745A">
      <w:pPr>
        <w:rPr>
          <w:ins w:id="2150" w:author="Stijn Van den bossche" w:date="2021-05-21T20:34:00Z"/>
        </w:rPr>
      </w:pPr>
    </w:p>
    <w:p w14:paraId="122C6579" w14:textId="77777777" w:rsidR="008F745A" w:rsidRDefault="008F745A" w:rsidP="008F745A">
      <w:pPr>
        <w:rPr>
          <w:ins w:id="2151" w:author="Stijn Van den bossche" w:date="2021-05-21T20:34:00Z"/>
        </w:rPr>
      </w:pPr>
    </w:p>
    <w:p w14:paraId="4C3D7CC4" w14:textId="77777777" w:rsidR="008F745A" w:rsidRDefault="008F745A" w:rsidP="008F745A">
      <w:pPr>
        <w:rPr>
          <w:ins w:id="2152" w:author="Stijn Van den bossche" w:date="2021-05-21T20:34:00Z"/>
        </w:rPr>
      </w:pPr>
    </w:p>
    <w:p w14:paraId="6DE852AD" w14:textId="77777777" w:rsidR="008F745A" w:rsidRDefault="008F745A" w:rsidP="008F745A">
      <w:pPr>
        <w:rPr>
          <w:ins w:id="2153" w:author="Stijn Van den bossche" w:date="2021-05-21T20:34:00Z"/>
        </w:rPr>
      </w:pPr>
    </w:p>
    <w:p w14:paraId="04B8B122" w14:textId="77777777" w:rsidR="008F745A" w:rsidRDefault="008F745A" w:rsidP="008F745A">
      <w:pPr>
        <w:rPr>
          <w:ins w:id="2154" w:author="Stijn Van den bossche" w:date="2021-05-21T20:34:00Z"/>
        </w:rPr>
      </w:pPr>
    </w:p>
    <w:p w14:paraId="3C70299D" w14:textId="77777777" w:rsidR="008F745A" w:rsidRDefault="008F745A" w:rsidP="008F745A">
      <w:pPr>
        <w:rPr>
          <w:ins w:id="2155" w:author="Stijn Van den bossche" w:date="2021-05-21T20:34:00Z"/>
        </w:rPr>
      </w:pPr>
    </w:p>
    <w:p w14:paraId="35F931B8" w14:textId="77777777" w:rsidR="008F745A" w:rsidRDefault="008F745A" w:rsidP="008F745A">
      <w:pPr>
        <w:rPr>
          <w:ins w:id="2156" w:author="Stijn Van den bossche" w:date="2021-05-21T20:34:00Z"/>
        </w:rPr>
      </w:pPr>
    </w:p>
    <w:p w14:paraId="33F536D6" w14:textId="77777777" w:rsidR="008F745A" w:rsidRDefault="008F745A" w:rsidP="008F745A">
      <w:pPr>
        <w:rPr>
          <w:ins w:id="2157" w:author="Stijn Van den bossche" w:date="2021-05-21T20:34:00Z"/>
        </w:rPr>
      </w:pPr>
    </w:p>
    <w:p w14:paraId="61458529" w14:textId="77777777" w:rsidR="008F745A" w:rsidRDefault="008F745A" w:rsidP="008F745A">
      <w:pPr>
        <w:rPr>
          <w:ins w:id="2158" w:author="Stijn Van den bossche" w:date="2021-05-21T20:34:00Z"/>
        </w:rPr>
      </w:pPr>
    </w:p>
    <w:p w14:paraId="4312526E" w14:textId="77777777" w:rsidR="008F745A" w:rsidRDefault="008F745A" w:rsidP="008F745A">
      <w:pPr>
        <w:rPr>
          <w:ins w:id="2159" w:author="Stijn Van den bossche" w:date="2021-05-21T20:34:00Z"/>
        </w:rPr>
      </w:pPr>
    </w:p>
    <w:p w14:paraId="30F12C50" w14:textId="77777777" w:rsidR="008F745A" w:rsidRDefault="008F745A" w:rsidP="008F745A">
      <w:pPr>
        <w:rPr>
          <w:ins w:id="2160" w:author="Stijn Van den bossche" w:date="2021-05-21T20:34:00Z"/>
        </w:rPr>
      </w:pPr>
    </w:p>
    <w:p w14:paraId="2F3DD78C" w14:textId="77777777" w:rsidR="008F745A" w:rsidRDefault="008F745A" w:rsidP="008F745A">
      <w:pPr>
        <w:rPr>
          <w:ins w:id="2161" w:author="Stijn Van den bossche" w:date="2021-05-21T20:34:00Z"/>
        </w:rPr>
      </w:pPr>
    </w:p>
    <w:p w14:paraId="7282F192" w14:textId="77777777" w:rsidR="008F745A" w:rsidRDefault="008F745A" w:rsidP="008F745A">
      <w:pPr>
        <w:rPr>
          <w:ins w:id="2162" w:author="Stijn Van den bossche" w:date="2021-05-21T20:34:00Z"/>
        </w:rPr>
      </w:pPr>
    </w:p>
    <w:p w14:paraId="247A5478" w14:textId="77777777" w:rsidR="008F745A" w:rsidRDefault="008F745A" w:rsidP="008F745A">
      <w:pPr>
        <w:rPr>
          <w:ins w:id="2163" w:author="Stijn Van den bossche" w:date="2021-05-21T20:34:00Z"/>
        </w:rPr>
      </w:pPr>
    </w:p>
    <w:p w14:paraId="04073EC3" w14:textId="77777777" w:rsidR="008F745A" w:rsidRDefault="008F745A" w:rsidP="008F745A">
      <w:pPr>
        <w:rPr>
          <w:ins w:id="2164" w:author="Stijn Van den bossche" w:date="2021-05-21T20:34:00Z"/>
        </w:rPr>
      </w:pPr>
    </w:p>
    <w:p w14:paraId="24FF770A" w14:textId="77777777" w:rsidR="008F745A" w:rsidRDefault="008F745A" w:rsidP="008F745A">
      <w:pPr>
        <w:rPr>
          <w:ins w:id="2165" w:author="Stijn Van den bossche" w:date="2021-05-21T20:34:00Z"/>
        </w:rPr>
      </w:pPr>
    </w:p>
    <w:p w14:paraId="778676F2" w14:textId="77777777" w:rsidR="008F745A" w:rsidRDefault="008F745A" w:rsidP="008F745A">
      <w:pPr>
        <w:rPr>
          <w:ins w:id="2166" w:author="Stijn Van den bossche" w:date="2021-05-21T20:34:00Z"/>
        </w:rPr>
      </w:pPr>
    </w:p>
    <w:p w14:paraId="7C8E2A94" w14:textId="77777777" w:rsidR="008F745A" w:rsidRDefault="008F745A" w:rsidP="008F745A">
      <w:pPr>
        <w:rPr>
          <w:ins w:id="2167" w:author="Stijn Van den bossche" w:date="2021-05-21T20:34:00Z"/>
        </w:rPr>
      </w:pPr>
    </w:p>
    <w:p w14:paraId="75047BF4" w14:textId="77777777" w:rsidR="008F745A" w:rsidRDefault="008F745A" w:rsidP="008F745A">
      <w:pPr>
        <w:rPr>
          <w:ins w:id="2168" w:author="Stijn Van den bossche" w:date="2021-05-21T20:34:00Z"/>
        </w:rPr>
      </w:pPr>
    </w:p>
    <w:p w14:paraId="48143A26" w14:textId="77777777" w:rsidR="008F745A" w:rsidRDefault="008F745A" w:rsidP="008F745A">
      <w:pPr>
        <w:rPr>
          <w:ins w:id="2169" w:author="Stijn Van den bossche" w:date="2021-05-21T20:34:00Z"/>
        </w:rPr>
      </w:pPr>
    </w:p>
    <w:p w14:paraId="4B079D0B" w14:textId="77777777" w:rsidR="008F745A" w:rsidRDefault="008F745A" w:rsidP="008F745A">
      <w:pPr>
        <w:rPr>
          <w:ins w:id="2170" w:author="Stijn Van den bossche" w:date="2021-05-21T20:34:00Z"/>
        </w:rPr>
      </w:pPr>
    </w:p>
    <w:p w14:paraId="7E2095A5" w14:textId="77777777" w:rsidR="008F745A" w:rsidRDefault="008F745A" w:rsidP="008F745A">
      <w:pPr>
        <w:rPr>
          <w:ins w:id="2171" w:author="Stijn Van den bossche" w:date="2021-05-21T20:34:00Z"/>
        </w:rPr>
      </w:pPr>
    </w:p>
    <w:p w14:paraId="4319D54D" w14:textId="77777777" w:rsidR="008F745A" w:rsidRDefault="008F745A" w:rsidP="008F745A">
      <w:pPr>
        <w:rPr>
          <w:ins w:id="2172" w:author="Stijn Van den bossche" w:date="2021-05-21T20:34:00Z"/>
        </w:rPr>
      </w:pPr>
    </w:p>
    <w:p w14:paraId="5118B646" w14:textId="77777777" w:rsidR="008F745A" w:rsidRDefault="008F745A" w:rsidP="008F745A">
      <w:pPr>
        <w:rPr>
          <w:ins w:id="2173" w:author="Stijn Van den bossche" w:date="2021-05-21T20:34:00Z"/>
        </w:rPr>
      </w:pPr>
    </w:p>
    <w:p w14:paraId="3C158A53" w14:textId="77777777" w:rsidR="008F745A" w:rsidRDefault="008F745A" w:rsidP="008F745A">
      <w:pPr>
        <w:rPr>
          <w:ins w:id="2174" w:author="Stijn Van den bossche" w:date="2021-05-21T20:34:00Z"/>
        </w:rPr>
      </w:pPr>
    </w:p>
    <w:p w14:paraId="21686566" w14:textId="77777777" w:rsidR="008F745A" w:rsidRDefault="008F745A" w:rsidP="008F745A">
      <w:pPr>
        <w:rPr>
          <w:ins w:id="2175" w:author="Stijn Van den bossche" w:date="2021-05-21T20:34:00Z"/>
        </w:rPr>
      </w:pPr>
    </w:p>
    <w:p w14:paraId="3D06CC54" w14:textId="77777777" w:rsidR="008F745A" w:rsidRDefault="008F745A" w:rsidP="008F745A">
      <w:pPr>
        <w:rPr>
          <w:ins w:id="2176" w:author="Stijn Van den bossche" w:date="2021-05-21T20:34:00Z"/>
        </w:rPr>
      </w:pPr>
    </w:p>
    <w:p w14:paraId="48D976ED" w14:textId="77777777" w:rsidR="008F745A" w:rsidRDefault="008F745A" w:rsidP="008F745A">
      <w:pPr>
        <w:rPr>
          <w:ins w:id="2177" w:author="Stijn Van den bossche" w:date="2021-05-21T20:34:00Z"/>
        </w:rPr>
      </w:pPr>
    </w:p>
    <w:p w14:paraId="59B435B7" w14:textId="77777777" w:rsidR="008F745A" w:rsidRDefault="008F745A" w:rsidP="008F745A">
      <w:pPr>
        <w:rPr>
          <w:ins w:id="2178" w:author="Stijn Van den bossche" w:date="2021-05-21T20:34:00Z"/>
        </w:rPr>
      </w:pPr>
    </w:p>
    <w:p w14:paraId="717DA297" w14:textId="77777777" w:rsidR="008F745A" w:rsidRDefault="008F745A" w:rsidP="008F745A">
      <w:pPr>
        <w:rPr>
          <w:ins w:id="2179" w:author="Stijn Van den bossche" w:date="2021-05-21T20:34:00Z"/>
        </w:rPr>
      </w:pPr>
    </w:p>
    <w:p w14:paraId="7BD37762" w14:textId="77777777" w:rsidR="008F745A" w:rsidRDefault="008F745A" w:rsidP="008F745A">
      <w:pPr>
        <w:rPr>
          <w:ins w:id="2180" w:author="Stijn Van den bossche" w:date="2021-05-21T20:34:00Z"/>
        </w:rPr>
      </w:pPr>
    </w:p>
    <w:p w14:paraId="7A97E69B" w14:textId="77777777" w:rsidR="008F745A" w:rsidRDefault="008F745A" w:rsidP="008F745A">
      <w:pPr>
        <w:rPr>
          <w:ins w:id="2181" w:author="Stijn Van den bossche" w:date="2021-05-21T20:34:00Z"/>
        </w:rPr>
      </w:pPr>
    </w:p>
    <w:p w14:paraId="3076B9D4" w14:textId="77777777" w:rsidR="008F745A" w:rsidRDefault="008F745A" w:rsidP="008F745A">
      <w:pPr>
        <w:rPr>
          <w:ins w:id="2182" w:author="Stijn Van den bossche" w:date="2021-05-21T20:34:00Z"/>
        </w:rPr>
      </w:pPr>
    </w:p>
    <w:p w14:paraId="55C3B4AF" w14:textId="77777777" w:rsidR="008F745A" w:rsidRDefault="008F745A" w:rsidP="008F745A">
      <w:pPr>
        <w:rPr>
          <w:ins w:id="2183" w:author="Stijn Van den bossche" w:date="2021-05-21T20:34:00Z"/>
        </w:rPr>
      </w:pPr>
    </w:p>
    <w:p w14:paraId="4FF78008" w14:textId="77777777" w:rsidR="008F745A" w:rsidRDefault="008F745A" w:rsidP="008F745A">
      <w:pPr>
        <w:rPr>
          <w:ins w:id="2184" w:author="Stijn Van den bossche" w:date="2021-05-21T20:34:00Z"/>
        </w:rPr>
      </w:pPr>
    </w:p>
    <w:p w14:paraId="64F7804E" w14:textId="77777777" w:rsidR="008F745A" w:rsidRDefault="008F745A" w:rsidP="008F745A">
      <w:pPr>
        <w:rPr>
          <w:ins w:id="2185" w:author="Stijn Van den bossche" w:date="2021-05-21T20:34:00Z"/>
        </w:rPr>
      </w:pPr>
    </w:p>
    <w:p w14:paraId="06022288" w14:textId="77777777" w:rsidR="008F745A" w:rsidRDefault="008F745A" w:rsidP="008F745A">
      <w:pPr>
        <w:rPr>
          <w:ins w:id="2186" w:author="Stijn Van den bossche" w:date="2021-05-21T20:34:00Z"/>
        </w:rPr>
      </w:pPr>
    </w:p>
    <w:p w14:paraId="1AF367FE" w14:textId="77777777" w:rsidR="008F745A" w:rsidRDefault="008F745A" w:rsidP="008F745A">
      <w:pPr>
        <w:rPr>
          <w:ins w:id="2187" w:author="Stijn Van den bossche" w:date="2021-05-21T20:34:00Z"/>
        </w:rPr>
      </w:pPr>
    </w:p>
    <w:p w14:paraId="06E931AD" w14:textId="77777777" w:rsidR="008F745A" w:rsidRDefault="008F745A" w:rsidP="008F745A">
      <w:pPr>
        <w:rPr>
          <w:ins w:id="2188" w:author="Stijn Van den bossche" w:date="2021-05-21T20:34:00Z"/>
        </w:rPr>
      </w:pPr>
    </w:p>
    <w:p w14:paraId="3B236861" w14:textId="77777777" w:rsidR="008F745A" w:rsidRDefault="008F745A" w:rsidP="008F745A">
      <w:pPr>
        <w:rPr>
          <w:ins w:id="2189" w:author="Stijn Van den bossche" w:date="2021-05-21T20:34:00Z"/>
        </w:rPr>
      </w:pPr>
    </w:p>
    <w:p w14:paraId="5868235C" w14:textId="77777777" w:rsidR="008F745A" w:rsidRDefault="008F745A" w:rsidP="008F745A">
      <w:pPr>
        <w:rPr>
          <w:ins w:id="2190" w:author="Stijn Van den bossche" w:date="2021-05-21T20:34:00Z"/>
        </w:rPr>
      </w:pPr>
    </w:p>
    <w:p w14:paraId="2E215D42" w14:textId="77777777" w:rsidR="008F745A" w:rsidRPr="008D2CC2" w:rsidRDefault="008F745A" w:rsidP="008F745A">
      <w:pPr>
        <w:rPr>
          <w:ins w:id="2191" w:author="Stijn Van den bossche" w:date="2021-05-21T20:34:00Z"/>
          <w:rFonts w:ascii="Arial" w:hAnsi="Arial" w:cs="Arial"/>
        </w:rPr>
      </w:pPr>
      <w:ins w:id="2192" w:author="Stijn Van den bossche" w:date="2021-05-21T20:34:00Z">
        <w:r w:rsidRPr="008D2CC2">
          <w:rPr>
            <w:rFonts w:ascii="Arial" w:hAnsi="Arial" w:cs="Arial"/>
          </w:rPr>
          <w:t xml:space="preserve">Al onze leds zijn van </w:t>
        </w:r>
        <w:proofErr w:type="gramStart"/>
        <w:r w:rsidRPr="008D2CC2">
          <w:rPr>
            <w:rFonts w:ascii="Arial" w:hAnsi="Arial" w:cs="Arial"/>
          </w:rPr>
          <w:t>de zelfde</w:t>
        </w:r>
        <w:proofErr w:type="gramEnd"/>
        <w:r w:rsidRPr="008D2CC2">
          <w:rPr>
            <w:rFonts w:ascii="Arial" w:hAnsi="Arial" w:cs="Arial"/>
          </w:rPr>
          <w:t xml:space="preserve"> reeks en grote omdat deze nog genoeg in voorraad waren en het oogt ook mooier als ze allemaal het zelfde zijn. Natuurlijk hebben ze een andere kleur van led ze zijn rood, oranje en groen. </w:t>
        </w:r>
      </w:ins>
    </w:p>
    <w:p w14:paraId="510388D7" w14:textId="77777777" w:rsidR="008F745A" w:rsidRDefault="008F745A" w:rsidP="008F745A">
      <w:pPr>
        <w:rPr>
          <w:ins w:id="2193" w:author="Stijn Van den bossche" w:date="2021-05-21T20:34:00Z"/>
        </w:rPr>
      </w:pPr>
    </w:p>
    <w:p w14:paraId="0FA56E1C" w14:textId="77777777" w:rsidR="008F745A" w:rsidRDefault="008F745A" w:rsidP="008F745A">
      <w:pPr>
        <w:rPr>
          <w:ins w:id="2194" w:author="Stijn Van den bossche" w:date="2021-05-21T20:34:00Z"/>
        </w:rPr>
      </w:pPr>
    </w:p>
    <w:p w14:paraId="587DDF05" w14:textId="77777777" w:rsidR="008F745A" w:rsidRDefault="008F745A" w:rsidP="008F745A">
      <w:pPr>
        <w:rPr>
          <w:ins w:id="2195" w:author="Stijn Van den bossche" w:date="2021-05-21T20:34:00Z"/>
        </w:rPr>
      </w:pPr>
      <w:ins w:id="2196" w:author="Stijn Van den bossche" w:date="2021-05-21T20:34:00Z">
        <w:r>
          <w:rPr>
            <w:noProof/>
          </w:rPr>
          <w:drawing>
            <wp:anchor distT="0" distB="0" distL="114300" distR="114300" simplePos="0" relativeHeight="251832320" behindDoc="1" locked="0" layoutInCell="1" allowOverlap="1" wp14:anchorId="60DF636D" wp14:editId="74F64322">
              <wp:simplePos x="0" y="0"/>
              <wp:positionH relativeFrom="margin">
                <wp:align>right</wp:align>
              </wp:positionH>
              <wp:positionV relativeFrom="paragraph">
                <wp:posOffset>-635</wp:posOffset>
              </wp:positionV>
              <wp:extent cx="5760720" cy="8111602"/>
              <wp:effectExtent l="0" t="0" r="0" b="3810"/>
              <wp:wrapNone/>
              <wp:docPr id="20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r="37037"/>
                      <a:stretch/>
                    </pic:blipFill>
                    <pic:spPr bwMode="auto">
                      <a:xfrm>
                        <a:off x="0" y="0"/>
                        <a:ext cx="5760720" cy="81116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FE19B27" w14:textId="77777777" w:rsidR="008F745A" w:rsidRDefault="008F745A" w:rsidP="008F745A">
      <w:pPr>
        <w:rPr>
          <w:ins w:id="2197" w:author="Stijn Van den bossche" w:date="2021-05-21T20:34:00Z"/>
        </w:rPr>
      </w:pPr>
    </w:p>
    <w:p w14:paraId="3D0A2D4A" w14:textId="77777777" w:rsidR="008F745A" w:rsidRDefault="008F745A" w:rsidP="008F745A">
      <w:pPr>
        <w:rPr>
          <w:ins w:id="2198" w:author="Stijn Van den bossche" w:date="2021-05-21T20:34:00Z"/>
        </w:rPr>
      </w:pPr>
    </w:p>
    <w:p w14:paraId="4A784F1E" w14:textId="77777777" w:rsidR="008F745A" w:rsidRDefault="008F745A" w:rsidP="008F745A">
      <w:pPr>
        <w:rPr>
          <w:ins w:id="2199" w:author="Stijn Van den bossche" w:date="2021-05-21T20:34:00Z"/>
        </w:rPr>
      </w:pPr>
    </w:p>
    <w:p w14:paraId="04800692" w14:textId="77777777" w:rsidR="008F745A" w:rsidRDefault="008F745A" w:rsidP="008F745A">
      <w:pPr>
        <w:rPr>
          <w:ins w:id="2200" w:author="Stijn Van den bossche" w:date="2021-05-21T20:34:00Z"/>
        </w:rPr>
      </w:pPr>
    </w:p>
    <w:p w14:paraId="3E88CC42" w14:textId="77777777" w:rsidR="008F745A" w:rsidRDefault="008F745A" w:rsidP="008F745A">
      <w:pPr>
        <w:rPr>
          <w:ins w:id="2201" w:author="Stijn Van den bossche" w:date="2021-05-21T20:34:00Z"/>
        </w:rPr>
      </w:pPr>
    </w:p>
    <w:p w14:paraId="2110C2D1" w14:textId="77777777" w:rsidR="008F745A" w:rsidRDefault="008F745A" w:rsidP="008F745A">
      <w:pPr>
        <w:rPr>
          <w:ins w:id="2202" w:author="Stijn Van den bossche" w:date="2021-05-21T20:34:00Z"/>
        </w:rPr>
      </w:pPr>
    </w:p>
    <w:p w14:paraId="1B0E804E" w14:textId="77777777" w:rsidR="008F745A" w:rsidRDefault="008F745A" w:rsidP="008F745A">
      <w:pPr>
        <w:rPr>
          <w:ins w:id="2203" w:author="Stijn Van den bossche" w:date="2021-05-21T20:34:00Z"/>
        </w:rPr>
      </w:pPr>
    </w:p>
    <w:p w14:paraId="165CE28A" w14:textId="77777777" w:rsidR="008F745A" w:rsidRDefault="008F745A" w:rsidP="008F745A">
      <w:pPr>
        <w:rPr>
          <w:ins w:id="2204" w:author="Stijn Van den bossche" w:date="2021-05-21T20:34:00Z"/>
        </w:rPr>
      </w:pPr>
    </w:p>
    <w:p w14:paraId="046B9670" w14:textId="77777777" w:rsidR="008F745A" w:rsidRDefault="008F745A" w:rsidP="008F745A">
      <w:pPr>
        <w:rPr>
          <w:ins w:id="2205" w:author="Stijn Van den bossche" w:date="2021-05-21T20:34:00Z"/>
        </w:rPr>
      </w:pPr>
    </w:p>
    <w:p w14:paraId="2E76F30C" w14:textId="77777777" w:rsidR="008F745A" w:rsidRDefault="008F745A" w:rsidP="008F745A">
      <w:pPr>
        <w:rPr>
          <w:ins w:id="2206" w:author="Stijn Van den bossche" w:date="2021-05-21T20:34:00Z"/>
        </w:rPr>
      </w:pPr>
    </w:p>
    <w:p w14:paraId="2456DB38" w14:textId="77777777" w:rsidR="008F745A" w:rsidRDefault="008F745A" w:rsidP="008F745A">
      <w:pPr>
        <w:rPr>
          <w:ins w:id="2207" w:author="Stijn Van den bossche" w:date="2021-05-21T20:34:00Z"/>
        </w:rPr>
      </w:pPr>
    </w:p>
    <w:p w14:paraId="3324AE3D" w14:textId="77777777" w:rsidR="008F745A" w:rsidRDefault="008F745A" w:rsidP="008F745A">
      <w:pPr>
        <w:rPr>
          <w:ins w:id="2208" w:author="Stijn Van den bossche" w:date="2021-05-21T20:34:00Z"/>
        </w:rPr>
      </w:pPr>
    </w:p>
    <w:p w14:paraId="213D2B29" w14:textId="77777777" w:rsidR="008F745A" w:rsidRDefault="008F745A" w:rsidP="008F745A">
      <w:pPr>
        <w:rPr>
          <w:ins w:id="2209" w:author="Stijn Van den bossche" w:date="2021-05-21T20:34:00Z"/>
        </w:rPr>
      </w:pPr>
    </w:p>
    <w:p w14:paraId="42AD84EF" w14:textId="77777777" w:rsidR="008F745A" w:rsidRDefault="008F745A" w:rsidP="008F745A">
      <w:pPr>
        <w:rPr>
          <w:ins w:id="2210" w:author="Stijn Van den bossche" w:date="2021-05-21T20:34:00Z"/>
        </w:rPr>
      </w:pPr>
    </w:p>
    <w:p w14:paraId="15D191C7" w14:textId="77777777" w:rsidR="008F745A" w:rsidRDefault="008F745A" w:rsidP="008F745A">
      <w:pPr>
        <w:rPr>
          <w:ins w:id="2211" w:author="Stijn Van den bossche" w:date="2021-05-21T20:34:00Z"/>
        </w:rPr>
      </w:pPr>
    </w:p>
    <w:p w14:paraId="23D247AD" w14:textId="77777777" w:rsidR="008F745A" w:rsidRDefault="008F745A" w:rsidP="008F745A">
      <w:pPr>
        <w:rPr>
          <w:ins w:id="2212" w:author="Stijn Van den bossche" w:date="2021-05-21T20:34:00Z"/>
        </w:rPr>
      </w:pPr>
    </w:p>
    <w:p w14:paraId="55147D28" w14:textId="77777777" w:rsidR="008F745A" w:rsidRDefault="008F745A" w:rsidP="008F745A">
      <w:pPr>
        <w:rPr>
          <w:ins w:id="2213" w:author="Stijn Van den bossche" w:date="2021-05-21T20:34:00Z"/>
        </w:rPr>
      </w:pPr>
    </w:p>
    <w:p w14:paraId="0E12420C" w14:textId="77777777" w:rsidR="008F745A" w:rsidRDefault="008F745A" w:rsidP="008F745A">
      <w:pPr>
        <w:rPr>
          <w:ins w:id="2214" w:author="Stijn Van den bossche" w:date="2021-05-21T20:34:00Z"/>
        </w:rPr>
      </w:pPr>
    </w:p>
    <w:p w14:paraId="6D7C8A04" w14:textId="77777777" w:rsidR="008F745A" w:rsidRDefault="008F745A" w:rsidP="008F745A">
      <w:pPr>
        <w:rPr>
          <w:ins w:id="2215" w:author="Stijn Van den bossche" w:date="2021-05-21T20:34:00Z"/>
        </w:rPr>
      </w:pPr>
    </w:p>
    <w:p w14:paraId="5DC7BC7A" w14:textId="77777777" w:rsidR="008F745A" w:rsidRDefault="008F745A" w:rsidP="008F745A">
      <w:pPr>
        <w:rPr>
          <w:ins w:id="2216" w:author="Stijn Van den bossche" w:date="2021-05-21T20:34:00Z"/>
        </w:rPr>
      </w:pPr>
    </w:p>
    <w:p w14:paraId="52968C6E" w14:textId="77777777" w:rsidR="008F745A" w:rsidRDefault="008F745A" w:rsidP="008F745A">
      <w:pPr>
        <w:rPr>
          <w:ins w:id="2217" w:author="Stijn Van den bossche" w:date="2021-05-21T20:34:00Z"/>
        </w:rPr>
      </w:pPr>
    </w:p>
    <w:p w14:paraId="74963851" w14:textId="77777777" w:rsidR="008F745A" w:rsidRDefault="008F745A" w:rsidP="008F745A">
      <w:pPr>
        <w:rPr>
          <w:ins w:id="2218" w:author="Stijn Van den bossche" w:date="2021-05-21T20:34:00Z"/>
        </w:rPr>
      </w:pPr>
    </w:p>
    <w:p w14:paraId="41FB6BE5" w14:textId="77777777" w:rsidR="008F745A" w:rsidRDefault="008F745A" w:rsidP="008F745A">
      <w:pPr>
        <w:rPr>
          <w:ins w:id="2219" w:author="Stijn Van den bossche" w:date="2021-05-21T20:34:00Z"/>
        </w:rPr>
      </w:pPr>
    </w:p>
    <w:p w14:paraId="6566FC64" w14:textId="77777777" w:rsidR="008F745A" w:rsidRDefault="008F745A" w:rsidP="008F745A">
      <w:pPr>
        <w:rPr>
          <w:ins w:id="2220" w:author="Stijn Van den bossche" w:date="2021-05-21T20:34:00Z"/>
        </w:rPr>
      </w:pPr>
    </w:p>
    <w:p w14:paraId="3AED7E1E" w14:textId="77777777" w:rsidR="008F745A" w:rsidRDefault="008F745A" w:rsidP="008F745A">
      <w:pPr>
        <w:rPr>
          <w:ins w:id="2221" w:author="Stijn Van den bossche" w:date="2021-05-21T20:34:00Z"/>
        </w:rPr>
      </w:pPr>
    </w:p>
    <w:p w14:paraId="440C0D0E" w14:textId="77777777" w:rsidR="008F745A" w:rsidRDefault="008F745A" w:rsidP="008F745A">
      <w:pPr>
        <w:rPr>
          <w:ins w:id="2222" w:author="Stijn Van den bossche" w:date="2021-05-21T20:34:00Z"/>
        </w:rPr>
      </w:pPr>
    </w:p>
    <w:p w14:paraId="1D5DA8DB" w14:textId="77777777" w:rsidR="008F745A" w:rsidRDefault="008F745A" w:rsidP="008F745A">
      <w:pPr>
        <w:rPr>
          <w:ins w:id="2223" w:author="Stijn Van den bossche" w:date="2021-05-21T20:34:00Z"/>
        </w:rPr>
      </w:pPr>
    </w:p>
    <w:p w14:paraId="2D239A13" w14:textId="77777777" w:rsidR="008F745A" w:rsidRDefault="008F745A" w:rsidP="008F745A">
      <w:pPr>
        <w:rPr>
          <w:ins w:id="2224" w:author="Stijn Van den bossche" w:date="2021-05-21T20:34:00Z"/>
        </w:rPr>
      </w:pPr>
    </w:p>
    <w:p w14:paraId="49DA8D70" w14:textId="77777777" w:rsidR="008F745A" w:rsidRDefault="008F745A" w:rsidP="008F745A">
      <w:pPr>
        <w:rPr>
          <w:ins w:id="2225" w:author="Stijn Van den bossche" w:date="2021-05-21T20:34:00Z"/>
        </w:rPr>
      </w:pPr>
    </w:p>
    <w:p w14:paraId="6070E6EA" w14:textId="77777777" w:rsidR="008F745A" w:rsidRDefault="008F745A" w:rsidP="008F745A">
      <w:pPr>
        <w:rPr>
          <w:ins w:id="2226" w:author="Stijn Van den bossche" w:date="2021-05-21T20:34:00Z"/>
        </w:rPr>
      </w:pPr>
    </w:p>
    <w:p w14:paraId="6657880E" w14:textId="77777777" w:rsidR="008F745A" w:rsidRDefault="008F745A" w:rsidP="008F745A">
      <w:pPr>
        <w:rPr>
          <w:ins w:id="2227" w:author="Stijn Van den bossche" w:date="2021-05-21T20:34:00Z"/>
        </w:rPr>
      </w:pPr>
    </w:p>
    <w:p w14:paraId="470B7440" w14:textId="77777777" w:rsidR="008F745A" w:rsidRDefault="008F745A" w:rsidP="008F745A">
      <w:pPr>
        <w:rPr>
          <w:ins w:id="2228" w:author="Stijn Van den bossche" w:date="2021-05-21T20:34:00Z"/>
        </w:rPr>
      </w:pPr>
    </w:p>
    <w:p w14:paraId="1D779C0F" w14:textId="77777777" w:rsidR="008F745A" w:rsidRDefault="008F745A" w:rsidP="008F745A">
      <w:pPr>
        <w:rPr>
          <w:ins w:id="2229" w:author="Stijn Van den bossche" w:date="2021-05-21T20:34:00Z"/>
        </w:rPr>
      </w:pPr>
    </w:p>
    <w:p w14:paraId="10AAB901" w14:textId="77777777" w:rsidR="008F745A" w:rsidRDefault="008F745A" w:rsidP="008F745A">
      <w:pPr>
        <w:rPr>
          <w:ins w:id="2230" w:author="Stijn Van den bossche" w:date="2021-05-21T20:34:00Z"/>
        </w:rPr>
      </w:pPr>
    </w:p>
    <w:p w14:paraId="00880EC5" w14:textId="77777777" w:rsidR="008F745A" w:rsidRDefault="008F745A" w:rsidP="008F745A">
      <w:pPr>
        <w:rPr>
          <w:ins w:id="2231" w:author="Stijn Van den bossche" w:date="2021-05-21T20:34:00Z"/>
        </w:rPr>
      </w:pPr>
    </w:p>
    <w:p w14:paraId="7EAB3FE7" w14:textId="77777777" w:rsidR="008F745A" w:rsidRDefault="008F745A" w:rsidP="008F745A">
      <w:pPr>
        <w:rPr>
          <w:ins w:id="2232" w:author="Stijn Van den bossche" w:date="2021-05-21T20:34:00Z"/>
        </w:rPr>
      </w:pPr>
    </w:p>
    <w:p w14:paraId="0ABF84CC" w14:textId="77777777" w:rsidR="008F745A" w:rsidRDefault="008F745A" w:rsidP="008F745A">
      <w:pPr>
        <w:rPr>
          <w:ins w:id="2233" w:author="Stijn Van den bossche" w:date="2021-05-21T20:34:00Z"/>
        </w:rPr>
      </w:pPr>
    </w:p>
    <w:p w14:paraId="70563922" w14:textId="77777777" w:rsidR="008F745A" w:rsidRDefault="008F745A" w:rsidP="008F745A">
      <w:pPr>
        <w:rPr>
          <w:ins w:id="2234" w:author="Stijn Van den bossche" w:date="2021-05-21T20:34:00Z"/>
        </w:rPr>
      </w:pPr>
    </w:p>
    <w:p w14:paraId="36DAC1F1" w14:textId="77777777" w:rsidR="008F745A" w:rsidRDefault="008F745A" w:rsidP="008F745A">
      <w:pPr>
        <w:rPr>
          <w:ins w:id="2235" w:author="Stijn Van den bossche" w:date="2021-05-21T20:34:00Z"/>
        </w:rPr>
      </w:pPr>
    </w:p>
    <w:p w14:paraId="014F064F" w14:textId="77777777" w:rsidR="008F745A" w:rsidRDefault="008F745A" w:rsidP="008F745A">
      <w:pPr>
        <w:rPr>
          <w:ins w:id="2236" w:author="Stijn Van den bossche" w:date="2021-05-21T20:34:00Z"/>
        </w:rPr>
      </w:pPr>
    </w:p>
    <w:p w14:paraId="4FB1AA50" w14:textId="77777777" w:rsidR="008F745A" w:rsidRDefault="008F745A" w:rsidP="008F745A">
      <w:pPr>
        <w:rPr>
          <w:ins w:id="2237" w:author="Stijn Van den bossche" w:date="2021-05-21T20:34:00Z"/>
        </w:rPr>
      </w:pPr>
    </w:p>
    <w:p w14:paraId="6DDF9FF2" w14:textId="77777777" w:rsidR="008F745A" w:rsidRDefault="008F745A" w:rsidP="008F745A">
      <w:pPr>
        <w:rPr>
          <w:ins w:id="2238" w:author="Stijn Van den bossche" w:date="2021-05-21T20:34:00Z"/>
        </w:rPr>
      </w:pPr>
    </w:p>
    <w:p w14:paraId="3707E6E6" w14:textId="77777777" w:rsidR="008F745A" w:rsidRDefault="008F745A" w:rsidP="008F745A">
      <w:pPr>
        <w:rPr>
          <w:ins w:id="2239" w:author="Stijn Van den bossche" w:date="2021-05-21T20:34:00Z"/>
        </w:rPr>
      </w:pPr>
    </w:p>
    <w:p w14:paraId="4531D341" w14:textId="77777777" w:rsidR="008F745A" w:rsidRDefault="008F745A" w:rsidP="008F745A">
      <w:pPr>
        <w:rPr>
          <w:ins w:id="2240" w:author="Stijn Van den bossche" w:date="2021-05-21T20:34:00Z"/>
        </w:rPr>
      </w:pPr>
    </w:p>
    <w:p w14:paraId="23824C51" w14:textId="77777777" w:rsidR="008F745A" w:rsidRDefault="008F745A" w:rsidP="008F745A">
      <w:pPr>
        <w:rPr>
          <w:ins w:id="2241" w:author="Stijn Van den bossche" w:date="2021-05-21T20:34:00Z"/>
        </w:rPr>
      </w:pPr>
    </w:p>
    <w:p w14:paraId="58B681E3" w14:textId="77777777" w:rsidR="008F745A" w:rsidRDefault="008F745A" w:rsidP="008F745A">
      <w:pPr>
        <w:rPr>
          <w:ins w:id="2242" w:author="Stijn Van den bossche" w:date="2021-05-21T20:34:00Z"/>
        </w:rPr>
      </w:pPr>
    </w:p>
    <w:p w14:paraId="6CA1BFB9" w14:textId="77777777" w:rsidR="008F745A" w:rsidRDefault="008F745A" w:rsidP="008F745A">
      <w:pPr>
        <w:rPr>
          <w:ins w:id="2243" w:author="Stijn Van den bossche" w:date="2021-05-21T20:34:00Z"/>
        </w:rPr>
      </w:pPr>
    </w:p>
    <w:p w14:paraId="14450961" w14:textId="77777777" w:rsidR="008F745A" w:rsidRDefault="008F745A" w:rsidP="008F745A">
      <w:pPr>
        <w:rPr>
          <w:ins w:id="2244" w:author="Stijn Van den bossche" w:date="2021-05-21T20:34:00Z"/>
        </w:rPr>
      </w:pPr>
    </w:p>
    <w:p w14:paraId="37859ABE" w14:textId="77777777" w:rsidR="008F745A" w:rsidRDefault="008F745A" w:rsidP="008F745A">
      <w:pPr>
        <w:rPr>
          <w:ins w:id="2245" w:author="Stijn Van den bossche" w:date="2021-05-21T20:34:00Z"/>
        </w:rPr>
      </w:pPr>
    </w:p>
    <w:p w14:paraId="1B8E2FF6" w14:textId="77777777" w:rsidR="008F745A" w:rsidRDefault="008F745A" w:rsidP="008F745A">
      <w:pPr>
        <w:rPr>
          <w:ins w:id="2246" w:author="Stijn Van den bossche" w:date="2021-05-21T20:34:00Z"/>
        </w:rPr>
      </w:pPr>
    </w:p>
    <w:p w14:paraId="38D2A80A" w14:textId="77777777" w:rsidR="008F745A" w:rsidRDefault="008F745A" w:rsidP="008F745A">
      <w:pPr>
        <w:rPr>
          <w:ins w:id="2247" w:author="Stijn Van den bossche" w:date="2021-05-21T20:34:00Z"/>
        </w:rPr>
      </w:pPr>
    </w:p>
    <w:p w14:paraId="04855FE7" w14:textId="77777777" w:rsidR="008F745A" w:rsidRDefault="008F745A" w:rsidP="008F745A">
      <w:pPr>
        <w:rPr>
          <w:ins w:id="2248" w:author="Stijn Van den bossche" w:date="2021-05-21T20:34:00Z"/>
        </w:rPr>
      </w:pPr>
    </w:p>
    <w:p w14:paraId="0BBCD359" w14:textId="77777777" w:rsidR="008F745A" w:rsidRDefault="008F745A" w:rsidP="008F745A">
      <w:pPr>
        <w:rPr>
          <w:ins w:id="2249" w:author="Stijn Van den bossche" w:date="2021-05-21T20:34:00Z"/>
        </w:rPr>
      </w:pPr>
    </w:p>
    <w:p w14:paraId="6604BA2C" w14:textId="77777777" w:rsidR="008F745A" w:rsidRDefault="008F745A" w:rsidP="008F745A">
      <w:pPr>
        <w:rPr>
          <w:ins w:id="2250" w:author="Stijn Van den bossche" w:date="2021-05-21T20:34:00Z"/>
        </w:rPr>
      </w:pPr>
    </w:p>
    <w:p w14:paraId="5E6716B4" w14:textId="77777777" w:rsidR="008F745A" w:rsidRDefault="008F745A" w:rsidP="008F745A">
      <w:pPr>
        <w:rPr>
          <w:ins w:id="2251" w:author="Stijn Van den bossche" w:date="2021-05-21T20:34:00Z"/>
        </w:rPr>
      </w:pPr>
    </w:p>
    <w:p w14:paraId="33DEE6BC" w14:textId="77777777" w:rsidR="008F745A" w:rsidRDefault="008F745A" w:rsidP="008F745A">
      <w:pPr>
        <w:rPr>
          <w:ins w:id="2252" w:author="Stijn Van den bossche" w:date="2021-05-21T20:34:00Z"/>
        </w:rPr>
      </w:pPr>
      <w:ins w:id="2253" w:author="Stijn Van den bossche" w:date="2021-05-21T20:34:00Z">
        <w:r>
          <w:rPr>
            <w:noProof/>
          </w:rPr>
          <w:drawing>
            <wp:anchor distT="0" distB="0" distL="114300" distR="114300" simplePos="0" relativeHeight="251833344" behindDoc="1" locked="0" layoutInCell="1" allowOverlap="1" wp14:anchorId="267A56D4" wp14:editId="3E61D703">
              <wp:simplePos x="0" y="0"/>
              <wp:positionH relativeFrom="margin">
                <wp:align>right</wp:align>
              </wp:positionH>
              <wp:positionV relativeFrom="paragraph">
                <wp:posOffset>4445</wp:posOffset>
              </wp:positionV>
              <wp:extent cx="5760407" cy="8043058"/>
              <wp:effectExtent l="0" t="0" r="0" b="0"/>
              <wp:wrapNone/>
              <wp:docPr id="208" name="Afbeelding 12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descr="Afbeelding met tafel&#10;&#10;Automatisch gegenereerde beschrijving"/>
                      <pic:cNvPicPr/>
                    </pic:nvPicPr>
                    <pic:blipFill rotWithShape="1">
                      <a:blip r:embed="rId82">
                        <a:extLst>
                          <a:ext uri="{28A0092B-C50C-407E-A947-70E740481C1C}">
                            <a14:useLocalDpi xmlns:a14="http://schemas.microsoft.com/office/drawing/2010/main" val="0"/>
                          </a:ext>
                        </a:extLst>
                      </a:blip>
                      <a:srcRect r="36243"/>
                      <a:stretch/>
                    </pic:blipFill>
                    <pic:spPr bwMode="auto">
                      <a:xfrm>
                        <a:off x="0" y="0"/>
                        <a:ext cx="5760407" cy="80430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94690FE" w14:textId="77777777" w:rsidR="008F745A" w:rsidRDefault="008F745A" w:rsidP="008F745A">
      <w:pPr>
        <w:rPr>
          <w:ins w:id="2254" w:author="Stijn Van den bossche" w:date="2021-05-21T20:34:00Z"/>
        </w:rPr>
      </w:pPr>
    </w:p>
    <w:p w14:paraId="733519D1" w14:textId="77777777" w:rsidR="008F745A" w:rsidRDefault="008F745A" w:rsidP="008F745A">
      <w:pPr>
        <w:rPr>
          <w:ins w:id="2255" w:author="Stijn Van den bossche" w:date="2021-05-21T20:34:00Z"/>
        </w:rPr>
      </w:pPr>
    </w:p>
    <w:p w14:paraId="572C53F2" w14:textId="77777777" w:rsidR="008F745A" w:rsidRDefault="008F745A" w:rsidP="008F745A">
      <w:pPr>
        <w:rPr>
          <w:ins w:id="2256" w:author="Stijn Van den bossche" w:date="2021-05-21T20:34:00Z"/>
        </w:rPr>
      </w:pPr>
    </w:p>
    <w:p w14:paraId="5A9D4FD7" w14:textId="77777777" w:rsidR="008F745A" w:rsidRDefault="008F745A" w:rsidP="008F745A">
      <w:pPr>
        <w:rPr>
          <w:ins w:id="2257" w:author="Stijn Van den bossche" w:date="2021-05-21T20:34:00Z"/>
        </w:rPr>
      </w:pPr>
    </w:p>
    <w:p w14:paraId="600CDEA5" w14:textId="77777777" w:rsidR="008F745A" w:rsidRDefault="008F745A" w:rsidP="008F745A">
      <w:pPr>
        <w:rPr>
          <w:ins w:id="2258" w:author="Stijn Van den bossche" w:date="2021-05-21T20:34:00Z"/>
        </w:rPr>
      </w:pPr>
    </w:p>
    <w:p w14:paraId="68C63D3A" w14:textId="77777777" w:rsidR="008F745A" w:rsidRDefault="008F745A" w:rsidP="008F745A">
      <w:pPr>
        <w:rPr>
          <w:ins w:id="2259" w:author="Stijn Van den bossche" w:date="2021-05-21T20:34:00Z"/>
        </w:rPr>
      </w:pPr>
    </w:p>
    <w:p w14:paraId="1827B962" w14:textId="77777777" w:rsidR="008F745A" w:rsidRDefault="008F745A" w:rsidP="008F745A">
      <w:pPr>
        <w:rPr>
          <w:ins w:id="2260" w:author="Stijn Van den bossche" w:date="2021-05-21T20:34:00Z"/>
        </w:rPr>
      </w:pPr>
    </w:p>
    <w:p w14:paraId="46FF99E0" w14:textId="77777777" w:rsidR="008F745A" w:rsidRDefault="008F745A" w:rsidP="008F745A">
      <w:pPr>
        <w:rPr>
          <w:ins w:id="2261" w:author="Stijn Van den bossche" w:date="2021-05-21T20:34:00Z"/>
        </w:rPr>
      </w:pPr>
    </w:p>
    <w:p w14:paraId="56BF05D5" w14:textId="77777777" w:rsidR="008F745A" w:rsidRDefault="008F745A" w:rsidP="008F745A">
      <w:pPr>
        <w:rPr>
          <w:ins w:id="2262" w:author="Stijn Van den bossche" w:date="2021-05-21T20:34:00Z"/>
        </w:rPr>
      </w:pPr>
    </w:p>
    <w:p w14:paraId="794FA5F3" w14:textId="77777777" w:rsidR="008F745A" w:rsidRDefault="008F745A" w:rsidP="008F745A">
      <w:pPr>
        <w:rPr>
          <w:ins w:id="2263" w:author="Stijn Van den bossche" w:date="2021-05-21T20:34:00Z"/>
        </w:rPr>
      </w:pPr>
    </w:p>
    <w:p w14:paraId="7F9E58DB" w14:textId="77777777" w:rsidR="008F745A" w:rsidRDefault="008F745A" w:rsidP="008F745A">
      <w:pPr>
        <w:rPr>
          <w:ins w:id="2264" w:author="Stijn Van den bossche" w:date="2021-05-21T20:34:00Z"/>
        </w:rPr>
      </w:pPr>
    </w:p>
    <w:p w14:paraId="78C3B3E1" w14:textId="77777777" w:rsidR="008F745A" w:rsidRDefault="008F745A" w:rsidP="008F745A">
      <w:pPr>
        <w:rPr>
          <w:ins w:id="2265" w:author="Stijn Van den bossche" w:date="2021-05-21T20:34:00Z"/>
        </w:rPr>
      </w:pPr>
    </w:p>
    <w:p w14:paraId="06D8B55B" w14:textId="77777777" w:rsidR="008F745A" w:rsidRDefault="008F745A" w:rsidP="008F745A">
      <w:pPr>
        <w:rPr>
          <w:ins w:id="2266" w:author="Stijn Van den bossche" w:date="2021-05-21T20:34:00Z"/>
        </w:rPr>
      </w:pPr>
    </w:p>
    <w:p w14:paraId="42B205DA" w14:textId="77777777" w:rsidR="008F745A" w:rsidRDefault="008F745A" w:rsidP="008F745A">
      <w:pPr>
        <w:rPr>
          <w:ins w:id="2267" w:author="Stijn Van den bossche" w:date="2021-05-21T20:34:00Z"/>
        </w:rPr>
      </w:pPr>
    </w:p>
    <w:p w14:paraId="429752F6" w14:textId="77777777" w:rsidR="008F745A" w:rsidRDefault="008F745A" w:rsidP="008F745A">
      <w:pPr>
        <w:rPr>
          <w:ins w:id="2268" w:author="Stijn Van den bossche" w:date="2021-05-21T20:34:00Z"/>
        </w:rPr>
      </w:pPr>
    </w:p>
    <w:p w14:paraId="42568E3E" w14:textId="77777777" w:rsidR="008F745A" w:rsidRDefault="008F745A" w:rsidP="008F745A">
      <w:pPr>
        <w:rPr>
          <w:ins w:id="2269" w:author="Stijn Van den bossche" w:date="2021-05-21T20:34:00Z"/>
        </w:rPr>
      </w:pPr>
    </w:p>
    <w:p w14:paraId="0D9BC96D" w14:textId="77777777" w:rsidR="008F745A" w:rsidRDefault="008F745A" w:rsidP="008F745A">
      <w:pPr>
        <w:rPr>
          <w:ins w:id="2270" w:author="Stijn Van den bossche" w:date="2021-05-21T20:34:00Z"/>
        </w:rPr>
      </w:pPr>
    </w:p>
    <w:p w14:paraId="2C8B1977" w14:textId="77777777" w:rsidR="008F745A" w:rsidRDefault="008F745A" w:rsidP="008F745A">
      <w:pPr>
        <w:rPr>
          <w:ins w:id="2271" w:author="Stijn Van den bossche" w:date="2021-05-21T20:34:00Z"/>
        </w:rPr>
      </w:pPr>
    </w:p>
    <w:p w14:paraId="6F5CACEA" w14:textId="77777777" w:rsidR="008F745A" w:rsidRDefault="008F745A" w:rsidP="008F745A">
      <w:pPr>
        <w:rPr>
          <w:ins w:id="2272" w:author="Stijn Van den bossche" w:date="2021-05-21T20:34:00Z"/>
        </w:rPr>
      </w:pPr>
    </w:p>
    <w:p w14:paraId="5162802C" w14:textId="77777777" w:rsidR="008F745A" w:rsidRDefault="008F745A" w:rsidP="008F745A">
      <w:pPr>
        <w:rPr>
          <w:ins w:id="2273" w:author="Stijn Van den bossche" w:date="2021-05-21T20:34:00Z"/>
        </w:rPr>
      </w:pPr>
    </w:p>
    <w:p w14:paraId="4ADBF8DE" w14:textId="77777777" w:rsidR="008F745A" w:rsidRDefault="008F745A" w:rsidP="008F745A">
      <w:pPr>
        <w:rPr>
          <w:ins w:id="2274" w:author="Stijn Van den bossche" w:date="2021-05-21T20:34:00Z"/>
        </w:rPr>
      </w:pPr>
    </w:p>
    <w:p w14:paraId="73E7312A" w14:textId="77777777" w:rsidR="008F745A" w:rsidRDefault="008F745A" w:rsidP="008F745A">
      <w:pPr>
        <w:rPr>
          <w:ins w:id="2275" w:author="Stijn Van den bossche" w:date="2021-05-21T20:34:00Z"/>
        </w:rPr>
      </w:pPr>
    </w:p>
    <w:p w14:paraId="07561445" w14:textId="77777777" w:rsidR="008F745A" w:rsidRDefault="008F745A" w:rsidP="008F745A">
      <w:pPr>
        <w:rPr>
          <w:ins w:id="2276" w:author="Stijn Van den bossche" w:date="2021-05-21T20:34:00Z"/>
        </w:rPr>
      </w:pPr>
    </w:p>
    <w:p w14:paraId="0C543FDC" w14:textId="77777777" w:rsidR="008F745A" w:rsidRDefault="008F745A" w:rsidP="008F745A">
      <w:pPr>
        <w:rPr>
          <w:ins w:id="2277" w:author="Stijn Van den bossche" w:date="2021-05-21T20:34:00Z"/>
        </w:rPr>
      </w:pPr>
    </w:p>
    <w:p w14:paraId="17229585" w14:textId="77777777" w:rsidR="008F745A" w:rsidRDefault="008F745A" w:rsidP="008F745A">
      <w:pPr>
        <w:rPr>
          <w:ins w:id="2278" w:author="Stijn Van den bossche" w:date="2021-05-21T20:34:00Z"/>
        </w:rPr>
      </w:pPr>
    </w:p>
    <w:p w14:paraId="24CEC471" w14:textId="77777777" w:rsidR="008F745A" w:rsidRDefault="008F745A" w:rsidP="008F745A">
      <w:pPr>
        <w:rPr>
          <w:ins w:id="2279" w:author="Stijn Van den bossche" w:date="2021-05-21T20:34:00Z"/>
        </w:rPr>
      </w:pPr>
    </w:p>
    <w:p w14:paraId="2B52F493" w14:textId="77777777" w:rsidR="008F745A" w:rsidRDefault="008F745A" w:rsidP="008F745A">
      <w:pPr>
        <w:rPr>
          <w:ins w:id="2280" w:author="Stijn Van den bossche" w:date="2021-05-21T20:34:00Z"/>
        </w:rPr>
      </w:pPr>
    </w:p>
    <w:p w14:paraId="287D76DB" w14:textId="77777777" w:rsidR="008F745A" w:rsidRDefault="008F745A" w:rsidP="008F745A">
      <w:pPr>
        <w:rPr>
          <w:ins w:id="2281" w:author="Stijn Van den bossche" w:date="2021-05-21T20:34:00Z"/>
        </w:rPr>
      </w:pPr>
    </w:p>
    <w:p w14:paraId="70458606" w14:textId="77777777" w:rsidR="008F745A" w:rsidRDefault="008F745A" w:rsidP="008F745A">
      <w:pPr>
        <w:rPr>
          <w:ins w:id="2282" w:author="Stijn Van den bossche" w:date="2021-05-21T20:34:00Z"/>
        </w:rPr>
      </w:pPr>
    </w:p>
    <w:p w14:paraId="3633858C" w14:textId="77777777" w:rsidR="008F745A" w:rsidRDefault="008F745A" w:rsidP="008F745A">
      <w:pPr>
        <w:rPr>
          <w:ins w:id="2283" w:author="Stijn Van den bossche" w:date="2021-05-21T20:34:00Z"/>
        </w:rPr>
      </w:pPr>
    </w:p>
    <w:p w14:paraId="71971EF4" w14:textId="77777777" w:rsidR="008F745A" w:rsidRDefault="008F745A" w:rsidP="008F745A">
      <w:pPr>
        <w:rPr>
          <w:ins w:id="2284" w:author="Stijn Van den bossche" w:date="2021-05-21T20:34:00Z"/>
        </w:rPr>
      </w:pPr>
    </w:p>
    <w:p w14:paraId="4D8B6157" w14:textId="77777777" w:rsidR="008F745A" w:rsidRDefault="008F745A" w:rsidP="008F745A">
      <w:pPr>
        <w:rPr>
          <w:ins w:id="2285" w:author="Stijn Van den bossche" w:date="2021-05-21T20:34:00Z"/>
        </w:rPr>
      </w:pPr>
    </w:p>
    <w:p w14:paraId="77221341" w14:textId="77777777" w:rsidR="008F745A" w:rsidRDefault="008F745A" w:rsidP="008F745A">
      <w:pPr>
        <w:rPr>
          <w:ins w:id="2286" w:author="Stijn Van den bossche" w:date="2021-05-21T20:34:00Z"/>
        </w:rPr>
      </w:pPr>
    </w:p>
    <w:p w14:paraId="71499DD8" w14:textId="77777777" w:rsidR="008F745A" w:rsidRDefault="008F745A" w:rsidP="008F745A">
      <w:pPr>
        <w:rPr>
          <w:ins w:id="2287" w:author="Stijn Van den bossche" w:date="2021-05-21T20:34:00Z"/>
        </w:rPr>
      </w:pPr>
    </w:p>
    <w:p w14:paraId="303963C7" w14:textId="77777777" w:rsidR="008F745A" w:rsidRDefault="008F745A" w:rsidP="008F745A">
      <w:pPr>
        <w:rPr>
          <w:ins w:id="2288" w:author="Stijn Van den bossche" w:date="2021-05-21T20:34:00Z"/>
        </w:rPr>
      </w:pPr>
    </w:p>
    <w:p w14:paraId="24B589F5" w14:textId="77777777" w:rsidR="008F745A" w:rsidRDefault="008F745A" w:rsidP="008F745A">
      <w:pPr>
        <w:rPr>
          <w:ins w:id="2289" w:author="Stijn Van den bossche" w:date="2021-05-21T20:34:00Z"/>
        </w:rPr>
      </w:pPr>
    </w:p>
    <w:p w14:paraId="637A4C7A" w14:textId="77777777" w:rsidR="008F745A" w:rsidRDefault="008F745A" w:rsidP="008F745A">
      <w:pPr>
        <w:rPr>
          <w:ins w:id="2290" w:author="Stijn Van den bossche" w:date="2021-05-21T20:34:00Z"/>
        </w:rPr>
      </w:pPr>
    </w:p>
    <w:p w14:paraId="65D4C14E" w14:textId="77777777" w:rsidR="008F745A" w:rsidRDefault="008F745A" w:rsidP="008F745A">
      <w:pPr>
        <w:rPr>
          <w:ins w:id="2291" w:author="Stijn Van den bossche" w:date="2021-05-21T20:34:00Z"/>
        </w:rPr>
      </w:pPr>
    </w:p>
    <w:p w14:paraId="2E08B723" w14:textId="77777777" w:rsidR="008F745A" w:rsidRDefault="008F745A" w:rsidP="008F745A">
      <w:pPr>
        <w:rPr>
          <w:ins w:id="2292" w:author="Stijn Van den bossche" w:date="2021-05-21T20:34:00Z"/>
        </w:rPr>
      </w:pPr>
    </w:p>
    <w:p w14:paraId="1F667F7A" w14:textId="77777777" w:rsidR="008F745A" w:rsidRDefault="008F745A" w:rsidP="008F745A">
      <w:pPr>
        <w:rPr>
          <w:ins w:id="2293" w:author="Stijn Van den bossche" w:date="2021-05-21T20:34:00Z"/>
        </w:rPr>
      </w:pPr>
    </w:p>
    <w:p w14:paraId="3A3522EB" w14:textId="77777777" w:rsidR="008F745A" w:rsidRDefault="008F745A" w:rsidP="008F745A">
      <w:pPr>
        <w:rPr>
          <w:ins w:id="2294" w:author="Stijn Van den bossche" w:date="2021-05-21T20:34:00Z"/>
        </w:rPr>
      </w:pPr>
    </w:p>
    <w:p w14:paraId="238962AC" w14:textId="77777777" w:rsidR="008F745A" w:rsidRDefault="008F745A" w:rsidP="008F745A">
      <w:pPr>
        <w:rPr>
          <w:ins w:id="2295" w:author="Stijn Van den bossche" w:date="2021-05-21T20:34:00Z"/>
        </w:rPr>
      </w:pPr>
    </w:p>
    <w:p w14:paraId="689B1708" w14:textId="77777777" w:rsidR="008F745A" w:rsidRDefault="008F745A" w:rsidP="008F745A">
      <w:pPr>
        <w:rPr>
          <w:ins w:id="2296" w:author="Stijn Van den bossche" w:date="2021-05-21T20:34:00Z"/>
        </w:rPr>
      </w:pPr>
    </w:p>
    <w:p w14:paraId="20CF70BD" w14:textId="77777777" w:rsidR="008F745A" w:rsidRDefault="008F745A" w:rsidP="008F745A">
      <w:pPr>
        <w:rPr>
          <w:ins w:id="2297" w:author="Stijn Van den bossche" w:date="2021-05-21T20:34:00Z"/>
        </w:rPr>
      </w:pPr>
    </w:p>
    <w:p w14:paraId="5124CC8A" w14:textId="77777777" w:rsidR="008F745A" w:rsidRDefault="008F745A" w:rsidP="008F745A">
      <w:pPr>
        <w:rPr>
          <w:ins w:id="2298" w:author="Stijn Van den bossche" w:date="2021-05-21T20:34:00Z"/>
        </w:rPr>
      </w:pPr>
    </w:p>
    <w:p w14:paraId="0BC7A7B9" w14:textId="77777777" w:rsidR="008F745A" w:rsidRDefault="008F745A" w:rsidP="008F745A">
      <w:pPr>
        <w:rPr>
          <w:ins w:id="2299" w:author="Stijn Van den bossche" w:date="2021-05-21T20:34:00Z"/>
        </w:rPr>
      </w:pPr>
    </w:p>
    <w:p w14:paraId="057A12AB" w14:textId="77777777" w:rsidR="008F745A" w:rsidRDefault="008F745A" w:rsidP="008F745A">
      <w:pPr>
        <w:rPr>
          <w:ins w:id="2300" w:author="Stijn Van den bossche" w:date="2021-05-21T20:34:00Z"/>
        </w:rPr>
      </w:pPr>
    </w:p>
    <w:p w14:paraId="372ACEE9" w14:textId="77777777" w:rsidR="008F745A" w:rsidRDefault="008F745A" w:rsidP="008F745A">
      <w:pPr>
        <w:rPr>
          <w:ins w:id="2301" w:author="Stijn Van den bossche" w:date="2021-05-21T20:34:00Z"/>
        </w:rPr>
      </w:pPr>
    </w:p>
    <w:p w14:paraId="0050A19B" w14:textId="77777777" w:rsidR="008F745A" w:rsidRDefault="008F745A" w:rsidP="008F745A">
      <w:pPr>
        <w:rPr>
          <w:ins w:id="2302" w:author="Stijn Van den bossche" w:date="2021-05-21T20:34:00Z"/>
        </w:rPr>
      </w:pPr>
    </w:p>
    <w:p w14:paraId="30546C6F" w14:textId="77777777" w:rsidR="008F745A" w:rsidRDefault="008F745A" w:rsidP="008F745A">
      <w:pPr>
        <w:rPr>
          <w:ins w:id="2303" w:author="Stijn Van den bossche" w:date="2021-05-21T20:34:00Z"/>
        </w:rPr>
      </w:pPr>
    </w:p>
    <w:p w14:paraId="31D0AFD9" w14:textId="77777777" w:rsidR="008F745A" w:rsidRDefault="008F745A" w:rsidP="008F745A">
      <w:pPr>
        <w:rPr>
          <w:ins w:id="2304" w:author="Stijn Van den bossche" w:date="2021-05-21T20:34:00Z"/>
        </w:rPr>
      </w:pPr>
    </w:p>
    <w:p w14:paraId="2DF6F1AC" w14:textId="77777777" w:rsidR="008F745A" w:rsidRDefault="008F745A" w:rsidP="008F745A">
      <w:pPr>
        <w:rPr>
          <w:ins w:id="2305" w:author="Stijn Van den bossche" w:date="2021-05-21T20:34:00Z"/>
        </w:rPr>
      </w:pPr>
    </w:p>
    <w:p w14:paraId="75A22527" w14:textId="77777777" w:rsidR="008F745A" w:rsidRDefault="008F745A" w:rsidP="008F745A">
      <w:pPr>
        <w:rPr>
          <w:ins w:id="2306" w:author="Stijn Van den bossche" w:date="2021-05-21T20:34:00Z"/>
        </w:rPr>
      </w:pPr>
    </w:p>
    <w:p w14:paraId="687848EB" w14:textId="77777777" w:rsidR="008F745A" w:rsidRDefault="008F745A" w:rsidP="008F745A">
      <w:pPr>
        <w:rPr>
          <w:ins w:id="2307" w:author="Stijn Van den bossche" w:date="2021-05-21T20:34:00Z"/>
        </w:rPr>
      </w:pPr>
    </w:p>
    <w:p w14:paraId="69925408" w14:textId="77777777" w:rsidR="008F745A" w:rsidRDefault="008F745A" w:rsidP="008F745A">
      <w:pPr>
        <w:rPr>
          <w:ins w:id="2308" w:author="Stijn Van den bossche" w:date="2021-05-21T20:34:00Z"/>
        </w:rPr>
      </w:pPr>
    </w:p>
    <w:p w14:paraId="2DAEAFFE" w14:textId="77777777" w:rsidR="008F745A" w:rsidRDefault="008F745A" w:rsidP="008F745A">
      <w:pPr>
        <w:rPr>
          <w:ins w:id="2309" w:author="Stijn Van den bossche" w:date="2021-05-21T20:34:00Z"/>
        </w:rPr>
      </w:pPr>
    </w:p>
    <w:p w14:paraId="21A26B22" w14:textId="77777777" w:rsidR="008F745A" w:rsidRDefault="008F745A" w:rsidP="008F745A">
      <w:pPr>
        <w:rPr>
          <w:ins w:id="2310" w:author="Stijn Van den bossche" w:date="2021-05-21T20:34:00Z"/>
        </w:rPr>
      </w:pPr>
    </w:p>
    <w:p w14:paraId="6EF4B23E" w14:textId="77777777" w:rsidR="008F745A" w:rsidRDefault="008F745A" w:rsidP="008F745A">
      <w:pPr>
        <w:rPr>
          <w:ins w:id="2311" w:author="Stijn Van den bossche" w:date="2021-05-21T20:34:00Z"/>
        </w:rPr>
      </w:pPr>
    </w:p>
    <w:p w14:paraId="3C66EBE2" w14:textId="77777777" w:rsidR="008F745A" w:rsidRDefault="008F745A" w:rsidP="008F745A">
      <w:pPr>
        <w:rPr>
          <w:ins w:id="2312" w:author="Stijn Van den bossche" w:date="2021-05-21T20:34:00Z"/>
        </w:rPr>
      </w:pPr>
    </w:p>
    <w:p w14:paraId="53742494" w14:textId="77777777" w:rsidR="008F745A" w:rsidRDefault="008F745A" w:rsidP="008F745A">
      <w:pPr>
        <w:rPr>
          <w:ins w:id="2313" w:author="Stijn Van den bossche" w:date="2021-05-21T20:34:00Z"/>
        </w:rPr>
      </w:pPr>
    </w:p>
    <w:p w14:paraId="29AC15B0" w14:textId="77777777" w:rsidR="008F745A" w:rsidRDefault="008F745A" w:rsidP="008F745A">
      <w:pPr>
        <w:rPr>
          <w:ins w:id="2314" w:author="Stijn Van den bossche" w:date="2021-05-21T20:34:00Z"/>
        </w:rPr>
      </w:pPr>
      <w:ins w:id="2315" w:author="Stijn Van den bossche" w:date="2021-05-21T20:34:00Z">
        <w:r>
          <w:rPr>
            <w:noProof/>
          </w:rPr>
          <w:drawing>
            <wp:anchor distT="0" distB="0" distL="114300" distR="114300" simplePos="0" relativeHeight="251834368" behindDoc="1" locked="0" layoutInCell="1" allowOverlap="1" wp14:anchorId="4A825951" wp14:editId="05A9605B">
              <wp:simplePos x="0" y="0"/>
              <wp:positionH relativeFrom="margin">
                <wp:align>left</wp:align>
              </wp:positionH>
              <wp:positionV relativeFrom="paragraph">
                <wp:posOffset>-1905</wp:posOffset>
              </wp:positionV>
              <wp:extent cx="5752000" cy="5334000"/>
              <wp:effectExtent l="0" t="0" r="1270" b="0"/>
              <wp:wrapNone/>
              <wp:docPr id="20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4894"/>
                      <a:stretch/>
                    </pic:blipFill>
                    <pic:spPr bwMode="auto">
                      <a:xfrm>
                        <a:off x="0" y="0"/>
                        <a:ext cx="5752000" cy="53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9C8C532" w14:textId="77777777" w:rsidR="008F745A" w:rsidRDefault="008F745A" w:rsidP="008F745A">
      <w:pPr>
        <w:rPr>
          <w:ins w:id="2316" w:author="Stijn Van den bossche" w:date="2021-05-21T20:34:00Z"/>
        </w:rPr>
      </w:pPr>
    </w:p>
    <w:p w14:paraId="3641FB36" w14:textId="77777777" w:rsidR="008F745A" w:rsidRDefault="008F745A" w:rsidP="008F745A">
      <w:pPr>
        <w:rPr>
          <w:ins w:id="2317" w:author="Stijn Van den bossche" w:date="2021-05-21T20:34:00Z"/>
        </w:rPr>
      </w:pPr>
    </w:p>
    <w:p w14:paraId="1C4F1D9D" w14:textId="77777777" w:rsidR="008F745A" w:rsidRDefault="008F745A" w:rsidP="008F745A">
      <w:pPr>
        <w:rPr>
          <w:ins w:id="2318" w:author="Stijn Van den bossche" w:date="2021-05-21T20:34:00Z"/>
        </w:rPr>
      </w:pPr>
    </w:p>
    <w:p w14:paraId="222FBF18" w14:textId="77777777" w:rsidR="008F745A" w:rsidRDefault="008F745A" w:rsidP="008F745A">
      <w:pPr>
        <w:rPr>
          <w:ins w:id="2319" w:author="Stijn Van den bossche" w:date="2021-05-21T20:34:00Z"/>
        </w:rPr>
      </w:pPr>
    </w:p>
    <w:p w14:paraId="1CC2B1E5" w14:textId="77777777" w:rsidR="008F745A" w:rsidRDefault="008F745A" w:rsidP="008F745A">
      <w:pPr>
        <w:rPr>
          <w:ins w:id="2320" w:author="Stijn Van den bossche" w:date="2021-05-21T20:34:00Z"/>
        </w:rPr>
      </w:pPr>
    </w:p>
    <w:p w14:paraId="742F5E2D" w14:textId="77777777" w:rsidR="008F745A" w:rsidRDefault="008F745A" w:rsidP="008F745A">
      <w:pPr>
        <w:rPr>
          <w:ins w:id="2321" w:author="Stijn Van den bossche" w:date="2021-05-21T20:34:00Z"/>
        </w:rPr>
      </w:pPr>
    </w:p>
    <w:p w14:paraId="583CE932" w14:textId="77777777" w:rsidR="008F745A" w:rsidRDefault="008F745A" w:rsidP="008F745A">
      <w:pPr>
        <w:rPr>
          <w:ins w:id="2322" w:author="Stijn Van den bossche" w:date="2021-05-21T20:34:00Z"/>
        </w:rPr>
      </w:pPr>
    </w:p>
    <w:p w14:paraId="33CAFEF4" w14:textId="77777777" w:rsidR="008F745A" w:rsidRDefault="008F745A" w:rsidP="008F745A">
      <w:pPr>
        <w:rPr>
          <w:ins w:id="2323" w:author="Stijn Van den bossche" w:date="2021-05-21T20:34:00Z"/>
        </w:rPr>
      </w:pPr>
    </w:p>
    <w:p w14:paraId="0DA39DAD" w14:textId="77777777" w:rsidR="008F745A" w:rsidRDefault="008F745A" w:rsidP="008F745A">
      <w:pPr>
        <w:rPr>
          <w:ins w:id="2324" w:author="Stijn Van den bossche" w:date="2021-05-21T20:34:00Z"/>
        </w:rPr>
      </w:pPr>
    </w:p>
    <w:p w14:paraId="58E4B0D1" w14:textId="77777777" w:rsidR="008F745A" w:rsidRDefault="008F745A" w:rsidP="008F745A">
      <w:pPr>
        <w:rPr>
          <w:ins w:id="2325" w:author="Stijn Van den bossche" w:date="2021-05-21T20:34:00Z"/>
        </w:rPr>
      </w:pPr>
    </w:p>
    <w:p w14:paraId="586019E4" w14:textId="77777777" w:rsidR="008F745A" w:rsidRDefault="008F745A" w:rsidP="008F745A">
      <w:pPr>
        <w:rPr>
          <w:ins w:id="2326" w:author="Stijn Van den bossche" w:date="2021-05-21T20:34:00Z"/>
        </w:rPr>
      </w:pPr>
    </w:p>
    <w:p w14:paraId="79CE231B" w14:textId="77777777" w:rsidR="008F745A" w:rsidRDefault="008F745A" w:rsidP="008F745A">
      <w:pPr>
        <w:rPr>
          <w:ins w:id="2327" w:author="Stijn Van den bossche" w:date="2021-05-21T20:34:00Z"/>
        </w:rPr>
      </w:pPr>
    </w:p>
    <w:p w14:paraId="7425B67F" w14:textId="77777777" w:rsidR="008F745A" w:rsidRDefault="008F745A" w:rsidP="008F745A">
      <w:pPr>
        <w:rPr>
          <w:ins w:id="2328" w:author="Stijn Van den bossche" w:date="2021-05-21T20:34:00Z"/>
        </w:rPr>
      </w:pPr>
    </w:p>
    <w:p w14:paraId="65D7115B" w14:textId="77777777" w:rsidR="008F745A" w:rsidRDefault="008F745A" w:rsidP="008F745A">
      <w:pPr>
        <w:rPr>
          <w:ins w:id="2329" w:author="Stijn Van den bossche" w:date="2021-05-21T20:34:00Z"/>
        </w:rPr>
      </w:pPr>
    </w:p>
    <w:p w14:paraId="06C1CD91" w14:textId="77777777" w:rsidR="008F745A" w:rsidRDefault="008F745A" w:rsidP="008F745A">
      <w:pPr>
        <w:rPr>
          <w:ins w:id="2330" w:author="Stijn Van den bossche" w:date="2021-05-21T20:34:00Z"/>
        </w:rPr>
      </w:pPr>
    </w:p>
    <w:p w14:paraId="53F7F0AB" w14:textId="77777777" w:rsidR="008F745A" w:rsidRDefault="008F745A" w:rsidP="008F745A">
      <w:pPr>
        <w:rPr>
          <w:ins w:id="2331" w:author="Stijn Van den bossche" w:date="2021-05-21T20:34:00Z"/>
        </w:rPr>
      </w:pPr>
    </w:p>
    <w:p w14:paraId="69D8A46A" w14:textId="77777777" w:rsidR="008F745A" w:rsidRDefault="008F745A" w:rsidP="008F745A">
      <w:pPr>
        <w:rPr>
          <w:ins w:id="2332" w:author="Stijn Van den bossche" w:date="2021-05-21T20:34:00Z"/>
        </w:rPr>
      </w:pPr>
    </w:p>
    <w:p w14:paraId="37285D9C" w14:textId="77777777" w:rsidR="008F745A" w:rsidRDefault="008F745A" w:rsidP="008F745A">
      <w:pPr>
        <w:rPr>
          <w:ins w:id="2333" w:author="Stijn Van den bossche" w:date="2021-05-21T20:34:00Z"/>
        </w:rPr>
      </w:pPr>
    </w:p>
    <w:p w14:paraId="229C011E" w14:textId="77777777" w:rsidR="008F745A" w:rsidRDefault="008F745A" w:rsidP="008F745A">
      <w:pPr>
        <w:rPr>
          <w:ins w:id="2334" w:author="Stijn Van den bossche" w:date="2021-05-21T20:34:00Z"/>
        </w:rPr>
      </w:pPr>
    </w:p>
    <w:p w14:paraId="55E38E66" w14:textId="77777777" w:rsidR="008F745A" w:rsidRDefault="008F745A" w:rsidP="008F745A">
      <w:pPr>
        <w:rPr>
          <w:ins w:id="2335" w:author="Stijn Van den bossche" w:date="2021-05-21T20:34:00Z"/>
        </w:rPr>
      </w:pPr>
    </w:p>
    <w:p w14:paraId="15DAC93B" w14:textId="77777777" w:rsidR="008F745A" w:rsidRDefault="008F745A" w:rsidP="008F745A">
      <w:pPr>
        <w:rPr>
          <w:ins w:id="2336" w:author="Stijn Van den bossche" w:date="2021-05-21T20:34:00Z"/>
        </w:rPr>
      </w:pPr>
    </w:p>
    <w:p w14:paraId="05669EAD" w14:textId="77777777" w:rsidR="008F745A" w:rsidRDefault="008F745A" w:rsidP="008F745A">
      <w:pPr>
        <w:rPr>
          <w:ins w:id="2337" w:author="Stijn Van den bossche" w:date="2021-05-21T20:34:00Z"/>
        </w:rPr>
      </w:pPr>
    </w:p>
    <w:p w14:paraId="4CE1F5D7" w14:textId="77777777" w:rsidR="008F745A" w:rsidRDefault="008F745A" w:rsidP="008F745A">
      <w:pPr>
        <w:rPr>
          <w:ins w:id="2338" w:author="Stijn Van den bossche" w:date="2021-05-21T20:34:00Z"/>
        </w:rPr>
      </w:pPr>
    </w:p>
    <w:p w14:paraId="13A10C47" w14:textId="77777777" w:rsidR="008F745A" w:rsidRDefault="008F745A" w:rsidP="008F745A">
      <w:pPr>
        <w:rPr>
          <w:ins w:id="2339" w:author="Stijn Van den bossche" w:date="2021-05-21T20:34:00Z"/>
        </w:rPr>
      </w:pPr>
    </w:p>
    <w:p w14:paraId="2460CB19" w14:textId="77777777" w:rsidR="008F745A" w:rsidRDefault="008F745A" w:rsidP="008F745A">
      <w:pPr>
        <w:rPr>
          <w:ins w:id="2340" w:author="Stijn Van den bossche" w:date="2021-05-21T20:34:00Z"/>
        </w:rPr>
      </w:pPr>
    </w:p>
    <w:p w14:paraId="305C469D" w14:textId="77777777" w:rsidR="008F745A" w:rsidRDefault="008F745A" w:rsidP="008F745A">
      <w:pPr>
        <w:rPr>
          <w:ins w:id="2341" w:author="Stijn Van den bossche" w:date="2021-05-21T20:34:00Z"/>
        </w:rPr>
      </w:pPr>
    </w:p>
    <w:p w14:paraId="5F0DC847" w14:textId="77777777" w:rsidR="008F745A" w:rsidRDefault="008F745A" w:rsidP="008F745A">
      <w:pPr>
        <w:rPr>
          <w:ins w:id="2342" w:author="Stijn Van den bossche" w:date="2021-05-21T20:34:00Z"/>
        </w:rPr>
      </w:pPr>
    </w:p>
    <w:p w14:paraId="2EC9446E" w14:textId="77777777" w:rsidR="008F745A" w:rsidRDefault="008F745A" w:rsidP="008F745A">
      <w:pPr>
        <w:rPr>
          <w:ins w:id="2343" w:author="Stijn Van den bossche" w:date="2021-05-21T20:34:00Z"/>
        </w:rPr>
      </w:pPr>
    </w:p>
    <w:p w14:paraId="7A52F45E" w14:textId="77777777" w:rsidR="008F745A" w:rsidRDefault="008F745A" w:rsidP="008F745A">
      <w:pPr>
        <w:rPr>
          <w:ins w:id="2344" w:author="Stijn Van den bossche" w:date="2021-05-21T20:34:00Z"/>
        </w:rPr>
      </w:pPr>
    </w:p>
    <w:p w14:paraId="5B75B421" w14:textId="77777777" w:rsidR="008F745A" w:rsidRDefault="008F745A" w:rsidP="008F745A">
      <w:pPr>
        <w:rPr>
          <w:ins w:id="2345" w:author="Stijn Van den bossche" w:date="2021-05-21T20:34:00Z"/>
        </w:rPr>
      </w:pPr>
    </w:p>
    <w:p w14:paraId="4D8C4B1A" w14:textId="77777777" w:rsidR="008F745A" w:rsidRDefault="008F745A" w:rsidP="008F745A">
      <w:pPr>
        <w:rPr>
          <w:ins w:id="2346" w:author="Stijn Van den bossche" w:date="2021-05-21T20:34:00Z"/>
        </w:rPr>
      </w:pPr>
    </w:p>
    <w:p w14:paraId="1A29FA9E" w14:textId="77777777" w:rsidR="008F745A" w:rsidRDefault="008F745A" w:rsidP="008F745A">
      <w:pPr>
        <w:rPr>
          <w:ins w:id="2347" w:author="Stijn Van den bossche" w:date="2021-05-21T20:34:00Z"/>
        </w:rPr>
      </w:pPr>
    </w:p>
    <w:p w14:paraId="57802E87" w14:textId="77777777" w:rsidR="008F745A" w:rsidRDefault="008F745A" w:rsidP="008F745A">
      <w:pPr>
        <w:rPr>
          <w:ins w:id="2348" w:author="Stijn Van den bossche" w:date="2021-05-21T20:34:00Z"/>
        </w:rPr>
      </w:pPr>
    </w:p>
    <w:p w14:paraId="6B85D48C" w14:textId="77777777" w:rsidR="008F745A" w:rsidRDefault="008F745A" w:rsidP="008F745A">
      <w:pPr>
        <w:rPr>
          <w:ins w:id="2349" w:author="Stijn Van den bossche" w:date="2021-05-21T20:34:00Z"/>
        </w:rPr>
      </w:pPr>
    </w:p>
    <w:p w14:paraId="0837E118" w14:textId="77777777" w:rsidR="008F745A" w:rsidRDefault="008F745A" w:rsidP="008F745A">
      <w:pPr>
        <w:rPr>
          <w:ins w:id="2350" w:author="Stijn Van den bossche" w:date="2021-05-21T20:34:00Z"/>
        </w:rPr>
      </w:pPr>
    </w:p>
    <w:p w14:paraId="62C30E4A" w14:textId="77777777" w:rsidR="008F745A" w:rsidRDefault="008F745A" w:rsidP="008F745A">
      <w:pPr>
        <w:rPr>
          <w:ins w:id="2351" w:author="Stijn Van den bossche" w:date="2021-05-21T20:34:00Z"/>
        </w:rPr>
      </w:pPr>
    </w:p>
    <w:p w14:paraId="70080C0A" w14:textId="77777777" w:rsidR="008F745A" w:rsidRDefault="008F745A" w:rsidP="008F745A">
      <w:pPr>
        <w:rPr>
          <w:ins w:id="2352" w:author="Stijn Van den bossche" w:date="2021-05-21T20:34:00Z"/>
        </w:rPr>
      </w:pPr>
    </w:p>
    <w:p w14:paraId="7FC2CFB1" w14:textId="77777777" w:rsidR="008F745A" w:rsidRPr="009E095A" w:rsidRDefault="008F745A" w:rsidP="008F745A">
      <w:pPr>
        <w:rPr>
          <w:ins w:id="2353" w:author="Stijn Van den bossche" w:date="2021-05-21T20:34:00Z"/>
          <w:rFonts w:ascii="Arial" w:hAnsi="Arial" w:cs="Arial"/>
        </w:rPr>
      </w:pPr>
      <w:ins w:id="2354" w:author="Stijn Van den bossche" w:date="2021-05-21T20:34:00Z">
        <w:r w:rsidRPr="009E095A">
          <w:rPr>
            <w:rFonts w:ascii="Arial" w:hAnsi="Arial" w:cs="Arial"/>
          </w:rPr>
          <w:t xml:space="preserve">We hebben gekozen om de MAX7219CNG+ te gebruiken omdat dit een vertrouwelijke led driver is maar eigenlijk is het een 8-Digit LED Display Driver. Normaal zou het dus voorzien worden voor een 7 segment display, maar als je ze op de juiste manier zou aansluiten en programmeert kan je er ook een </w:t>
        </w:r>
        <w:proofErr w:type="gramStart"/>
        <w:r w:rsidRPr="009E095A">
          <w:rPr>
            <w:rFonts w:ascii="Arial" w:hAnsi="Arial" w:cs="Arial"/>
          </w:rPr>
          <w:t>LED matrix</w:t>
        </w:r>
        <w:proofErr w:type="gramEnd"/>
        <w:r w:rsidRPr="009E095A">
          <w:rPr>
            <w:rFonts w:ascii="Arial" w:hAnsi="Arial" w:cs="Arial"/>
          </w:rPr>
          <w:t xml:space="preserve"> van maken.</w:t>
        </w:r>
      </w:ins>
    </w:p>
    <w:p w14:paraId="6FA6C770" w14:textId="77777777" w:rsidR="008F745A" w:rsidRPr="009E095A" w:rsidRDefault="008F745A" w:rsidP="008F745A">
      <w:pPr>
        <w:rPr>
          <w:ins w:id="2355" w:author="Stijn Van den bossche" w:date="2021-05-21T20:34:00Z"/>
          <w:rFonts w:ascii="Arial" w:hAnsi="Arial" w:cs="Arial"/>
        </w:rPr>
      </w:pPr>
    </w:p>
    <w:p w14:paraId="6C3E038E" w14:textId="77777777" w:rsidR="008F745A" w:rsidRDefault="008F745A" w:rsidP="008F745A">
      <w:pPr>
        <w:rPr>
          <w:ins w:id="2356" w:author="Stijn Van den bossche" w:date="2021-05-21T20:34:00Z"/>
          <w:rFonts w:ascii="Arial" w:hAnsi="Arial" w:cs="Arial"/>
        </w:rPr>
      </w:pPr>
      <w:ins w:id="2357" w:author="Stijn Van den bossche" w:date="2021-05-21T20:34:00Z">
        <w:r w:rsidRPr="009E095A">
          <w:rPr>
            <w:rFonts w:ascii="Arial" w:hAnsi="Arial" w:cs="Arial"/>
          </w:rPr>
          <w:t>De MTCH6301-I_ML is de IC die wij gekozen hebben om onze touchpad sliders mee aan te sturen als er aanraking komt om de sliders. Dit zijn capacitieve omdat deze beter zijn voor het bord en voor het voor de verbindingen op het bord. Ware veel mogelijk oplossingen om deze sliders te maken m</w:t>
        </w:r>
        <w:r>
          <w:rPr>
            <w:rFonts w:ascii="Arial" w:hAnsi="Arial" w:cs="Arial"/>
          </w:rPr>
          <w:t>a</w:t>
        </w:r>
        <w:r w:rsidRPr="009E095A">
          <w:rPr>
            <w:rFonts w:ascii="Arial" w:hAnsi="Arial" w:cs="Arial"/>
          </w:rPr>
          <w:t>ar dit had het meeste voordelen.</w:t>
        </w:r>
      </w:ins>
    </w:p>
    <w:p w14:paraId="221B3FC5" w14:textId="77777777" w:rsidR="008F745A" w:rsidRDefault="008F745A" w:rsidP="008F745A">
      <w:pPr>
        <w:rPr>
          <w:ins w:id="2358" w:author="Stijn Van den bossche" w:date="2021-05-21T20:34:00Z"/>
          <w:rFonts w:ascii="Arial" w:hAnsi="Arial" w:cs="Arial"/>
        </w:rPr>
      </w:pPr>
    </w:p>
    <w:p w14:paraId="0A6A32AD" w14:textId="77777777" w:rsidR="008F745A" w:rsidRDefault="008F745A" w:rsidP="008F745A">
      <w:pPr>
        <w:rPr>
          <w:ins w:id="2359" w:author="Stijn Van den bossche" w:date="2021-05-21T20:34:00Z"/>
          <w:rFonts w:ascii="Arial" w:hAnsi="Arial" w:cs="Arial"/>
        </w:rPr>
      </w:pPr>
    </w:p>
    <w:p w14:paraId="2726BC9D" w14:textId="77777777" w:rsidR="008F745A" w:rsidRDefault="008F745A" w:rsidP="008F745A">
      <w:pPr>
        <w:rPr>
          <w:ins w:id="2360" w:author="Stijn Van den bossche" w:date="2021-05-21T20:34:00Z"/>
          <w:rFonts w:ascii="Arial" w:hAnsi="Arial" w:cs="Arial"/>
        </w:rPr>
      </w:pPr>
      <w:ins w:id="2361" w:author="Stijn Van den bossche" w:date="2021-05-21T20:34:00Z">
        <w:r>
          <w:rPr>
            <w:rFonts w:ascii="Arial" w:hAnsi="Arial" w:cs="Arial"/>
          </w:rPr>
          <w:t xml:space="preserve">Wij hebben gekozen voor de </w:t>
        </w:r>
        <w:r w:rsidRPr="00DE3DAE">
          <w:rPr>
            <w:rFonts w:ascii="Arial" w:hAnsi="Arial" w:cs="Arial"/>
          </w:rPr>
          <w:t>STM32F411CEU7</w:t>
        </w:r>
        <w:r>
          <w:rPr>
            <w:rFonts w:ascii="Arial" w:hAnsi="Arial" w:cs="Arial"/>
          </w:rPr>
          <w:t xml:space="preserve"> als microcontroller omdat we niet al te veel I/O nodig hebben. Want deze heeft 34 I/O. We hebben niet al te veel </w:t>
        </w:r>
        <w:proofErr w:type="gramStart"/>
        <w:r>
          <w:rPr>
            <w:rFonts w:ascii="Arial" w:hAnsi="Arial" w:cs="Arial"/>
          </w:rPr>
          <w:t>RAM geheugen</w:t>
        </w:r>
        <w:proofErr w:type="gramEnd"/>
        <w:r>
          <w:rPr>
            <w:rFonts w:ascii="Arial" w:hAnsi="Arial" w:cs="Arial"/>
          </w:rPr>
          <w:t xml:space="preserve"> nodig want maar wel voldoende om de data van de SPI en I²C binnen te lezen op de controller en we hebben ook voldoende flash nodig voor het programma op te slaan. We hebben ook voor deze moeten kiezen om dat er heel veel microcontrollers niet meer verkrijgbaar waren die aan onze eisen een voldeed.</w:t>
        </w:r>
      </w:ins>
    </w:p>
    <w:p w14:paraId="141E9B7E" w14:textId="77777777" w:rsidR="008F745A" w:rsidRDefault="008F745A" w:rsidP="008F745A">
      <w:pPr>
        <w:rPr>
          <w:ins w:id="2362" w:author="Stijn Van den bossche" w:date="2021-05-21T20:34:00Z"/>
          <w:rFonts w:ascii="Arial" w:hAnsi="Arial" w:cs="Arial"/>
        </w:rPr>
      </w:pPr>
    </w:p>
    <w:p w14:paraId="753FFD0C" w14:textId="77777777" w:rsidR="008F745A" w:rsidRDefault="008F745A" w:rsidP="008F745A">
      <w:pPr>
        <w:rPr>
          <w:ins w:id="2363" w:author="Stijn Van den bossche" w:date="2021-05-21T20:34:00Z"/>
          <w:rFonts w:ascii="Arial" w:hAnsi="Arial" w:cs="Arial"/>
        </w:rPr>
      </w:pPr>
    </w:p>
    <w:p w14:paraId="32DBB21E" w14:textId="77777777" w:rsidR="008F745A" w:rsidRDefault="008F745A" w:rsidP="008F745A">
      <w:pPr>
        <w:rPr>
          <w:ins w:id="2364" w:author="Stijn Van den bossche" w:date="2021-05-21T20:34:00Z"/>
          <w:rFonts w:ascii="Arial" w:hAnsi="Arial" w:cs="Arial"/>
        </w:rPr>
      </w:pPr>
    </w:p>
    <w:p w14:paraId="314CED02" w14:textId="77777777" w:rsidR="008F745A" w:rsidRDefault="008F745A" w:rsidP="008F745A">
      <w:pPr>
        <w:rPr>
          <w:ins w:id="2365" w:author="Stijn Van den bossche" w:date="2021-05-21T20:34:00Z"/>
          <w:rFonts w:ascii="Arial" w:hAnsi="Arial" w:cs="Arial"/>
        </w:rPr>
      </w:pPr>
    </w:p>
    <w:p w14:paraId="6F2D43D5" w14:textId="77777777" w:rsidR="008F745A" w:rsidRDefault="008F745A" w:rsidP="008F745A">
      <w:pPr>
        <w:rPr>
          <w:ins w:id="2366" w:author="Stijn Van den bossche" w:date="2021-05-21T20:34:00Z"/>
          <w:rFonts w:ascii="Arial" w:hAnsi="Arial" w:cs="Arial"/>
        </w:rPr>
      </w:pPr>
    </w:p>
    <w:p w14:paraId="369047FA" w14:textId="77777777" w:rsidR="008F745A" w:rsidRDefault="008F745A" w:rsidP="008F745A">
      <w:pPr>
        <w:rPr>
          <w:ins w:id="2367" w:author="Stijn Van den bossche" w:date="2021-05-21T20:34:00Z"/>
          <w:rFonts w:ascii="Arial" w:hAnsi="Arial" w:cs="Arial"/>
        </w:rPr>
      </w:pPr>
    </w:p>
    <w:p w14:paraId="58261690" w14:textId="77777777" w:rsidR="008F745A" w:rsidRDefault="008F745A" w:rsidP="008F745A">
      <w:pPr>
        <w:rPr>
          <w:ins w:id="2368" w:author="Stijn Van den bossche" w:date="2021-05-21T20:34:00Z"/>
          <w:rFonts w:ascii="Arial" w:hAnsi="Arial" w:cs="Arial"/>
        </w:rPr>
      </w:pPr>
    </w:p>
    <w:p w14:paraId="483C7CDC" w14:textId="77777777" w:rsidR="008F745A" w:rsidRDefault="008F745A" w:rsidP="008F745A">
      <w:pPr>
        <w:rPr>
          <w:ins w:id="2369" w:author="Stijn Van den bossche" w:date="2021-05-21T20:34:00Z"/>
          <w:rFonts w:ascii="Arial" w:hAnsi="Arial" w:cs="Arial"/>
        </w:rPr>
      </w:pPr>
      <w:ins w:id="2370" w:author="Stijn Van den bossche" w:date="2021-05-21T20:34:00Z">
        <w:r>
          <w:rPr>
            <w:rFonts w:ascii="Arial" w:hAnsi="Arial" w:cs="Arial"/>
          </w:rPr>
          <w:t>AD5204BRUZ10-REEL7 is een digitale potentiometer die voorzien zien is van 4 potentiometers bij ons dat komt voordeliger uit voor ons dan met een IC met 6 potentiometers. Er waren veel verschillende soorten maar deze potentiometer had et voordeel dat het voorzien was meet interen weerstanden in de chip waardoor je een soort van laddernetwerk hebt en dan krijg je een soort van echte potentiometer.</w:t>
        </w:r>
      </w:ins>
    </w:p>
    <w:p w14:paraId="538EE900" w14:textId="77777777" w:rsidR="008F745A" w:rsidRPr="009E095A" w:rsidRDefault="008F745A" w:rsidP="008F745A">
      <w:pPr>
        <w:rPr>
          <w:ins w:id="2371" w:author="Stijn Van den bossche" w:date="2021-05-21T20:34:00Z"/>
          <w:rFonts w:ascii="Arial" w:hAnsi="Arial" w:cs="Arial"/>
        </w:rPr>
      </w:pPr>
      <w:ins w:id="2372" w:author="Stijn Van den bossche" w:date="2021-05-21T20:34:00Z">
        <w:r>
          <w:rPr>
            <w:noProof/>
          </w:rPr>
          <w:drawing>
            <wp:anchor distT="0" distB="0" distL="114300" distR="114300" simplePos="0" relativeHeight="251839488" behindDoc="1" locked="0" layoutInCell="1" allowOverlap="1" wp14:anchorId="4DE23410" wp14:editId="79F41BB5">
              <wp:simplePos x="0" y="0"/>
              <wp:positionH relativeFrom="column">
                <wp:posOffset>-635</wp:posOffset>
              </wp:positionH>
              <wp:positionV relativeFrom="paragraph">
                <wp:posOffset>635</wp:posOffset>
              </wp:positionV>
              <wp:extent cx="2371725" cy="2305050"/>
              <wp:effectExtent l="0" t="0" r="9525" b="0"/>
              <wp:wrapNone/>
              <wp:docPr id="210"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71725" cy="2305050"/>
                      </a:xfrm>
                      <a:prstGeom prst="rect">
                        <a:avLst/>
                      </a:prstGeom>
                    </pic:spPr>
                  </pic:pic>
                </a:graphicData>
              </a:graphic>
              <wp14:sizeRelH relativeFrom="page">
                <wp14:pctWidth>0</wp14:pctWidth>
              </wp14:sizeRelH>
              <wp14:sizeRelV relativeFrom="page">
                <wp14:pctHeight>0</wp14:pctHeight>
              </wp14:sizeRelV>
            </wp:anchor>
          </w:drawing>
        </w:r>
      </w:ins>
    </w:p>
    <w:p w14:paraId="2C8D801D" w14:textId="77777777" w:rsidR="008F745A" w:rsidRPr="009E095A" w:rsidRDefault="008F745A" w:rsidP="008F745A">
      <w:pPr>
        <w:rPr>
          <w:ins w:id="2373" w:author="Stijn Van den bossche" w:date="2021-05-21T20:34:00Z"/>
        </w:rPr>
      </w:pPr>
      <w:ins w:id="2374" w:author="Stijn Van den bossche" w:date="2021-05-21T20:34:00Z">
        <w:r>
          <w:rPr>
            <w:noProof/>
          </w:rPr>
          <w:drawing>
            <wp:anchor distT="0" distB="0" distL="114300" distR="114300" simplePos="0" relativeHeight="251840512" behindDoc="1" locked="0" layoutInCell="1" allowOverlap="1" wp14:anchorId="24D7DD0D" wp14:editId="0847FD97">
              <wp:simplePos x="0" y="0"/>
              <wp:positionH relativeFrom="column">
                <wp:posOffset>2757805</wp:posOffset>
              </wp:positionH>
              <wp:positionV relativeFrom="paragraph">
                <wp:posOffset>6985</wp:posOffset>
              </wp:positionV>
              <wp:extent cx="2880360" cy="2141538"/>
              <wp:effectExtent l="0" t="0" r="0" b="0"/>
              <wp:wrapNone/>
              <wp:docPr id="211"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3536" cy="2143899"/>
                      </a:xfrm>
                      <a:prstGeom prst="rect">
                        <a:avLst/>
                      </a:prstGeom>
                    </pic:spPr>
                  </pic:pic>
                </a:graphicData>
              </a:graphic>
              <wp14:sizeRelH relativeFrom="page">
                <wp14:pctWidth>0</wp14:pctWidth>
              </wp14:sizeRelH>
              <wp14:sizeRelV relativeFrom="page">
                <wp14:pctHeight>0</wp14:pctHeight>
              </wp14:sizeRelV>
            </wp:anchor>
          </w:drawing>
        </w:r>
      </w:ins>
    </w:p>
    <w:p w14:paraId="4B78AD94" w14:textId="77777777" w:rsidR="008F745A" w:rsidRDefault="008F745A" w:rsidP="008F745A">
      <w:pPr>
        <w:rPr>
          <w:ins w:id="2375" w:author="Stijn Van den bossche" w:date="2021-05-21T20:34:00Z"/>
        </w:rPr>
      </w:pPr>
    </w:p>
    <w:p w14:paraId="6FA7E6D2" w14:textId="77777777" w:rsidR="008F745A" w:rsidRDefault="008F745A" w:rsidP="008F745A">
      <w:pPr>
        <w:rPr>
          <w:ins w:id="2376" w:author="Stijn Van den bossche" w:date="2021-05-21T20:34:00Z"/>
        </w:rPr>
      </w:pPr>
    </w:p>
    <w:p w14:paraId="174F0140" w14:textId="77777777" w:rsidR="008F745A" w:rsidRDefault="008F745A" w:rsidP="008F745A">
      <w:pPr>
        <w:rPr>
          <w:ins w:id="2377" w:author="Stijn Van den bossche" w:date="2021-05-21T20:34:00Z"/>
        </w:rPr>
      </w:pPr>
    </w:p>
    <w:p w14:paraId="4CEFAA93" w14:textId="77777777" w:rsidR="008F745A" w:rsidRDefault="008F745A" w:rsidP="008F745A">
      <w:pPr>
        <w:rPr>
          <w:ins w:id="2378" w:author="Stijn Van den bossche" w:date="2021-05-21T20:34:00Z"/>
        </w:rPr>
      </w:pPr>
    </w:p>
    <w:p w14:paraId="216F9754" w14:textId="77777777" w:rsidR="008F745A" w:rsidRDefault="008F745A" w:rsidP="008F745A">
      <w:pPr>
        <w:rPr>
          <w:ins w:id="2379" w:author="Stijn Van den bossche" w:date="2021-05-21T20:34:00Z"/>
        </w:rPr>
      </w:pPr>
    </w:p>
    <w:p w14:paraId="510D47C2" w14:textId="77777777" w:rsidR="008F745A" w:rsidRDefault="008F745A" w:rsidP="008F745A">
      <w:pPr>
        <w:rPr>
          <w:ins w:id="2380" w:author="Stijn Van den bossche" w:date="2021-05-21T20:34:00Z"/>
        </w:rPr>
      </w:pPr>
    </w:p>
    <w:p w14:paraId="0586B9F1" w14:textId="77777777" w:rsidR="008F745A" w:rsidRDefault="008F745A" w:rsidP="008F745A">
      <w:pPr>
        <w:rPr>
          <w:ins w:id="2381" w:author="Stijn Van den bossche" w:date="2021-05-21T20:34:00Z"/>
        </w:rPr>
      </w:pPr>
    </w:p>
    <w:p w14:paraId="1C980B93" w14:textId="77777777" w:rsidR="008F745A" w:rsidRDefault="008F745A" w:rsidP="008F745A">
      <w:pPr>
        <w:rPr>
          <w:ins w:id="2382" w:author="Stijn Van den bossche" w:date="2021-05-21T20:34:00Z"/>
        </w:rPr>
      </w:pPr>
    </w:p>
    <w:p w14:paraId="1000C2A6" w14:textId="77777777" w:rsidR="008F745A" w:rsidRDefault="008F745A" w:rsidP="008F745A">
      <w:pPr>
        <w:rPr>
          <w:ins w:id="2383" w:author="Stijn Van den bossche" w:date="2021-05-21T20:34:00Z"/>
        </w:rPr>
      </w:pPr>
    </w:p>
    <w:p w14:paraId="08380F48" w14:textId="77777777" w:rsidR="008F745A" w:rsidRDefault="008F745A" w:rsidP="008F745A">
      <w:pPr>
        <w:rPr>
          <w:ins w:id="2384" w:author="Stijn Van den bossche" w:date="2021-05-21T20:34:00Z"/>
        </w:rPr>
      </w:pPr>
    </w:p>
    <w:p w14:paraId="69AF00BD" w14:textId="77777777" w:rsidR="008F745A" w:rsidRDefault="008F745A" w:rsidP="008F745A">
      <w:pPr>
        <w:rPr>
          <w:ins w:id="2385" w:author="Stijn Van den bossche" w:date="2021-05-21T20:34:00Z"/>
        </w:rPr>
      </w:pPr>
    </w:p>
    <w:p w14:paraId="79BC4CB7" w14:textId="77777777" w:rsidR="008F745A" w:rsidRDefault="008F745A" w:rsidP="008F745A">
      <w:pPr>
        <w:rPr>
          <w:ins w:id="2386" w:author="Stijn Van den bossche" w:date="2021-05-21T20:34:00Z"/>
        </w:rPr>
      </w:pPr>
    </w:p>
    <w:p w14:paraId="47D80490" w14:textId="77777777" w:rsidR="008F745A" w:rsidRDefault="008F745A" w:rsidP="008F745A">
      <w:pPr>
        <w:rPr>
          <w:ins w:id="2387" w:author="Stijn Van den bossche" w:date="2021-05-21T20:34:00Z"/>
        </w:rPr>
      </w:pPr>
    </w:p>
    <w:p w14:paraId="4533DA5C" w14:textId="77777777" w:rsidR="008F745A" w:rsidRDefault="008F745A" w:rsidP="008F745A">
      <w:pPr>
        <w:rPr>
          <w:ins w:id="2388" w:author="Stijn Van den bossche" w:date="2021-05-21T20:34:00Z"/>
        </w:rPr>
      </w:pPr>
    </w:p>
    <w:p w14:paraId="714CD149" w14:textId="77777777" w:rsidR="008F745A" w:rsidRPr="009E095A" w:rsidRDefault="008F745A" w:rsidP="008F745A">
      <w:pPr>
        <w:rPr>
          <w:ins w:id="2389" w:author="Stijn Van den bossche" w:date="2021-05-21T20:34:00Z"/>
        </w:rPr>
      </w:pPr>
    </w:p>
    <w:p w14:paraId="2B05E3DE" w14:textId="77777777" w:rsidR="008F745A" w:rsidRPr="009E095A" w:rsidRDefault="008F745A" w:rsidP="008F745A">
      <w:pPr>
        <w:rPr>
          <w:ins w:id="2390" w:author="Stijn Van den bossche" w:date="2021-05-21T20:34:00Z"/>
        </w:rPr>
      </w:pPr>
      <w:ins w:id="2391" w:author="Stijn Van den bossche" w:date="2021-05-21T20:34:00Z">
        <w:r>
          <w:rPr>
            <w:noProof/>
          </w:rPr>
          <w:drawing>
            <wp:anchor distT="0" distB="0" distL="114300" distR="114300" simplePos="0" relativeHeight="251835392" behindDoc="1" locked="0" layoutInCell="1" allowOverlap="1" wp14:anchorId="4CD8305E" wp14:editId="1CC46DED">
              <wp:simplePos x="0" y="0"/>
              <wp:positionH relativeFrom="margin">
                <wp:align>center</wp:align>
              </wp:positionH>
              <wp:positionV relativeFrom="paragraph">
                <wp:posOffset>48260</wp:posOffset>
              </wp:positionV>
              <wp:extent cx="5784215" cy="5341620"/>
              <wp:effectExtent l="0" t="0" r="6985" b="0"/>
              <wp:wrapNone/>
              <wp:docPr id="212" name="Afbeelding 1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fbeelding 130" descr="Afbeelding met tafel&#10;&#10;Automatisch gegenereerde beschrijving"/>
                      <pic:cNvPicPr/>
                    </pic:nvPicPr>
                    <pic:blipFill rotWithShape="1">
                      <a:blip r:embed="rId86">
                        <a:extLst>
                          <a:ext uri="{28A0092B-C50C-407E-A947-70E740481C1C}">
                            <a14:useLocalDpi xmlns:a14="http://schemas.microsoft.com/office/drawing/2010/main" val="0"/>
                          </a:ext>
                        </a:extLst>
                      </a:blip>
                      <a:srcRect r="3704"/>
                      <a:stretch/>
                    </pic:blipFill>
                    <pic:spPr bwMode="auto">
                      <a:xfrm>
                        <a:off x="0" y="0"/>
                        <a:ext cx="5784215" cy="534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C03895A" w14:textId="77777777" w:rsidR="008F745A" w:rsidRPr="009E095A" w:rsidRDefault="008F745A" w:rsidP="008F745A">
      <w:pPr>
        <w:rPr>
          <w:ins w:id="2392" w:author="Stijn Van den bossche" w:date="2021-05-21T20:34:00Z"/>
        </w:rPr>
      </w:pPr>
    </w:p>
    <w:p w14:paraId="4EB90308" w14:textId="77777777" w:rsidR="008F745A" w:rsidRPr="009E095A" w:rsidRDefault="008F745A" w:rsidP="008F745A">
      <w:pPr>
        <w:rPr>
          <w:ins w:id="2393" w:author="Stijn Van den bossche" w:date="2021-05-21T20:34:00Z"/>
        </w:rPr>
      </w:pPr>
    </w:p>
    <w:p w14:paraId="2AB632BC" w14:textId="77777777" w:rsidR="008F745A" w:rsidRPr="009E095A" w:rsidRDefault="008F745A" w:rsidP="008F745A">
      <w:pPr>
        <w:rPr>
          <w:ins w:id="2394" w:author="Stijn Van den bossche" w:date="2021-05-21T20:34:00Z"/>
        </w:rPr>
      </w:pPr>
    </w:p>
    <w:p w14:paraId="2AC50E32" w14:textId="77777777" w:rsidR="008F745A" w:rsidRPr="009E095A" w:rsidRDefault="008F745A" w:rsidP="008F745A">
      <w:pPr>
        <w:rPr>
          <w:ins w:id="2395" w:author="Stijn Van den bossche" w:date="2021-05-21T20:34:00Z"/>
        </w:rPr>
      </w:pPr>
    </w:p>
    <w:p w14:paraId="64BE5AF8" w14:textId="77777777" w:rsidR="008F745A" w:rsidRPr="009E095A" w:rsidRDefault="008F745A" w:rsidP="008F745A">
      <w:pPr>
        <w:rPr>
          <w:ins w:id="2396" w:author="Stijn Van den bossche" w:date="2021-05-21T20:34:00Z"/>
        </w:rPr>
      </w:pPr>
    </w:p>
    <w:p w14:paraId="75B4CEE2" w14:textId="77777777" w:rsidR="008F745A" w:rsidRPr="009E095A" w:rsidRDefault="008F745A" w:rsidP="008F745A">
      <w:pPr>
        <w:rPr>
          <w:ins w:id="2397" w:author="Stijn Van den bossche" w:date="2021-05-21T20:34:00Z"/>
        </w:rPr>
      </w:pPr>
    </w:p>
    <w:p w14:paraId="3471986E" w14:textId="77777777" w:rsidR="008F745A" w:rsidRPr="009E095A" w:rsidRDefault="008F745A" w:rsidP="008F745A">
      <w:pPr>
        <w:rPr>
          <w:ins w:id="2398" w:author="Stijn Van den bossche" w:date="2021-05-21T20:34:00Z"/>
        </w:rPr>
      </w:pPr>
    </w:p>
    <w:p w14:paraId="04F19632" w14:textId="77777777" w:rsidR="008F745A" w:rsidRPr="009E095A" w:rsidRDefault="008F745A" w:rsidP="008F745A">
      <w:pPr>
        <w:rPr>
          <w:ins w:id="2399" w:author="Stijn Van den bossche" w:date="2021-05-21T20:34:00Z"/>
        </w:rPr>
      </w:pPr>
    </w:p>
    <w:p w14:paraId="431BB4A9" w14:textId="77777777" w:rsidR="008F745A" w:rsidRPr="009E095A" w:rsidRDefault="008F745A" w:rsidP="008F745A">
      <w:pPr>
        <w:rPr>
          <w:ins w:id="2400" w:author="Stijn Van den bossche" w:date="2021-05-21T20:34:00Z"/>
        </w:rPr>
      </w:pPr>
    </w:p>
    <w:p w14:paraId="18EE8F96" w14:textId="77777777" w:rsidR="008F745A" w:rsidRPr="009E095A" w:rsidRDefault="008F745A" w:rsidP="008F745A">
      <w:pPr>
        <w:rPr>
          <w:ins w:id="2401" w:author="Stijn Van den bossche" w:date="2021-05-21T20:34:00Z"/>
        </w:rPr>
      </w:pPr>
    </w:p>
    <w:p w14:paraId="13073F51" w14:textId="77777777" w:rsidR="008F745A" w:rsidRPr="009E095A" w:rsidRDefault="008F745A" w:rsidP="008F745A">
      <w:pPr>
        <w:rPr>
          <w:ins w:id="2402" w:author="Stijn Van den bossche" w:date="2021-05-21T20:34:00Z"/>
        </w:rPr>
      </w:pPr>
    </w:p>
    <w:p w14:paraId="1814C764" w14:textId="77777777" w:rsidR="008F745A" w:rsidRPr="009E095A" w:rsidRDefault="008F745A" w:rsidP="008F745A">
      <w:pPr>
        <w:rPr>
          <w:ins w:id="2403" w:author="Stijn Van den bossche" w:date="2021-05-21T20:34:00Z"/>
        </w:rPr>
      </w:pPr>
    </w:p>
    <w:p w14:paraId="70320D4F" w14:textId="77777777" w:rsidR="008F745A" w:rsidRPr="009E095A" w:rsidRDefault="008F745A" w:rsidP="008F745A">
      <w:pPr>
        <w:rPr>
          <w:ins w:id="2404" w:author="Stijn Van den bossche" w:date="2021-05-21T20:34:00Z"/>
        </w:rPr>
      </w:pPr>
    </w:p>
    <w:p w14:paraId="4B358290" w14:textId="77777777" w:rsidR="008F745A" w:rsidRPr="009E095A" w:rsidRDefault="008F745A" w:rsidP="008F745A">
      <w:pPr>
        <w:rPr>
          <w:ins w:id="2405" w:author="Stijn Van den bossche" w:date="2021-05-21T20:34:00Z"/>
        </w:rPr>
      </w:pPr>
    </w:p>
    <w:p w14:paraId="5EDEB9AF" w14:textId="77777777" w:rsidR="008F745A" w:rsidRPr="009E095A" w:rsidRDefault="008F745A" w:rsidP="008F745A">
      <w:pPr>
        <w:rPr>
          <w:ins w:id="2406" w:author="Stijn Van den bossche" w:date="2021-05-21T20:34:00Z"/>
        </w:rPr>
      </w:pPr>
    </w:p>
    <w:p w14:paraId="21865394" w14:textId="77777777" w:rsidR="008F745A" w:rsidRPr="009E095A" w:rsidRDefault="008F745A" w:rsidP="008F745A">
      <w:pPr>
        <w:rPr>
          <w:ins w:id="2407" w:author="Stijn Van den bossche" w:date="2021-05-21T20:34:00Z"/>
        </w:rPr>
      </w:pPr>
    </w:p>
    <w:p w14:paraId="394128E9" w14:textId="77777777" w:rsidR="008F745A" w:rsidRPr="009E095A" w:rsidRDefault="008F745A" w:rsidP="008F745A">
      <w:pPr>
        <w:rPr>
          <w:ins w:id="2408" w:author="Stijn Van den bossche" w:date="2021-05-21T20:34:00Z"/>
        </w:rPr>
      </w:pPr>
    </w:p>
    <w:p w14:paraId="13CB4BD0" w14:textId="77777777" w:rsidR="008F745A" w:rsidRPr="009E095A" w:rsidRDefault="008F745A" w:rsidP="008F745A">
      <w:pPr>
        <w:rPr>
          <w:ins w:id="2409" w:author="Stijn Van den bossche" w:date="2021-05-21T20:34:00Z"/>
        </w:rPr>
      </w:pPr>
    </w:p>
    <w:p w14:paraId="792823E1" w14:textId="77777777" w:rsidR="008F745A" w:rsidRPr="009E095A" w:rsidRDefault="008F745A" w:rsidP="008F745A">
      <w:pPr>
        <w:rPr>
          <w:ins w:id="2410" w:author="Stijn Van den bossche" w:date="2021-05-21T20:34:00Z"/>
        </w:rPr>
      </w:pPr>
    </w:p>
    <w:p w14:paraId="13F56D38" w14:textId="77777777" w:rsidR="008F745A" w:rsidRPr="009E095A" w:rsidRDefault="008F745A" w:rsidP="008F745A">
      <w:pPr>
        <w:rPr>
          <w:ins w:id="2411" w:author="Stijn Van den bossche" w:date="2021-05-21T20:34:00Z"/>
        </w:rPr>
      </w:pPr>
    </w:p>
    <w:p w14:paraId="496BC832" w14:textId="77777777" w:rsidR="008F745A" w:rsidRPr="009E095A" w:rsidRDefault="008F745A" w:rsidP="008F745A">
      <w:pPr>
        <w:rPr>
          <w:ins w:id="2412" w:author="Stijn Van den bossche" w:date="2021-05-21T20:34:00Z"/>
        </w:rPr>
      </w:pPr>
    </w:p>
    <w:p w14:paraId="46EC119C" w14:textId="77777777" w:rsidR="008F745A" w:rsidRPr="009E095A" w:rsidRDefault="008F745A" w:rsidP="008F745A">
      <w:pPr>
        <w:rPr>
          <w:ins w:id="2413" w:author="Stijn Van den bossche" w:date="2021-05-21T20:34:00Z"/>
        </w:rPr>
      </w:pPr>
    </w:p>
    <w:p w14:paraId="696C79A4" w14:textId="77777777" w:rsidR="008F745A" w:rsidRPr="009E095A" w:rsidRDefault="008F745A" w:rsidP="008F745A">
      <w:pPr>
        <w:rPr>
          <w:ins w:id="2414" w:author="Stijn Van den bossche" w:date="2021-05-21T20:34:00Z"/>
        </w:rPr>
      </w:pPr>
    </w:p>
    <w:p w14:paraId="01837EF8" w14:textId="77777777" w:rsidR="008F745A" w:rsidRPr="009E095A" w:rsidRDefault="008F745A" w:rsidP="008F745A">
      <w:pPr>
        <w:rPr>
          <w:ins w:id="2415" w:author="Stijn Van den bossche" w:date="2021-05-21T20:34:00Z"/>
        </w:rPr>
      </w:pPr>
    </w:p>
    <w:p w14:paraId="2CAAA345" w14:textId="77777777" w:rsidR="008F745A" w:rsidRPr="009E095A" w:rsidRDefault="008F745A" w:rsidP="008F745A">
      <w:pPr>
        <w:rPr>
          <w:ins w:id="2416" w:author="Stijn Van den bossche" w:date="2021-05-21T20:34:00Z"/>
        </w:rPr>
      </w:pPr>
    </w:p>
    <w:p w14:paraId="29466A3B" w14:textId="77777777" w:rsidR="008F745A" w:rsidRPr="009E095A" w:rsidRDefault="008F745A" w:rsidP="008F745A">
      <w:pPr>
        <w:rPr>
          <w:ins w:id="2417" w:author="Stijn Van den bossche" w:date="2021-05-21T20:34:00Z"/>
        </w:rPr>
      </w:pPr>
    </w:p>
    <w:p w14:paraId="0D662873" w14:textId="77777777" w:rsidR="008F745A" w:rsidRPr="009E095A" w:rsidRDefault="008F745A" w:rsidP="008F745A">
      <w:pPr>
        <w:rPr>
          <w:ins w:id="2418" w:author="Stijn Van den bossche" w:date="2021-05-21T20:34:00Z"/>
        </w:rPr>
      </w:pPr>
    </w:p>
    <w:p w14:paraId="232A78CB" w14:textId="77777777" w:rsidR="008F745A" w:rsidRPr="009E095A" w:rsidRDefault="008F745A" w:rsidP="008F745A">
      <w:pPr>
        <w:rPr>
          <w:ins w:id="2419" w:author="Stijn Van den bossche" w:date="2021-05-21T20:34:00Z"/>
        </w:rPr>
      </w:pPr>
    </w:p>
    <w:p w14:paraId="2F68B7A3" w14:textId="77777777" w:rsidR="008F745A" w:rsidRPr="009E095A" w:rsidRDefault="008F745A" w:rsidP="008F745A">
      <w:pPr>
        <w:rPr>
          <w:ins w:id="2420" w:author="Stijn Van den bossche" w:date="2021-05-21T20:34:00Z"/>
        </w:rPr>
      </w:pPr>
    </w:p>
    <w:p w14:paraId="5F59A6AA" w14:textId="77777777" w:rsidR="008F745A" w:rsidRPr="009E095A" w:rsidRDefault="008F745A" w:rsidP="008F745A">
      <w:pPr>
        <w:rPr>
          <w:ins w:id="2421" w:author="Stijn Van den bossche" w:date="2021-05-21T20:34:00Z"/>
        </w:rPr>
      </w:pPr>
    </w:p>
    <w:p w14:paraId="0D5BC408" w14:textId="77777777" w:rsidR="008F745A" w:rsidRPr="009E095A" w:rsidRDefault="008F745A" w:rsidP="008F745A">
      <w:pPr>
        <w:rPr>
          <w:ins w:id="2422" w:author="Stijn Van den bossche" w:date="2021-05-21T20:34:00Z"/>
        </w:rPr>
      </w:pPr>
    </w:p>
    <w:p w14:paraId="147C10DE" w14:textId="77777777" w:rsidR="008F745A" w:rsidRPr="009E095A" w:rsidRDefault="008F745A" w:rsidP="008F745A">
      <w:pPr>
        <w:rPr>
          <w:ins w:id="2423" w:author="Stijn Van den bossche" w:date="2021-05-21T20:34:00Z"/>
        </w:rPr>
      </w:pPr>
    </w:p>
    <w:p w14:paraId="769FE3B2" w14:textId="77777777" w:rsidR="008F745A" w:rsidRPr="009E095A" w:rsidRDefault="008F745A" w:rsidP="008F745A">
      <w:pPr>
        <w:rPr>
          <w:ins w:id="2424" w:author="Stijn Van den bossche" w:date="2021-05-21T20:34:00Z"/>
        </w:rPr>
      </w:pPr>
    </w:p>
    <w:p w14:paraId="6EEF15B4" w14:textId="77777777" w:rsidR="008F745A" w:rsidRPr="009E095A" w:rsidRDefault="008F745A" w:rsidP="008F745A">
      <w:pPr>
        <w:rPr>
          <w:ins w:id="2425" w:author="Stijn Van den bossche" w:date="2021-05-21T20:34:00Z"/>
        </w:rPr>
      </w:pPr>
    </w:p>
    <w:p w14:paraId="652085E9" w14:textId="77777777" w:rsidR="008F745A" w:rsidRPr="009E095A" w:rsidRDefault="008F745A" w:rsidP="008F745A">
      <w:pPr>
        <w:rPr>
          <w:ins w:id="2426" w:author="Stijn Van den bossche" w:date="2021-05-21T20:34:00Z"/>
        </w:rPr>
      </w:pPr>
    </w:p>
    <w:p w14:paraId="2BBE2EA9" w14:textId="77777777" w:rsidR="008F745A" w:rsidRPr="009E095A" w:rsidRDefault="008F745A" w:rsidP="008F745A">
      <w:pPr>
        <w:rPr>
          <w:ins w:id="2427" w:author="Stijn Van den bossche" w:date="2021-05-21T20:34:00Z"/>
        </w:rPr>
      </w:pPr>
      <w:bookmarkStart w:id="2428" w:name="_Toc71804604"/>
    </w:p>
    <w:p w14:paraId="3A10DC44" w14:textId="77777777" w:rsidR="008F745A" w:rsidRPr="009E095A" w:rsidRDefault="008F745A" w:rsidP="008F745A">
      <w:pPr>
        <w:rPr>
          <w:ins w:id="2429" w:author="Stijn Van den bossche" w:date="2021-05-21T20:34:00Z"/>
        </w:rPr>
      </w:pPr>
    </w:p>
    <w:p w14:paraId="33DEF27F" w14:textId="77777777" w:rsidR="008F745A" w:rsidRPr="009E095A" w:rsidRDefault="008F745A" w:rsidP="008F745A">
      <w:pPr>
        <w:rPr>
          <w:ins w:id="2430" w:author="Stijn Van den bossche" w:date="2021-05-21T20:34:00Z"/>
        </w:rPr>
      </w:pPr>
    </w:p>
    <w:p w14:paraId="0B09CB28" w14:textId="77777777" w:rsidR="008F745A" w:rsidRPr="009E095A" w:rsidRDefault="008F745A" w:rsidP="008F745A">
      <w:pPr>
        <w:rPr>
          <w:ins w:id="2431" w:author="Stijn Van den bossche" w:date="2021-05-21T20:34:00Z"/>
        </w:rPr>
      </w:pPr>
      <w:ins w:id="2432" w:author="Stijn Van den bossche" w:date="2021-05-21T20:34:00Z">
        <w:r>
          <w:rPr>
            <w:noProof/>
          </w:rPr>
          <w:drawing>
            <wp:anchor distT="0" distB="0" distL="114300" distR="114300" simplePos="0" relativeHeight="251838464" behindDoc="1" locked="0" layoutInCell="1" allowOverlap="1" wp14:anchorId="36B9E687" wp14:editId="14CDA32F">
              <wp:simplePos x="0" y="0"/>
              <wp:positionH relativeFrom="margin">
                <wp:posOffset>-635</wp:posOffset>
              </wp:positionH>
              <wp:positionV relativeFrom="paragraph">
                <wp:posOffset>-1905</wp:posOffset>
              </wp:positionV>
              <wp:extent cx="5585460" cy="7257114"/>
              <wp:effectExtent l="0" t="0" r="0" b="1270"/>
              <wp:wrapNone/>
              <wp:docPr id="213" name="Afbeelding 13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fbeelding 131" descr="Afbeelding met tafel&#10;&#10;Automatisch gegenereerde beschrijving"/>
                      <pic:cNvPicPr/>
                    </pic:nvPicPr>
                    <pic:blipFill rotWithShape="1">
                      <a:blip r:embed="rId87">
                        <a:extLst>
                          <a:ext uri="{28A0092B-C50C-407E-A947-70E740481C1C}">
                            <a14:useLocalDpi xmlns:a14="http://schemas.microsoft.com/office/drawing/2010/main" val="0"/>
                          </a:ext>
                        </a:extLst>
                      </a:blip>
                      <a:srcRect l="-1" r="32011"/>
                      <a:stretch/>
                    </pic:blipFill>
                    <pic:spPr bwMode="auto">
                      <a:xfrm>
                        <a:off x="0" y="0"/>
                        <a:ext cx="5585460" cy="72571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1C368EB" w14:textId="77777777" w:rsidR="008F745A" w:rsidRPr="009E095A" w:rsidRDefault="008F745A" w:rsidP="008F745A">
      <w:pPr>
        <w:rPr>
          <w:ins w:id="2433" w:author="Stijn Van den bossche" w:date="2021-05-21T20:34:00Z"/>
        </w:rPr>
      </w:pPr>
    </w:p>
    <w:p w14:paraId="109CB95E" w14:textId="77777777" w:rsidR="008F745A" w:rsidRPr="009E095A" w:rsidRDefault="008F745A" w:rsidP="008F745A">
      <w:pPr>
        <w:rPr>
          <w:ins w:id="2434" w:author="Stijn Van den bossche" w:date="2021-05-21T20:34:00Z"/>
        </w:rPr>
      </w:pPr>
    </w:p>
    <w:p w14:paraId="67801540" w14:textId="77777777" w:rsidR="008F745A" w:rsidRPr="009E095A" w:rsidRDefault="008F745A" w:rsidP="008F745A">
      <w:pPr>
        <w:rPr>
          <w:ins w:id="2435" w:author="Stijn Van den bossche" w:date="2021-05-21T20:34:00Z"/>
        </w:rPr>
      </w:pPr>
    </w:p>
    <w:p w14:paraId="37BC2ABE" w14:textId="77777777" w:rsidR="008F745A" w:rsidRPr="009E095A" w:rsidRDefault="008F745A" w:rsidP="008F745A">
      <w:pPr>
        <w:rPr>
          <w:ins w:id="2436" w:author="Stijn Van den bossche" w:date="2021-05-21T20:34:00Z"/>
        </w:rPr>
      </w:pPr>
    </w:p>
    <w:p w14:paraId="48C0837B" w14:textId="77777777" w:rsidR="008F745A" w:rsidRPr="009E095A" w:rsidRDefault="008F745A" w:rsidP="008F745A">
      <w:pPr>
        <w:rPr>
          <w:ins w:id="2437" w:author="Stijn Van den bossche" w:date="2021-05-21T20:34:00Z"/>
        </w:rPr>
      </w:pPr>
    </w:p>
    <w:p w14:paraId="1C80D1F7" w14:textId="77777777" w:rsidR="008F745A" w:rsidRPr="009E095A" w:rsidRDefault="008F745A" w:rsidP="008F745A">
      <w:pPr>
        <w:rPr>
          <w:ins w:id="2438" w:author="Stijn Van den bossche" w:date="2021-05-21T20:34:00Z"/>
        </w:rPr>
      </w:pPr>
    </w:p>
    <w:p w14:paraId="1503A0C3" w14:textId="77777777" w:rsidR="008F745A" w:rsidRPr="009E095A" w:rsidRDefault="008F745A" w:rsidP="008F745A">
      <w:pPr>
        <w:rPr>
          <w:ins w:id="2439" w:author="Stijn Van den bossche" w:date="2021-05-21T20:34:00Z"/>
        </w:rPr>
      </w:pPr>
    </w:p>
    <w:p w14:paraId="473B1CE0" w14:textId="77777777" w:rsidR="008F745A" w:rsidRPr="009E095A" w:rsidRDefault="008F745A" w:rsidP="008F745A">
      <w:pPr>
        <w:rPr>
          <w:ins w:id="2440" w:author="Stijn Van den bossche" w:date="2021-05-21T20:34:00Z"/>
        </w:rPr>
      </w:pPr>
    </w:p>
    <w:p w14:paraId="41CF9484" w14:textId="77777777" w:rsidR="008F745A" w:rsidRPr="009E095A" w:rsidRDefault="008F745A" w:rsidP="008F745A">
      <w:pPr>
        <w:rPr>
          <w:ins w:id="2441" w:author="Stijn Van den bossche" w:date="2021-05-21T20:34:00Z"/>
        </w:rPr>
      </w:pPr>
    </w:p>
    <w:p w14:paraId="53816F4F" w14:textId="77777777" w:rsidR="008F745A" w:rsidRPr="009E095A" w:rsidRDefault="008F745A" w:rsidP="008F745A">
      <w:pPr>
        <w:rPr>
          <w:ins w:id="2442" w:author="Stijn Van den bossche" w:date="2021-05-21T20:34:00Z"/>
        </w:rPr>
      </w:pPr>
    </w:p>
    <w:p w14:paraId="2797FDFF" w14:textId="77777777" w:rsidR="008F745A" w:rsidRPr="009E095A" w:rsidRDefault="008F745A" w:rsidP="008F745A">
      <w:pPr>
        <w:rPr>
          <w:ins w:id="2443" w:author="Stijn Van den bossche" w:date="2021-05-21T20:34:00Z"/>
        </w:rPr>
      </w:pPr>
    </w:p>
    <w:p w14:paraId="0CF7E061" w14:textId="77777777" w:rsidR="008F745A" w:rsidRPr="009E095A" w:rsidRDefault="008F745A" w:rsidP="008F745A">
      <w:pPr>
        <w:rPr>
          <w:ins w:id="2444" w:author="Stijn Van den bossche" w:date="2021-05-21T20:34:00Z"/>
        </w:rPr>
      </w:pPr>
    </w:p>
    <w:p w14:paraId="1C679A52" w14:textId="77777777" w:rsidR="008F745A" w:rsidRPr="009E095A" w:rsidRDefault="008F745A" w:rsidP="008F745A">
      <w:pPr>
        <w:rPr>
          <w:ins w:id="2445" w:author="Stijn Van den bossche" w:date="2021-05-21T20:34:00Z"/>
        </w:rPr>
      </w:pPr>
    </w:p>
    <w:p w14:paraId="4D97EE4A" w14:textId="77777777" w:rsidR="008F745A" w:rsidRPr="009E095A" w:rsidRDefault="008F745A" w:rsidP="008F745A">
      <w:pPr>
        <w:rPr>
          <w:ins w:id="2446" w:author="Stijn Van den bossche" w:date="2021-05-21T20:34:00Z"/>
        </w:rPr>
      </w:pPr>
    </w:p>
    <w:p w14:paraId="589D770E" w14:textId="77777777" w:rsidR="008F745A" w:rsidRPr="009E095A" w:rsidRDefault="008F745A" w:rsidP="008F745A">
      <w:pPr>
        <w:rPr>
          <w:ins w:id="2447" w:author="Stijn Van den bossche" w:date="2021-05-21T20:34:00Z"/>
        </w:rPr>
      </w:pPr>
    </w:p>
    <w:p w14:paraId="2BED3CB0" w14:textId="77777777" w:rsidR="008F745A" w:rsidRPr="009E095A" w:rsidRDefault="008F745A" w:rsidP="008F745A">
      <w:pPr>
        <w:rPr>
          <w:ins w:id="2448" w:author="Stijn Van den bossche" w:date="2021-05-21T20:34:00Z"/>
        </w:rPr>
      </w:pPr>
    </w:p>
    <w:p w14:paraId="473DF54B" w14:textId="77777777" w:rsidR="008F745A" w:rsidRPr="009E095A" w:rsidRDefault="008F745A" w:rsidP="008F745A">
      <w:pPr>
        <w:rPr>
          <w:ins w:id="2449" w:author="Stijn Van den bossche" w:date="2021-05-21T20:34:00Z"/>
        </w:rPr>
      </w:pPr>
    </w:p>
    <w:p w14:paraId="2EF8116B" w14:textId="77777777" w:rsidR="008F745A" w:rsidRPr="009E095A" w:rsidRDefault="008F745A" w:rsidP="008F745A">
      <w:pPr>
        <w:rPr>
          <w:ins w:id="2450" w:author="Stijn Van den bossche" w:date="2021-05-21T20:34:00Z"/>
        </w:rPr>
      </w:pPr>
    </w:p>
    <w:p w14:paraId="7DC1012C" w14:textId="77777777" w:rsidR="008F745A" w:rsidRPr="009E095A" w:rsidRDefault="008F745A" w:rsidP="008F745A">
      <w:pPr>
        <w:rPr>
          <w:ins w:id="2451" w:author="Stijn Van den bossche" w:date="2021-05-21T20:34:00Z"/>
        </w:rPr>
      </w:pPr>
    </w:p>
    <w:p w14:paraId="7056E3E0" w14:textId="77777777" w:rsidR="008F745A" w:rsidRPr="009E095A" w:rsidRDefault="008F745A" w:rsidP="008F745A">
      <w:pPr>
        <w:rPr>
          <w:ins w:id="2452" w:author="Stijn Van den bossche" w:date="2021-05-21T20:34:00Z"/>
        </w:rPr>
      </w:pPr>
    </w:p>
    <w:p w14:paraId="507101FC" w14:textId="77777777" w:rsidR="008F745A" w:rsidRPr="009E095A" w:rsidRDefault="008F745A" w:rsidP="008F745A">
      <w:pPr>
        <w:rPr>
          <w:ins w:id="2453" w:author="Stijn Van den bossche" w:date="2021-05-21T20:34:00Z"/>
        </w:rPr>
      </w:pPr>
    </w:p>
    <w:p w14:paraId="1A65F2E5" w14:textId="77777777" w:rsidR="008F745A" w:rsidRPr="009E095A" w:rsidRDefault="008F745A" w:rsidP="008F745A">
      <w:pPr>
        <w:rPr>
          <w:ins w:id="2454" w:author="Stijn Van den bossche" w:date="2021-05-21T20:34:00Z"/>
        </w:rPr>
      </w:pPr>
    </w:p>
    <w:p w14:paraId="54240692" w14:textId="77777777" w:rsidR="008F745A" w:rsidRPr="009E095A" w:rsidRDefault="008F745A" w:rsidP="008F745A">
      <w:pPr>
        <w:rPr>
          <w:ins w:id="2455" w:author="Stijn Van den bossche" w:date="2021-05-21T20:34:00Z"/>
        </w:rPr>
      </w:pPr>
    </w:p>
    <w:p w14:paraId="051CDE8B" w14:textId="77777777" w:rsidR="008F745A" w:rsidRPr="009E095A" w:rsidRDefault="008F745A" w:rsidP="008F745A">
      <w:pPr>
        <w:rPr>
          <w:ins w:id="2456" w:author="Stijn Van den bossche" w:date="2021-05-21T20:34:00Z"/>
        </w:rPr>
      </w:pPr>
    </w:p>
    <w:p w14:paraId="3F922342" w14:textId="77777777" w:rsidR="008F745A" w:rsidRPr="009E095A" w:rsidRDefault="008F745A" w:rsidP="008F745A">
      <w:pPr>
        <w:rPr>
          <w:ins w:id="2457" w:author="Stijn Van den bossche" w:date="2021-05-21T20:34:00Z"/>
        </w:rPr>
      </w:pPr>
    </w:p>
    <w:p w14:paraId="645F6D9F" w14:textId="77777777" w:rsidR="008F745A" w:rsidRPr="009E095A" w:rsidRDefault="008F745A" w:rsidP="008F745A">
      <w:pPr>
        <w:rPr>
          <w:ins w:id="2458" w:author="Stijn Van den bossche" w:date="2021-05-21T20:34:00Z"/>
        </w:rPr>
      </w:pPr>
    </w:p>
    <w:p w14:paraId="3BFD5403" w14:textId="77777777" w:rsidR="008F745A" w:rsidRPr="009E095A" w:rsidRDefault="008F745A" w:rsidP="008F745A">
      <w:pPr>
        <w:rPr>
          <w:ins w:id="2459" w:author="Stijn Van den bossche" w:date="2021-05-21T20:34:00Z"/>
        </w:rPr>
      </w:pPr>
    </w:p>
    <w:p w14:paraId="008CDC79" w14:textId="77777777" w:rsidR="008F745A" w:rsidRPr="009E095A" w:rsidRDefault="008F745A" w:rsidP="008F745A">
      <w:pPr>
        <w:rPr>
          <w:ins w:id="2460" w:author="Stijn Van den bossche" w:date="2021-05-21T20:34:00Z"/>
        </w:rPr>
      </w:pPr>
    </w:p>
    <w:p w14:paraId="36F2B838" w14:textId="77777777" w:rsidR="008F745A" w:rsidRPr="009E095A" w:rsidRDefault="008F745A" w:rsidP="008F745A">
      <w:pPr>
        <w:rPr>
          <w:ins w:id="2461" w:author="Stijn Van den bossche" w:date="2021-05-21T20:34:00Z"/>
        </w:rPr>
      </w:pPr>
    </w:p>
    <w:p w14:paraId="189200E8" w14:textId="77777777" w:rsidR="008F745A" w:rsidRPr="009E095A" w:rsidRDefault="008F745A" w:rsidP="008F745A">
      <w:pPr>
        <w:rPr>
          <w:ins w:id="2462" w:author="Stijn Van den bossche" w:date="2021-05-21T20:34:00Z"/>
        </w:rPr>
      </w:pPr>
    </w:p>
    <w:p w14:paraId="34398AF1" w14:textId="77777777" w:rsidR="008F745A" w:rsidRPr="009E095A" w:rsidRDefault="008F745A" w:rsidP="008F745A">
      <w:pPr>
        <w:rPr>
          <w:ins w:id="2463" w:author="Stijn Van den bossche" w:date="2021-05-21T20:34:00Z"/>
        </w:rPr>
      </w:pPr>
    </w:p>
    <w:p w14:paraId="1E93FE0B" w14:textId="77777777" w:rsidR="008F745A" w:rsidRPr="009E095A" w:rsidRDefault="008F745A" w:rsidP="008F745A">
      <w:pPr>
        <w:rPr>
          <w:ins w:id="2464" w:author="Stijn Van den bossche" w:date="2021-05-21T20:34:00Z"/>
        </w:rPr>
      </w:pPr>
    </w:p>
    <w:p w14:paraId="2E85B235" w14:textId="77777777" w:rsidR="008F745A" w:rsidRPr="009E095A" w:rsidRDefault="008F745A" w:rsidP="008F745A">
      <w:pPr>
        <w:rPr>
          <w:ins w:id="2465" w:author="Stijn Van den bossche" w:date="2021-05-21T20:34:00Z"/>
        </w:rPr>
      </w:pPr>
    </w:p>
    <w:p w14:paraId="5A12564C" w14:textId="77777777" w:rsidR="008F745A" w:rsidRPr="009E095A" w:rsidRDefault="008F745A" w:rsidP="008F745A">
      <w:pPr>
        <w:rPr>
          <w:ins w:id="2466" w:author="Stijn Van den bossche" w:date="2021-05-21T20:34:00Z"/>
        </w:rPr>
      </w:pPr>
    </w:p>
    <w:p w14:paraId="0C85808C" w14:textId="77777777" w:rsidR="008F745A" w:rsidRPr="009E095A" w:rsidRDefault="008F745A" w:rsidP="008F745A">
      <w:pPr>
        <w:rPr>
          <w:ins w:id="2467" w:author="Stijn Van den bossche" w:date="2021-05-21T20:34:00Z"/>
        </w:rPr>
      </w:pPr>
    </w:p>
    <w:p w14:paraId="78A133A7" w14:textId="77777777" w:rsidR="008F745A" w:rsidRPr="009E095A" w:rsidRDefault="008F745A" w:rsidP="008F745A">
      <w:pPr>
        <w:rPr>
          <w:ins w:id="2468" w:author="Stijn Van den bossche" w:date="2021-05-21T20:34:00Z"/>
        </w:rPr>
      </w:pPr>
    </w:p>
    <w:p w14:paraId="5B4781BB" w14:textId="77777777" w:rsidR="008F745A" w:rsidRPr="009E095A" w:rsidRDefault="008F745A" w:rsidP="008F745A">
      <w:pPr>
        <w:rPr>
          <w:ins w:id="2469" w:author="Stijn Van den bossche" w:date="2021-05-21T20:34:00Z"/>
        </w:rPr>
      </w:pPr>
    </w:p>
    <w:p w14:paraId="6148CAB5" w14:textId="77777777" w:rsidR="008F745A" w:rsidRPr="009E095A" w:rsidRDefault="008F745A" w:rsidP="008F745A">
      <w:pPr>
        <w:rPr>
          <w:ins w:id="2470" w:author="Stijn Van den bossche" w:date="2021-05-21T20:34:00Z"/>
        </w:rPr>
      </w:pPr>
    </w:p>
    <w:p w14:paraId="4095718C" w14:textId="77777777" w:rsidR="008F745A" w:rsidRPr="009E095A" w:rsidRDefault="008F745A" w:rsidP="008F745A">
      <w:pPr>
        <w:rPr>
          <w:ins w:id="2471" w:author="Stijn Van den bossche" w:date="2021-05-21T20:34:00Z"/>
        </w:rPr>
      </w:pPr>
    </w:p>
    <w:p w14:paraId="4031E200" w14:textId="77777777" w:rsidR="008F745A" w:rsidRPr="009E095A" w:rsidRDefault="008F745A" w:rsidP="008F745A">
      <w:pPr>
        <w:rPr>
          <w:ins w:id="2472" w:author="Stijn Van den bossche" w:date="2021-05-21T20:34:00Z"/>
        </w:rPr>
      </w:pPr>
    </w:p>
    <w:p w14:paraId="54B7E12E" w14:textId="77777777" w:rsidR="008F745A" w:rsidRPr="009E095A" w:rsidRDefault="008F745A" w:rsidP="008F745A">
      <w:pPr>
        <w:rPr>
          <w:ins w:id="2473" w:author="Stijn Van den bossche" w:date="2021-05-21T20:34:00Z"/>
        </w:rPr>
      </w:pPr>
    </w:p>
    <w:p w14:paraId="2D4690FB" w14:textId="77777777" w:rsidR="008F745A" w:rsidRPr="009E095A" w:rsidRDefault="008F745A" w:rsidP="008F745A">
      <w:pPr>
        <w:rPr>
          <w:ins w:id="2474" w:author="Stijn Van den bossche" w:date="2021-05-21T20:34:00Z"/>
        </w:rPr>
      </w:pPr>
    </w:p>
    <w:p w14:paraId="0734BCE9" w14:textId="77777777" w:rsidR="008F745A" w:rsidRPr="009E095A" w:rsidRDefault="008F745A" w:rsidP="008F745A">
      <w:pPr>
        <w:rPr>
          <w:ins w:id="2475" w:author="Stijn Van den bossche" w:date="2021-05-21T20:34:00Z"/>
        </w:rPr>
      </w:pPr>
    </w:p>
    <w:p w14:paraId="0D3FF450" w14:textId="77777777" w:rsidR="008F745A" w:rsidRPr="009E095A" w:rsidRDefault="008F745A" w:rsidP="008F745A">
      <w:pPr>
        <w:rPr>
          <w:ins w:id="2476" w:author="Stijn Van den bossche" w:date="2021-05-21T20:34:00Z"/>
        </w:rPr>
      </w:pPr>
    </w:p>
    <w:p w14:paraId="698C6758" w14:textId="77777777" w:rsidR="008F745A" w:rsidRPr="009E095A" w:rsidRDefault="008F745A" w:rsidP="008F745A">
      <w:pPr>
        <w:rPr>
          <w:ins w:id="2477" w:author="Stijn Van den bossche" w:date="2021-05-21T20:34:00Z"/>
        </w:rPr>
      </w:pPr>
    </w:p>
    <w:p w14:paraId="4A658358" w14:textId="77777777" w:rsidR="008F745A" w:rsidRPr="009E095A" w:rsidRDefault="008F745A" w:rsidP="008F745A">
      <w:pPr>
        <w:rPr>
          <w:ins w:id="2478" w:author="Stijn Van den bossche" w:date="2021-05-21T20:34:00Z"/>
        </w:rPr>
      </w:pPr>
    </w:p>
    <w:p w14:paraId="336CA1C8" w14:textId="77777777" w:rsidR="008F745A" w:rsidRPr="009E095A" w:rsidRDefault="008F745A" w:rsidP="008F745A">
      <w:pPr>
        <w:rPr>
          <w:ins w:id="2479" w:author="Stijn Van den bossche" w:date="2021-05-21T20:34:00Z"/>
        </w:rPr>
      </w:pPr>
    </w:p>
    <w:p w14:paraId="69875530" w14:textId="77777777" w:rsidR="008F745A" w:rsidRPr="009E095A" w:rsidRDefault="008F745A" w:rsidP="008F745A">
      <w:pPr>
        <w:rPr>
          <w:ins w:id="2480" w:author="Stijn Van den bossche" w:date="2021-05-21T20:34:00Z"/>
        </w:rPr>
      </w:pPr>
    </w:p>
    <w:p w14:paraId="07DC02FC" w14:textId="77777777" w:rsidR="008F745A" w:rsidRPr="009E095A" w:rsidRDefault="008F745A" w:rsidP="008F745A">
      <w:pPr>
        <w:rPr>
          <w:ins w:id="2481" w:author="Stijn Van den bossche" w:date="2021-05-21T20:34:00Z"/>
        </w:rPr>
      </w:pPr>
    </w:p>
    <w:p w14:paraId="1E6B2A48" w14:textId="77777777" w:rsidR="008F745A" w:rsidRPr="009E095A" w:rsidRDefault="008F745A" w:rsidP="008F745A">
      <w:pPr>
        <w:rPr>
          <w:ins w:id="2482" w:author="Stijn Van den bossche" w:date="2021-05-21T20:34:00Z"/>
        </w:rPr>
      </w:pPr>
    </w:p>
    <w:p w14:paraId="1041D07E" w14:textId="77777777" w:rsidR="008F745A" w:rsidRPr="009E095A" w:rsidRDefault="008F745A" w:rsidP="008F745A">
      <w:pPr>
        <w:rPr>
          <w:ins w:id="2483" w:author="Stijn Van den bossche" w:date="2021-05-21T20:34:00Z"/>
        </w:rPr>
      </w:pPr>
    </w:p>
    <w:p w14:paraId="47E83E6D" w14:textId="77777777" w:rsidR="008F745A" w:rsidRPr="009E095A" w:rsidRDefault="008F745A" w:rsidP="008F745A">
      <w:pPr>
        <w:rPr>
          <w:ins w:id="2484" w:author="Stijn Van den bossche" w:date="2021-05-21T20:34:00Z"/>
        </w:rPr>
      </w:pPr>
    </w:p>
    <w:p w14:paraId="33AFAE78" w14:textId="77777777" w:rsidR="008F745A" w:rsidRPr="009E095A" w:rsidRDefault="008F745A" w:rsidP="008F745A">
      <w:pPr>
        <w:rPr>
          <w:ins w:id="2485" w:author="Stijn Van den bossche" w:date="2021-05-21T20:34:00Z"/>
        </w:rPr>
      </w:pPr>
    </w:p>
    <w:p w14:paraId="75C50762" w14:textId="77777777" w:rsidR="008F745A" w:rsidRPr="009E095A" w:rsidRDefault="008F745A" w:rsidP="008F745A">
      <w:pPr>
        <w:rPr>
          <w:ins w:id="2486" w:author="Stijn Van den bossche" w:date="2021-05-21T20:34:00Z"/>
        </w:rPr>
      </w:pPr>
    </w:p>
    <w:p w14:paraId="22B939FB" w14:textId="77777777" w:rsidR="008F745A" w:rsidRPr="009E095A" w:rsidRDefault="008F745A" w:rsidP="008F745A">
      <w:pPr>
        <w:rPr>
          <w:ins w:id="2487" w:author="Stijn Van den bossche" w:date="2021-05-21T20:34:00Z"/>
        </w:rPr>
      </w:pPr>
    </w:p>
    <w:p w14:paraId="36F223EE" w14:textId="77777777" w:rsidR="008F745A" w:rsidRPr="009E095A" w:rsidRDefault="008F745A" w:rsidP="008F745A">
      <w:pPr>
        <w:rPr>
          <w:ins w:id="2488" w:author="Stijn Van den bossche" w:date="2021-05-21T20:34:00Z"/>
        </w:rPr>
      </w:pPr>
    </w:p>
    <w:p w14:paraId="025941D3" w14:textId="77777777" w:rsidR="008F745A" w:rsidRPr="009E095A" w:rsidRDefault="008F745A" w:rsidP="008F745A">
      <w:pPr>
        <w:rPr>
          <w:ins w:id="2489" w:author="Stijn Van den bossche" w:date="2021-05-21T20:34:00Z"/>
        </w:rPr>
      </w:pPr>
    </w:p>
    <w:p w14:paraId="353EDF65" w14:textId="77777777" w:rsidR="008F745A" w:rsidRPr="009E095A" w:rsidRDefault="008F745A" w:rsidP="008F745A">
      <w:pPr>
        <w:rPr>
          <w:ins w:id="2490" w:author="Stijn Van den bossche" w:date="2021-05-21T20:34:00Z"/>
        </w:rPr>
      </w:pPr>
    </w:p>
    <w:p w14:paraId="480CF1D2" w14:textId="77777777" w:rsidR="008F745A" w:rsidRPr="009E095A" w:rsidRDefault="008F745A" w:rsidP="008F745A">
      <w:pPr>
        <w:rPr>
          <w:ins w:id="2491" w:author="Stijn Van den bossche" w:date="2021-05-21T20:34:00Z"/>
        </w:rPr>
      </w:pPr>
    </w:p>
    <w:p w14:paraId="33A5E4C0" w14:textId="77777777" w:rsidR="008F745A" w:rsidRPr="009E095A" w:rsidRDefault="008F745A" w:rsidP="008F745A">
      <w:pPr>
        <w:rPr>
          <w:ins w:id="2492" w:author="Stijn Van den bossche" w:date="2021-05-21T20:34:00Z"/>
        </w:rPr>
      </w:pPr>
    </w:p>
    <w:p w14:paraId="7E455CF5" w14:textId="77777777" w:rsidR="008F745A" w:rsidRPr="009E095A" w:rsidRDefault="008F745A" w:rsidP="008F745A">
      <w:pPr>
        <w:rPr>
          <w:ins w:id="2493" w:author="Stijn Van den bossche" w:date="2021-05-21T20:34:00Z"/>
        </w:rPr>
      </w:pPr>
      <w:ins w:id="2494" w:author="Stijn Van den bossche" w:date="2021-05-21T20:34:00Z">
        <w:r>
          <w:rPr>
            <w:noProof/>
          </w:rPr>
          <w:drawing>
            <wp:anchor distT="0" distB="0" distL="114300" distR="114300" simplePos="0" relativeHeight="251836416" behindDoc="1" locked="0" layoutInCell="1" allowOverlap="1" wp14:anchorId="2FFA0942" wp14:editId="2641F1E2">
              <wp:simplePos x="0" y="0"/>
              <wp:positionH relativeFrom="margin">
                <wp:align>left</wp:align>
              </wp:positionH>
              <wp:positionV relativeFrom="paragraph">
                <wp:posOffset>5715</wp:posOffset>
              </wp:positionV>
              <wp:extent cx="5799729" cy="4450080"/>
              <wp:effectExtent l="0" t="0" r="0" b="7620"/>
              <wp:wrapNone/>
              <wp:docPr id="214" name="Afbeelding 13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tafel&#10;&#10;Automatisch gegenereerde beschrijving"/>
                      <pic:cNvPicPr/>
                    </pic:nvPicPr>
                    <pic:blipFill rotWithShape="1">
                      <a:blip r:embed="rId88">
                        <a:extLst>
                          <a:ext uri="{28A0092B-C50C-407E-A947-70E740481C1C}">
                            <a14:useLocalDpi xmlns:a14="http://schemas.microsoft.com/office/drawing/2010/main" val="0"/>
                          </a:ext>
                        </a:extLst>
                      </a:blip>
                      <a:srcRect r="8201"/>
                      <a:stretch/>
                    </pic:blipFill>
                    <pic:spPr bwMode="auto">
                      <a:xfrm>
                        <a:off x="0" y="0"/>
                        <a:ext cx="5799729" cy="445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60C2095" w14:textId="77777777" w:rsidR="008F745A" w:rsidRPr="009E095A" w:rsidRDefault="008F745A" w:rsidP="008F745A">
      <w:pPr>
        <w:rPr>
          <w:ins w:id="2495" w:author="Stijn Van den bossche" w:date="2021-05-21T20:34:00Z"/>
        </w:rPr>
      </w:pPr>
    </w:p>
    <w:p w14:paraId="5A4ADE73" w14:textId="77777777" w:rsidR="008F745A" w:rsidRPr="009E095A" w:rsidRDefault="008F745A" w:rsidP="008F745A">
      <w:pPr>
        <w:rPr>
          <w:ins w:id="2496" w:author="Stijn Van den bossche" w:date="2021-05-21T20:34:00Z"/>
        </w:rPr>
      </w:pPr>
    </w:p>
    <w:p w14:paraId="0544D851" w14:textId="77777777" w:rsidR="008F745A" w:rsidRPr="009E095A" w:rsidRDefault="008F745A" w:rsidP="008F745A">
      <w:pPr>
        <w:rPr>
          <w:ins w:id="2497" w:author="Stijn Van den bossche" w:date="2021-05-21T20:34:00Z"/>
        </w:rPr>
      </w:pPr>
    </w:p>
    <w:p w14:paraId="3D2B5C8A" w14:textId="77777777" w:rsidR="008F745A" w:rsidRPr="009E095A" w:rsidRDefault="008F745A" w:rsidP="008F745A">
      <w:pPr>
        <w:rPr>
          <w:ins w:id="2498" w:author="Stijn Van den bossche" w:date="2021-05-21T20:34:00Z"/>
        </w:rPr>
      </w:pPr>
    </w:p>
    <w:p w14:paraId="4389EE0D" w14:textId="77777777" w:rsidR="008F745A" w:rsidRPr="009E095A" w:rsidRDefault="008F745A" w:rsidP="008F745A">
      <w:pPr>
        <w:rPr>
          <w:ins w:id="2499" w:author="Stijn Van den bossche" w:date="2021-05-21T20:34:00Z"/>
        </w:rPr>
      </w:pPr>
    </w:p>
    <w:p w14:paraId="1D7E5359" w14:textId="77777777" w:rsidR="008F745A" w:rsidRPr="009E095A" w:rsidRDefault="008F745A" w:rsidP="008F745A">
      <w:pPr>
        <w:rPr>
          <w:ins w:id="2500" w:author="Stijn Van den bossche" w:date="2021-05-21T20:34:00Z"/>
        </w:rPr>
      </w:pPr>
    </w:p>
    <w:p w14:paraId="12504305" w14:textId="77777777" w:rsidR="008F745A" w:rsidRPr="009E095A" w:rsidRDefault="008F745A" w:rsidP="008F745A">
      <w:pPr>
        <w:rPr>
          <w:ins w:id="2501" w:author="Stijn Van den bossche" w:date="2021-05-21T20:34:00Z"/>
        </w:rPr>
      </w:pPr>
    </w:p>
    <w:p w14:paraId="2C27C772" w14:textId="77777777" w:rsidR="008F745A" w:rsidRPr="009E095A" w:rsidRDefault="008F745A" w:rsidP="008F745A">
      <w:pPr>
        <w:rPr>
          <w:ins w:id="2502" w:author="Stijn Van den bossche" w:date="2021-05-21T20:34:00Z"/>
        </w:rPr>
      </w:pPr>
    </w:p>
    <w:p w14:paraId="0D1B35D6" w14:textId="77777777" w:rsidR="008F745A" w:rsidRPr="009E095A" w:rsidRDefault="008F745A" w:rsidP="008F745A">
      <w:pPr>
        <w:rPr>
          <w:ins w:id="2503" w:author="Stijn Van den bossche" w:date="2021-05-21T20:34:00Z"/>
        </w:rPr>
      </w:pPr>
    </w:p>
    <w:p w14:paraId="67ED08EA" w14:textId="77777777" w:rsidR="008F745A" w:rsidRPr="009E095A" w:rsidRDefault="008F745A" w:rsidP="008F745A">
      <w:pPr>
        <w:rPr>
          <w:ins w:id="2504" w:author="Stijn Van den bossche" w:date="2021-05-21T20:34:00Z"/>
        </w:rPr>
      </w:pPr>
    </w:p>
    <w:p w14:paraId="0B7BDF5D" w14:textId="77777777" w:rsidR="008F745A" w:rsidRPr="009E095A" w:rsidRDefault="008F745A" w:rsidP="008F745A">
      <w:pPr>
        <w:rPr>
          <w:ins w:id="2505" w:author="Stijn Van den bossche" w:date="2021-05-21T20:34:00Z"/>
        </w:rPr>
      </w:pPr>
    </w:p>
    <w:p w14:paraId="2A34AAE8" w14:textId="77777777" w:rsidR="008F745A" w:rsidRPr="009E095A" w:rsidRDefault="008F745A" w:rsidP="008F745A">
      <w:pPr>
        <w:rPr>
          <w:ins w:id="2506" w:author="Stijn Van den bossche" w:date="2021-05-21T20:34:00Z"/>
        </w:rPr>
      </w:pPr>
    </w:p>
    <w:p w14:paraId="418D61FE" w14:textId="77777777" w:rsidR="008F745A" w:rsidRPr="009E095A" w:rsidRDefault="008F745A" w:rsidP="008F745A">
      <w:pPr>
        <w:rPr>
          <w:ins w:id="2507" w:author="Stijn Van den bossche" w:date="2021-05-21T20:34:00Z"/>
        </w:rPr>
      </w:pPr>
    </w:p>
    <w:p w14:paraId="67F533B3" w14:textId="77777777" w:rsidR="008F745A" w:rsidRPr="009E095A" w:rsidRDefault="008F745A" w:rsidP="008F745A">
      <w:pPr>
        <w:rPr>
          <w:ins w:id="2508" w:author="Stijn Van den bossche" w:date="2021-05-21T20:34:00Z"/>
        </w:rPr>
      </w:pPr>
    </w:p>
    <w:p w14:paraId="44CD3F7B" w14:textId="77777777" w:rsidR="008F745A" w:rsidRPr="009E095A" w:rsidRDefault="008F745A" w:rsidP="008F745A">
      <w:pPr>
        <w:rPr>
          <w:ins w:id="2509" w:author="Stijn Van den bossche" w:date="2021-05-21T20:34:00Z"/>
        </w:rPr>
      </w:pPr>
    </w:p>
    <w:p w14:paraId="11092947" w14:textId="77777777" w:rsidR="008F745A" w:rsidRPr="009E095A" w:rsidRDefault="008F745A" w:rsidP="008F745A">
      <w:pPr>
        <w:rPr>
          <w:ins w:id="2510" w:author="Stijn Van den bossche" w:date="2021-05-21T20:34:00Z"/>
        </w:rPr>
      </w:pPr>
    </w:p>
    <w:p w14:paraId="2781493C" w14:textId="77777777" w:rsidR="008F745A" w:rsidRPr="009E095A" w:rsidRDefault="008F745A" w:rsidP="008F745A">
      <w:pPr>
        <w:rPr>
          <w:ins w:id="2511" w:author="Stijn Van den bossche" w:date="2021-05-21T20:34:00Z"/>
        </w:rPr>
      </w:pPr>
    </w:p>
    <w:p w14:paraId="25E33E5E" w14:textId="77777777" w:rsidR="008F745A" w:rsidRPr="009E095A" w:rsidRDefault="008F745A" w:rsidP="008F745A">
      <w:pPr>
        <w:rPr>
          <w:ins w:id="2512" w:author="Stijn Van den bossche" w:date="2021-05-21T20:34:00Z"/>
        </w:rPr>
      </w:pPr>
    </w:p>
    <w:p w14:paraId="19DC5F23" w14:textId="77777777" w:rsidR="008F745A" w:rsidRPr="009E095A" w:rsidRDefault="008F745A" w:rsidP="008F745A">
      <w:pPr>
        <w:rPr>
          <w:ins w:id="2513" w:author="Stijn Van den bossche" w:date="2021-05-21T20:34:00Z"/>
        </w:rPr>
      </w:pPr>
    </w:p>
    <w:p w14:paraId="363A8407" w14:textId="77777777" w:rsidR="008F745A" w:rsidRPr="009E095A" w:rsidRDefault="008F745A" w:rsidP="008F745A">
      <w:pPr>
        <w:rPr>
          <w:ins w:id="2514" w:author="Stijn Van den bossche" w:date="2021-05-21T20:34:00Z"/>
        </w:rPr>
      </w:pPr>
    </w:p>
    <w:p w14:paraId="7DE7D0DD" w14:textId="77777777" w:rsidR="008F745A" w:rsidRPr="009E095A" w:rsidRDefault="008F745A" w:rsidP="008F745A">
      <w:pPr>
        <w:rPr>
          <w:ins w:id="2515" w:author="Stijn Van den bossche" w:date="2021-05-21T20:34:00Z"/>
        </w:rPr>
      </w:pPr>
    </w:p>
    <w:p w14:paraId="4144A3B3" w14:textId="77777777" w:rsidR="008F745A" w:rsidRPr="009E095A" w:rsidRDefault="008F745A" w:rsidP="008F745A">
      <w:pPr>
        <w:rPr>
          <w:ins w:id="2516" w:author="Stijn Van den bossche" w:date="2021-05-21T20:34:00Z"/>
        </w:rPr>
      </w:pPr>
    </w:p>
    <w:p w14:paraId="0148D5C9" w14:textId="77777777" w:rsidR="008F745A" w:rsidRPr="009E095A" w:rsidRDefault="008F745A" w:rsidP="008F745A">
      <w:pPr>
        <w:rPr>
          <w:ins w:id="2517" w:author="Stijn Van den bossche" w:date="2021-05-21T20:34:00Z"/>
        </w:rPr>
      </w:pPr>
    </w:p>
    <w:p w14:paraId="623E25A2" w14:textId="77777777" w:rsidR="008F745A" w:rsidRPr="009E095A" w:rsidRDefault="008F745A" w:rsidP="008F745A">
      <w:pPr>
        <w:rPr>
          <w:ins w:id="2518" w:author="Stijn Van den bossche" w:date="2021-05-21T20:34:00Z"/>
        </w:rPr>
      </w:pPr>
    </w:p>
    <w:p w14:paraId="053698BD" w14:textId="77777777" w:rsidR="008F745A" w:rsidRPr="009E095A" w:rsidRDefault="008F745A" w:rsidP="008F745A">
      <w:pPr>
        <w:rPr>
          <w:ins w:id="2519" w:author="Stijn Van den bossche" w:date="2021-05-21T20:34:00Z"/>
        </w:rPr>
      </w:pPr>
    </w:p>
    <w:p w14:paraId="1A8E4448" w14:textId="77777777" w:rsidR="008F745A" w:rsidRPr="009E095A" w:rsidRDefault="008F745A" w:rsidP="008F745A">
      <w:pPr>
        <w:rPr>
          <w:ins w:id="2520" w:author="Stijn Van den bossche" w:date="2021-05-21T20:34:00Z"/>
        </w:rPr>
      </w:pPr>
    </w:p>
    <w:p w14:paraId="5EDE4BC8" w14:textId="77777777" w:rsidR="008F745A" w:rsidRPr="009E095A" w:rsidRDefault="008F745A" w:rsidP="008F745A">
      <w:pPr>
        <w:rPr>
          <w:ins w:id="2521" w:author="Stijn Van den bossche" w:date="2021-05-21T20:34:00Z"/>
        </w:rPr>
      </w:pPr>
    </w:p>
    <w:p w14:paraId="110E1864" w14:textId="77777777" w:rsidR="008F745A" w:rsidRPr="009E095A" w:rsidRDefault="008F745A" w:rsidP="008F745A">
      <w:pPr>
        <w:rPr>
          <w:ins w:id="2522" w:author="Stijn Van den bossche" w:date="2021-05-21T20:34:00Z"/>
        </w:rPr>
      </w:pPr>
    </w:p>
    <w:p w14:paraId="64CA7AE9" w14:textId="77777777" w:rsidR="008F745A" w:rsidRPr="009E095A" w:rsidRDefault="008F745A" w:rsidP="008F745A">
      <w:pPr>
        <w:rPr>
          <w:ins w:id="2523" w:author="Stijn Van den bossche" w:date="2021-05-21T20:34:00Z"/>
        </w:rPr>
      </w:pPr>
    </w:p>
    <w:p w14:paraId="46DA1A88" w14:textId="77777777" w:rsidR="008F745A" w:rsidRPr="009E095A" w:rsidRDefault="008F745A" w:rsidP="008F745A">
      <w:pPr>
        <w:rPr>
          <w:ins w:id="2524" w:author="Stijn Van den bossche" w:date="2021-05-21T20:34:00Z"/>
        </w:rPr>
      </w:pPr>
    </w:p>
    <w:p w14:paraId="38389DBC" w14:textId="77777777" w:rsidR="008F745A" w:rsidRPr="009E095A" w:rsidRDefault="008F745A" w:rsidP="008F745A">
      <w:pPr>
        <w:rPr>
          <w:ins w:id="2525" w:author="Stijn Van den bossche" w:date="2021-05-21T20:34:00Z"/>
        </w:rPr>
      </w:pPr>
    </w:p>
    <w:p w14:paraId="6F081654" w14:textId="77777777" w:rsidR="008F745A" w:rsidRPr="009E095A" w:rsidRDefault="008F745A" w:rsidP="008F745A">
      <w:pPr>
        <w:rPr>
          <w:ins w:id="2526" w:author="Stijn Van den bossche" w:date="2021-05-21T20:34:00Z"/>
        </w:rPr>
      </w:pPr>
    </w:p>
    <w:p w14:paraId="244D76F9" w14:textId="77777777" w:rsidR="008F745A" w:rsidRPr="00C81DA3" w:rsidRDefault="008F745A" w:rsidP="008F745A">
      <w:pPr>
        <w:rPr>
          <w:ins w:id="2527" w:author="Stijn Van den bossche" w:date="2021-05-21T20:34:00Z"/>
          <w:rFonts w:ascii="Arial" w:hAnsi="Arial" w:cs="Arial"/>
        </w:rPr>
      </w:pPr>
      <w:ins w:id="2528" w:author="Stijn Van den bossche" w:date="2021-05-21T20:34:00Z">
        <w:r w:rsidRPr="00C81DA3">
          <w:rPr>
            <w:rFonts w:ascii="Arial" w:hAnsi="Arial" w:cs="Arial"/>
          </w:rPr>
          <w:t>De touch pad hebben we zelf gemaakt en doen aan de normen die opgelegd worden om een touchpad te maken hoer ver ze uit elkaar mogen staan en hoe groot de vakjes mogen zijn.</w:t>
        </w:r>
      </w:ins>
    </w:p>
    <w:p w14:paraId="4AD9FC02" w14:textId="77777777" w:rsidR="008F745A" w:rsidRPr="00C81DA3" w:rsidRDefault="008F745A" w:rsidP="008F745A">
      <w:pPr>
        <w:rPr>
          <w:ins w:id="2529" w:author="Stijn Van den bossche" w:date="2021-05-21T20:34:00Z"/>
          <w:rFonts w:ascii="Arial" w:hAnsi="Arial" w:cs="Arial"/>
        </w:rPr>
      </w:pPr>
    </w:p>
    <w:p w14:paraId="27A5B27E" w14:textId="77777777" w:rsidR="008F745A" w:rsidRPr="00C81DA3" w:rsidRDefault="008F745A" w:rsidP="008F745A">
      <w:pPr>
        <w:rPr>
          <w:ins w:id="2530" w:author="Stijn Van den bossche" w:date="2021-05-21T20:34:00Z"/>
          <w:rFonts w:ascii="Arial" w:hAnsi="Arial" w:cs="Arial"/>
        </w:rPr>
      </w:pPr>
      <w:ins w:id="2531" w:author="Stijn Van den bossche" w:date="2021-05-21T20:34:00Z">
        <w:r w:rsidRPr="00C81DA3">
          <w:rPr>
            <w:rFonts w:ascii="Arial" w:hAnsi="Arial" w:cs="Arial"/>
          </w:rPr>
          <w:t>LM324A zijn de opamps die we gebruiken op school en dat is ook heel gemakkelijk om onze oscilloscoop aan te hangen voor te kijken hoe onze sinus verloopt.</w:t>
        </w:r>
      </w:ins>
    </w:p>
    <w:p w14:paraId="1ABD567B" w14:textId="77777777" w:rsidR="008F745A" w:rsidRPr="00C81DA3" w:rsidRDefault="008F745A" w:rsidP="008F745A">
      <w:pPr>
        <w:rPr>
          <w:ins w:id="2532" w:author="Stijn Van den bossche" w:date="2021-05-21T20:34:00Z"/>
          <w:rFonts w:ascii="Arial" w:hAnsi="Arial" w:cs="Arial"/>
        </w:rPr>
      </w:pPr>
    </w:p>
    <w:p w14:paraId="6CAB63D4" w14:textId="77777777" w:rsidR="008F745A" w:rsidRPr="00C81DA3" w:rsidRDefault="008F745A" w:rsidP="008F745A">
      <w:pPr>
        <w:rPr>
          <w:ins w:id="2533" w:author="Stijn Van den bossche" w:date="2021-05-21T20:34:00Z"/>
          <w:rFonts w:ascii="Arial" w:hAnsi="Arial" w:cs="Arial"/>
        </w:rPr>
      </w:pPr>
      <w:ins w:id="2534" w:author="Stijn Van den bossche" w:date="2021-05-21T20:34:00Z">
        <w:r w:rsidRPr="00C81DA3">
          <w:rPr>
            <w:rFonts w:ascii="Arial" w:hAnsi="Arial" w:cs="Arial"/>
          </w:rPr>
          <w:t>We hebben ook gekozen voor een 8 MHz clock omdat die tussen de mogelijke clock tijden ligt die de microcontroller aan kan.</w:t>
        </w:r>
      </w:ins>
    </w:p>
    <w:p w14:paraId="0621B03C" w14:textId="77777777" w:rsidR="008F745A" w:rsidRPr="009E095A" w:rsidRDefault="008F745A" w:rsidP="008F745A">
      <w:pPr>
        <w:rPr>
          <w:ins w:id="2535" w:author="Stijn Van den bossche" w:date="2021-05-21T20:34:00Z"/>
        </w:rPr>
      </w:pPr>
    </w:p>
    <w:p w14:paraId="557296C8" w14:textId="77777777" w:rsidR="008F745A" w:rsidRPr="009E095A" w:rsidRDefault="008F745A" w:rsidP="008F745A">
      <w:pPr>
        <w:rPr>
          <w:ins w:id="2536" w:author="Stijn Van den bossche" w:date="2021-05-21T20:34:00Z"/>
        </w:rPr>
      </w:pPr>
    </w:p>
    <w:p w14:paraId="280F5E35" w14:textId="77777777" w:rsidR="008F745A" w:rsidRPr="009E095A" w:rsidRDefault="008F745A" w:rsidP="008F745A">
      <w:pPr>
        <w:rPr>
          <w:ins w:id="2537" w:author="Stijn Van den bossche" w:date="2021-05-21T20:34:00Z"/>
        </w:rPr>
      </w:pPr>
    </w:p>
    <w:p w14:paraId="709DF224" w14:textId="77777777" w:rsidR="008F745A" w:rsidRPr="009E095A" w:rsidRDefault="008F745A" w:rsidP="008F745A">
      <w:pPr>
        <w:rPr>
          <w:ins w:id="2538" w:author="Stijn Van den bossche" w:date="2021-05-21T20:34:00Z"/>
        </w:rPr>
      </w:pPr>
    </w:p>
    <w:p w14:paraId="765F3594" w14:textId="77777777" w:rsidR="008F745A" w:rsidRPr="009E095A" w:rsidRDefault="008F745A" w:rsidP="008F745A">
      <w:pPr>
        <w:rPr>
          <w:ins w:id="2539" w:author="Stijn Van den bossche" w:date="2021-05-21T20:34:00Z"/>
        </w:rPr>
      </w:pPr>
    </w:p>
    <w:p w14:paraId="3D975B30" w14:textId="77777777" w:rsidR="008F745A" w:rsidRPr="009E095A" w:rsidRDefault="008F745A" w:rsidP="008F745A">
      <w:pPr>
        <w:rPr>
          <w:ins w:id="2540" w:author="Stijn Van den bossche" w:date="2021-05-21T20:34:00Z"/>
        </w:rPr>
      </w:pPr>
    </w:p>
    <w:p w14:paraId="729213FB" w14:textId="77777777" w:rsidR="008F745A" w:rsidRPr="009E095A" w:rsidRDefault="008F745A" w:rsidP="008F745A">
      <w:pPr>
        <w:rPr>
          <w:ins w:id="2541" w:author="Stijn Van den bossche" w:date="2021-05-21T20:34:00Z"/>
        </w:rPr>
      </w:pPr>
    </w:p>
    <w:p w14:paraId="69157253" w14:textId="77777777" w:rsidR="008F745A" w:rsidRPr="009E095A" w:rsidRDefault="008F745A" w:rsidP="008F745A">
      <w:pPr>
        <w:rPr>
          <w:ins w:id="2542" w:author="Stijn Van den bossche" w:date="2021-05-21T20:34:00Z"/>
        </w:rPr>
      </w:pPr>
    </w:p>
    <w:p w14:paraId="76CFDAF3" w14:textId="77777777" w:rsidR="008F745A" w:rsidRPr="009E095A" w:rsidRDefault="008F745A" w:rsidP="008F745A">
      <w:pPr>
        <w:rPr>
          <w:ins w:id="2543" w:author="Stijn Van den bossche" w:date="2021-05-21T20:34:00Z"/>
        </w:rPr>
      </w:pPr>
    </w:p>
    <w:p w14:paraId="1F0FA5B3" w14:textId="77777777" w:rsidR="008F745A" w:rsidRPr="009E095A" w:rsidRDefault="008F745A" w:rsidP="008F745A">
      <w:pPr>
        <w:rPr>
          <w:ins w:id="2544" w:author="Stijn Van den bossche" w:date="2021-05-21T20:34:00Z"/>
        </w:rPr>
      </w:pPr>
    </w:p>
    <w:p w14:paraId="36547C99" w14:textId="77777777" w:rsidR="008F745A" w:rsidRPr="009E095A" w:rsidRDefault="008F745A" w:rsidP="008F745A">
      <w:pPr>
        <w:rPr>
          <w:ins w:id="2545" w:author="Stijn Van den bossche" w:date="2021-05-21T20:34:00Z"/>
        </w:rPr>
      </w:pPr>
    </w:p>
    <w:p w14:paraId="623CD8BD" w14:textId="77777777" w:rsidR="008F745A" w:rsidRPr="009E095A" w:rsidRDefault="008F745A" w:rsidP="008F745A">
      <w:pPr>
        <w:rPr>
          <w:ins w:id="2546" w:author="Stijn Van den bossche" w:date="2021-05-21T20:34:00Z"/>
        </w:rPr>
      </w:pPr>
    </w:p>
    <w:p w14:paraId="5353BEB9" w14:textId="77777777" w:rsidR="008F745A" w:rsidRPr="009E095A" w:rsidRDefault="008F745A" w:rsidP="008F745A">
      <w:pPr>
        <w:rPr>
          <w:ins w:id="2547" w:author="Stijn Van den bossche" w:date="2021-05-21T20:34:00Z"/>
        </w:rPr>
      </w:pPr>
    </w:p>
    <w:p w14:paraId="4EC8A6E8" w14:textId="77777777" w:rsidR="008F745A" w:rsidRPr="009E095A" w:rsidRDefault="008F745A" w:rsidP="008F745A">
      <w:pPr>
        <w:rPr>
          <w:ins w:id="2548" w:author="Stijn Van den bossche" w:date="2021-05-21T20:34:00Z"/>
        </w:rPr>
      </w:pPr>
    </w:p>
    <w:p w14:paraId="02B7FB1C" w14:textId="77777777" w:rsidR="008F745A" w:rsidRPr="009E095A" w:rsidRDefault="008F745A" w:rsidP="008F745A">
      <w:pPr>
        <w:rPr>
          <w:ins w:id="2549" w:author="Stijn Van den bossche" w:date="2021-05-21T20:34:00Z"/>
        </w:rPr>
      </w:pPr>
    </w:p>
    <w:p w14:paraId="67291911" w14:textId="77777777" w:rsidR="008F745A" w:rsidRPr="009E095A" w:rsidRDefault="008F745A" w:rsidP="008F745A">
      <w:pPr>
        <w:rPr>
          <w:ins w:id="2550" w:author="Stijn Van den bossche" w:date="2021-05-21T20:34:00Z"/>
        </w:rPr>
      </w:pPr>
    </w:p>
    <w:p w14:paraId="2EB38E5A" w14:textId="77777777" w:rsidR="008F745A" w:rsidRPr="009023AA" w:rsidRDefault="008F745A" w:rsidP="008F745A">
      <w:pPr>
        <w:pStyle w:val="Heading1"/>
        <w:numPr>
          <w:ilvl w:val="0"/>
          <w:numId w:val="16"/>
        </w:numPr>
        <w:rPr>
          <w:ins w:id="2551" w:author="Stijn Van den bossche" w:date="2021-05-21T20:34:00Z"/>
          <w:rFonts w:ascii="Verdana" w:hAnsi="Verdana"/>
          <w:b/>
          <w:bCs/>
          <w:color w:val="auto"/>
          <w:sz w:val="40"/>
          <w:szCs w:val="40"/>
        </w:rPr>
      </w:pPr>
      <w:bookmarkStart w:id="2552" w:name="_Toc71804605"/>
      <w:bookmarkEnd w:id="2428"/>
      <w:ins w:id="2553" w:author="Stijn Van den bossche" w:date="2021-05-21T20:34:00Z">
        <w:r>
          <w:rPr>
            <w:rFonts w:ascii="Verdana" w:hAnsi="Verdana"/>
            <w:b/>
            <w:bCs/>
            <w:color w:val="auto"/>
            <w:sz w:val="40"/>
            <w:szCs w:val="40"/>
          </w:rPr>
          <w:t>Software</w:t>
        </w:r>
        <w:bookmarkEnd w:id="2552"/>
      </w:ins>
    </w:p>
    <w:p w14:paraId="3968CFC3" w14:textId="77777777" w:rsidR="008F745A" w:rsidRDefault="008F745A" w:rsidP="008F745A">
      <w:pPr>
        <w:pStyle w:val="Heading2"/>
        <w:numPr>
          <w:ilvl w:val="1"/>
          <w:numId w:val="35"/>
        </w:numPr>
        <w:rPr>
          <w:ins w:id="2554" w:author="Stijn Van den bossche" w:date="2021-05-21T20:34:00Z"/>
          <w:rFonts w:ascii="Arial" w:hAnsi="Arial" w:cs="Arial"/>
          <w:b/>
          <w:bCs/>
          <w:color w:val="auto"/>
          <w:sz w:val="32"/>
          <w:szCs w:val="32"/>
        </w:rPr>
      </w:pPr>
      <w:bookmarkStart w:id="2555" w:name="_Toc71804606"/>
      <w:ins w:id="2556" w:author="Stijn Van den bossche" w:date="2021-05-21T20:34:00Z">
        <w:r>
          <w:rPr>
            <w:rFonts w:ascii="Arial" w:hAnsi="Arial" w:cs="Arial"/>
            <w:b/>
            <w:bCs/>
            <w:color w:val="auto"/>
            <w:sz w:val="32"/>
            <w:szCs w:val="32"/>
          </w:rPr>
          <w:t>Flowchart software</w:t>
        </w:r>
        <w:bookmarkEnd w:id="2555"/>
      </w:ins>
    </w:p>
    <w:p w14:paraId="04F7471B" w14:textId="77777777" w:rsidR="008F745A" w:rsidRPr="00F5671E" w:rsidRDefault="008F745A" w:rsidP="008F745A">
      <w:pPr>
        <w:rPr>
          <w:ins w:id="2557" w:author="Stijn Van den bossche" w:date="2021-05-21T20:34:00Z"/>
        </w:rPr>
      </w:pPr>
    </w:p>
    <w:p w14:paraId="1D6F936E" w14:textId="77777777" w:rsidR="008F745A" w:rsidRDefault="008F745A" w:rsidP="008F745A">
      <w:pPr>
        <w:pStyle w:val="Heading2"/>
        <w:numPr>
          <w:ilvl w:val="1"/>
          <w:numId w:val="35"/>
        </w:numPr>
        <w:rPr>
          <w:ins w:id="2558" w:author="Stijn Van den bossche" w:date="2021-05-21T20:34:00Z"/>
          <w:rFonts w:ascii="Arial" w:hAnsi="Arial" w:cs="Arial"/>
          <w:b/>
          <w:bCs/>
          <w:color w:val="auto"/>
          <w:sz w:val="32"/>
          <w:szCs w:val="32"/>
        </w:rPr>
      </w:pPr>
      <w:bookmarkStart w:id="2559" w:name="_Toc71804607"/>
      <w:ins w:id="2560" w:author="Stijn Van den bossche" w:date="2021-05-21T20:34:00Z">
        <w:r>
          <w:rPr>
            <w:rFonts w:ascii="Arial" w:hAnsi="Arial" w:cs="Arial"/>
            <w:b/>
            <w:bCs/>
            <w:color w:val="auto"/>
            <w:sz w:val="32"/>
            <w:szCs w:val="32"/>
          </w:rPr>
          <w:t>Listing (de code)</w:t>
        </w:r>
        <w:bookmarkEnd w:id="2559"/>
      </w:ins>
    </w:p>
    <w:p w14:paraId="5C77946A" w14:textId="77777777" w:rsidR="008F745A" w:rsidRPr="00F5671E" w:rsidRDefault="008F745A" w:rsidP="008F745A">
      <w:pPr>
        <w:rPr>
          <w:ins w:id="2561" w:author="Stijn Van den bossche" w:date="2021-05-21T20:34:00Z"/>
        </w:rPr>
      </w:pPr>
    </w:p>
    <w:p w14:paraId="72857BD9" w14:textId="77777777" w:rsidR="008F745A" w:rsidRPr="009023AA" w:rsidRDefault="008F745A" w:rsidP="008F745A">
      <w:pPr>
        <w:rPr>
          <w:ins w:id="2562" w:author="Stijn Van den bossche" w:date="2021-05-21T20:34:00Z"/>
        </w:rPr>
      </w:pPr>
    </w:p>
    <w:p w14:paraId="05ED2FC4" w14:textId="77777777" w:rsidR="008F745A" w:rsidRDefault="008F745A" w:rsidP="008F745A">
      <w:pPr>
        <w:pStyle w:val="Heading1"/>
        <w:numPr>
          <w:ilvl w:val="0"/>
          <w:numId w:val="16"/>
        </w:numPr>
        <w:rPr>
          <w:ins w:id="2563" w:author="Stijn Van den bossche" w:date="2021-05-21T20:34:00Z"/>
          <w:rFonts w:ascii="Verdana" w:hAnsi="Verdana"/>
          <w:b/>
          <w:bCs/>
          <w:color w:val="auto"/>
          <w:sz w:val="40"/>
          <w:szCs w:val="40"/>
        </w:rPr>
      </w:pPr>
      <w:bookmarkStart w:id="2564" w:name="_Toc71804608"/>
      <w:ins w:id="2565" w:author="Stijn Van den bossche" w:date="2021-05-21T20:34:00Z">
        <w:r>
          <w:rPr>
            <w:rFonts w:ascii="Verdana" w:hAnsi="Verdana"/>
            <w:b/>
            <w:bCs/>
            <w:color w:val="auto"/>
            <w:sz w:val="40"/>
            <w:szCs w:val="40"/>
          </w:rPr>
          <w:t>Bediening handleiding</w:t>
        </w:r>
        <w:bookmarkEnd w:id="2564"/>
      </w:ins>
    </w:p>
    <w:p w14:paraId="774E3676" w14:textId="77777777" w:rsidR="008F745A" w:rsidRDefault="008F745A" w:rsidP="008F745A">
      <w:pPr>
        <w:rPr>
          <w:ins w:id="2566" w:author="Stijn Van den bossche" w:date="2021-05-21T20:34:00Z"/>
          <w:rFonts w:ascii="Arial" w:hAnsi="Arial" w:cs="Arial"/>
        </w:rPr>
      </w:pPr>
      <w:ins w:id="2567" w:author="Stijn Van den bossche" w:date="2021-05-21T20:34:00Z">
        <w:r w:rsidRPr="001465A1">
          <w:rPr>
            <w:rFonts w:ascii="Arial" w:hAnsi="Arial" w:cs="Arial"/>
          </w:rPr>
          <w:t>Ons mengpaneel werkt via touchpad’s dus kan je door je vinger op de touchpad de stand van de bass, medium en treble of volumes regelen. Als je je vinger vanonder zet dan staat de potentiometer op 0% als je je vinger gaat bewegen naar boven gaat de stand van de vingers bepalen welke stand je pot</w:t>
        </w:r>
        <w:r>
          <w:rPr>
            <w:rFonts w:ascii="Arial" w:hAnsi="Arial" w:cs="Arial"/>
          </w:rPr>
          <w:t>entio</w:t>
        </w:r>
        <w:r w:rsidRPr="001465A1">
          <w:rPr>
            <w:rFonts w:ascii="Arial" w:hAnsi="Arial" w:cs="Arial"/>
          </w:rPr>
          <w:t>meter komt te staan en de led</w:t>
        </w:r>
        <w:r>
          <w:rPr>
            <w:rFonts w:ascii="Arial" w:hAnsi="Arial" w:cs="Arial"/>
          </w:rPr>
          <w:t>’</w:t>
        </w:r>
        <w:r w:rsidRPr="001465A1">
          <w:rPr>
            <w:rFonts w:ascii="Arial" w:hAnsi="Arial" w:cs="Arial"/>
          </w:rPr>
          <w:t>s stijgen dan ook</w:t>
        </w:r>
        <w:r>
          <w:rPr>
            <w:rFonts w:ascii="Arial" w:hAnsi="Arial" w:cs="Arial"/>
          </w:rPr>
          <w:t xml:space="preserve"> met de vinger mee en dan is de potentiometer 100%, de led’s veranderen met stappen van 14,286% samen met de potentiometer. We hebben 2 lijnen voorzien voor audio of je kan ook op lijn 1 kan je een microfoon op plaatsen maar dan kan je er geen muziek op zetten op lijn 1.</w:t>
        </w:r>
      </w:ins>
    </w:p>
    <w:p w14:paraId="0E8C38EB" w14:textId="77777777" w:rsidR="008F745A" w:rsidRDefault="008F745A" w:rsidP="008F745A">
      <w:pPr>
        <w:rPr>
          <w:ins w:id="2568" w:author="Stijn Van den bossche" w:date="2021-05-21T20:34:00Z"/>
          <w:rFonts w:ascii="Arial" w:hAnsi="Arial" w:cs="Arial"/>
        </w:rPr>
      </w:pPr>
      <w:ins w:id="2569" w:author="Stijn Van den bossche" w:date="2021-05-21T20:34:00Z">
        <w:r>
          <w:rPr>
            <w:noProof/>
          </w:rPr>
          <mc:AlternateContent>
            <mc:Choice Requires="wpg">
              <w:drawing>
                <wp:anchor distT="0" distB="0" distL="114300" distR="114300" simplePos="0" relativeHeight="251841536" behindDoc="0" locked="0" layoutInCell="1" allowOverlap="1" wp14:anchorId="4AE93AD3" wp14:editId="708294AE">
                  <wp:simplePos x="0" y="0"/>
                  <wp:positionH relativeFrom="margin">
                    <wp:align>center</wp:align>
                  </wp:positionH>
                  <wp:positionV relativeFrom="paragraph">
                    <wp:posOffset>131445</wp:posOffset>
                  </wp:positionV>
                  <wp:extent cx="7124700" cy="4370705"/>
                  <wp:effectExtent l="0" t="0" r="0" b="29845"/>
                  <wp:wrapNone/>
                  <wp:docPr id="146" name="Groep 138"/>
                  <wp:cNvGraphicFramePr/>
                  <a:graphic xmlns:a="http://schemas.openxmlformats.org/drawingml/2006/main">
                    <a:graphicData uri="http://schemas.microsoft.com/office/word/2010/wordprocessingGroup">
                      <wpg:wgp>
                        <wpg:cNvGrpSpPr/>
                        <wpg:grpSpPr>
                          <a:xfrm>
                            <a:off x="0" y="0"/>
                            <a:ext cx="7124700" cy="4370705"/>
                            <a:chOff x="0" y="0"/>
                            <a:chExt cx="7124700" cy="4370705"/>
                          </a:xfrm>
                        </wpg:grpSpPr>
                        <pic:pic xmlns:pic="http://schemas.openxmlformats.org/drawingml/2006/picture">
                          <pic:nvPicPr>
                            <pic:cNvPr id="147" name="Afbeelding 135" descr="Afbeelding met tekst, elektronica, circuit&#10;&#10;Automatisch gegenereerde beschrijving"/>
                            <pic:cNvPicPr>
                              <a:picLocks noChangeAspect="1"/>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71247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8" name="Afbeelding 136" descr="Afbeelding met pentekening&#10;&#10;Automatisch gegenereerde beschrijving"/>
                            <pic:cNvPicPr>
                              <a:picLocks noChangeAspect="1"/>
                            </pic:cNvPicPr>
                          </pic:nvPicPr>
                          <pic:blipFill rotWithShape="1">
                            <a:blip r:embed="rId89" cstate="print">
                              <a:extLst>
                                <a:ext uri="{BEBA8EAE-BF5A-486C-A8C5-ECC9F3942E4B}">
                                  <a14:imgProps xmlns:a14="http://schemas.microsoft.com/office/drawing/2010/main">
                                    <a14:imgLayer r:embed="rId90">
                                      <a14:imgEffect>
                                        <a14:backgroundRemoval t="5851" b="89894" l="20677" r="67293">
                                          <a14:foregroundMark x1="26692" y1="91755" x2="19173" y2="59574"/>
                                          <a14:foregroundMark x1="19173" y1="59574" x2="46617" y2="32713"/>
                                          <a14:foregroundMark x1="46617" y1="32713" x2="69925" y2="59309"/>
                                          <a14:foregroundMark x1="69925" y1="59309" x2="59774" y2="89894"/>
                                          <a14:foregroundMark x1="59774" y1="89894" x2="25564" y2="59574"/>
                                          <a14:foregroundMark x1="25564" y1="59574" x2="33083" y2="91223"/>
                                          <a14:foregroundMark x1="33083" y1="91223" x2="54511" y2="63032"/>
                                          <a14:foregroundMark x1="54511" y1="63032" x2="56767" y2="26596"/>
                                          <a14:foregroundMark x1="56767" y1="26596" x2="64662" y2="57713"/>
                                          <a14:foregroundMark x1="64662" y1="57713" x2="33835" y2="89894"/>
                                          <a14:foregroundMark x1="33835" y1="89894" x2="24812" y2="42819"/>
                                          <a14:foregroundMark x1="46617" y1="43883" x2="48872" y2="40426"/>
                                          <a14:foregroundMark x1="59023" y1="26862" x2="57895" y2="25798"/>
                                          <a14:foregroundMark x1="57895" y1="8777" x2="55639" y2="5851"/>
                                        </a14:backgroundRemoval>
                                      </a14:imgEffect>
                                    </a14:imgLayer>
                                  </a14:imgProps>
                                </a:ext>
                                <a:ext uri="{28A0092B-C50C-407E-A947-70E740481C1C}">
                                  <a14:useLocalDpi xmlns:a14="http://schemas.microsoft.com/office/drawing/2010/main" val="0"/>
                                </a:ext>
                              </a:extLst>
                            </a:blip>
                            <a:srcRect l="15118" t="3383" r="26417" b="6368"/>
                            <a:stretch/>
                          </pic:blipFill>
                          <pic:spPr bwMode="auto">
                            <a:xfrm rot="19558220">
                              <a:off x="4575810" y="2960370"/>
                              <a:ext cx="647700" cy="1410335"/>
                            </a:xfrm>
                            <a:prstGeom prst="rect">
                              <a:avLst/>
                            </a:prstGeom>
                            <a:ln>
                              <a:noFill/>
                            </a:ln>
                            <a:extLst>
                              <a:ext uri="{53640926-AAD7-44D8-BBD7-CCE9431645EC}">
                                <a14:shadowObscured xmlns:a14="http://schemas.microsoft.com/office/drawing/2010/main"/>
                              </a:ext>
                            </a:extLst>
                          </pic:spPr>
                        </pic:pic>
                        <wps:wsp>
                          <wps:cNvPr id="149" name="Rechthoek 137"/>
                          <wps:cNvSpPr/>
                          <wps:spPr>
                            <a:xfrm>
                              <a:off x="4911090" y="3048000"/>
                              <a:ext cx="91440" cy="45719"/>
                            </a:xfrm>
                            <a:prstGeom prst="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206C67" id="Groep 138" o:spid="_x0000_s1026" style="position:absolute;margin-left:0;margin-top:10.35pt;width:561pt;height:344.15pt;z-index:251841536;mso-position-horizontal:center;mso-position-horizontal-relative:margin" coordsize="71247,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">
                  <v:shape id="Afbeelding 135" o:spid="_x0000_s1027" type="#_x0000_t75" alt="Afbeelding met tekst, elektronica, circuit&#10;&#10;Automatisch gegenereerde beschrijving" style="position:absolute;width:71247;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">
                    <v:imagedata r:id="rId91" o:title="Afbeelding met tekst, elektronica, circuit&#10;&#10;Automatisch gegenereerde beschrijving" croptop="1281f" cropbottom="1281f" cropleft="866f" cropright="1062f"/>
                  </v:shape>
                  <v:shape id="Afbeelding 136" o:spid="_x0000_s1028" type="#_x0000_t75" alt="Afbeelding met pentekening&#10;&#10;Automatisch gegenereerde beschrijving" style="position:absolute;left:45758;top:29603;width:6477;height:14104;rotation:-223016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">
                    <v:imagedata r:id="rId92" o:title="Afbeelding met pentekening&#10;&#10;Automatisch gegenereerde beschrijving" croptop="2217f" cropbottom="4173f" cropleft="9908f" cropright="17313f"/>
                  </v:shape>
                  <v:rect id="Rechthoek 137" o:spid="_x0000_s1029" style="position:absolute;left:49110;top:30480;width:91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" fillcolor="#77b64e [3033]" stroked="f">
                    <v:fill color2="#6eaa46 [3177]" rotate="t" colors="0 #81b861;.5 #6fb242;1 #61a235" focus="100%" type="gradient">
                      <o:fill v:ext="view" type="gradientUnscaled"/>
                    </v:fill>
                    <v:shadow on="t" color="black" opacity="41287f" offset="0,1.5pt"/>
                  </v:rect>
                  <w10:wrap anchorx="margin"/>
                </v:group>
              </w:pict>
            </mc:Fallback>
          </mc:AlternateContent>
        </w:r>
      </w:ins>
    </w:p>
    <w:p w14:paraId="34704027" w14:textId="77777777" w:rsidR="008F745A" w:rsidRDefault="008F745A" w:rsidP="008F745A">
      <w:pPr>
        <w:rPr>
          <w:ins w:id="2570" w:author="Stijn Van den bossche" w:date="2021-05-21T20:34:00Z"/>
          <w:rFonts w:ascii="Arial" w:hAnsi="Arial" w:cs="Arial"/>
        </w:rPr>
      </w:pPr>
    </w:p>
    <w:p w14:paraId="5159D529" w14:textId="77777777" w:rsidR="008F745A" w:rsidRDefault="008F745A" w:rsidP="008F745A">
      <w:pPr>
        <w:rPr>
          <w:ins w:id="2571" w:author="Stijn Van den bossche" w:date="2021-05-21T20:34:00Z"/>
          <w:rFonts w:ascii="Arial" w:hAnsi="Arial" w:cs="Arial"/>
        </w:rPr>
      </w:pPr>
    </w:p>
    <w:p w14:paraId="7E535A2F" w14:textId="77777777" w:rsidR="008F745A" w:rsidRDefault="008F745A" w:rsidP="008F745A">
      <w:pPr>
        <w:rPr>
          <w:ins w:id="2572" w:author="Stijn Van den bossche" w:date="2021-05-21T20:34:00Z"/>
          <w:rFonts w:ascii="Arial" w:hAnsi="Arial" w:cs="Arial"/>
        </w:rPr>
      </w:pPr>
    </w:p>
    <w:p w14:paraId="5EB7CA8A" w14:textId="77777777" w:rsidR="008F745A" w:rsidRDefault="008F745A" w:rsidP="008F745A">
      <w:pPr>
        <w:rPr>
          <w:ins w:id="2573" w:author="Stijn Van den bossche" w:date="2021-05-21T20:34:00Z"/>
          <w:rFonts w:ascii="Arial" w:hAnsi="Arial" w:cs="Arial"/>
        </w:rPr>
      </w:pPr>
    </w:p>
    <w:p w14:paraId="4BE1E793" w14:textId="77777777" w:rsidR="008F745A" w:rsidRDefault="008F745A" w:rsidP="008F745A">
      <w:pPr>
        <w:rPr>
          <w:ins w:id="2574" w:author="Stijn Van den bossche" w:date="2021-05-21T20:34:00Z"/>
          <w:rFonts w:ascii="Arial" w:hAnsi="Arial" w:cs="Arial"/>
        </w:rPr>
      </w:pPr>
    </w:p>
    <w:p w14:paraId="347DCB45" w14:textId="77777777" w:rsidR="008F745A" w:rsidRDefault="008F745A" w:rsidP="008F745A">
      <w:pPr>
        <w:rPr>
          <w:ins w:id="2575" w:author="Stijn Van den bossche" w:date="2021-05-21T20:34:00Z"/>
          <w:rFonts w:ascii="Arial" w:hAnsi="Arial" w:cs="Arial"/>
        </w:rPr>
      </w:pPr>
    </w:p>
    <w:p w14:paraId="58EBD9E0" w14:textId="77777777" w:rsidR="008F745A" w:rsidRDefault="008F745A" w:rsidP="008F745A">
      <w:pPr>
        <w:rPr>
          <w:ins w:id="2576" w:author="Stijn Van den bossche" w:date="2021-05-21T20:34:00Z"/>
          <w:rFonts w:ascii="Arial" w:hAnsi="Arial" w:cs="Arial"/>
        </w:rPr>
      </w:pPr>
    </w:p>
    <w:p w14:paraId="6B124EF9" w14:textId="77777777" w:rsidR="008F745A" w:rsidRDefault="008F745A" w:rsidP="008F745A">
      <w:pPr>
        <w:rPr>
          <w:ins w:id="2577" w:author="Stijn Van den bossche" w:date="2021-05-21T20:34:00Z"/>
          <w:rFonts w:ascii="Arial" w:hAnsi="Arial" w:cs="Arial"/>
        </w:rPr>
      </w:pPr>
    </w:p>
    <w:p w14:paraId="386C962D" w14:textId="77777777" w:rsidR="008F745A" w:rsidRDefault="008F745A" w:rsidP="008F745A">
      <w:pPr>
        <w:rPr>
          <w:ins w:id="2578" w:author="Stijn Van den bossche" w:date="2021-05-21T20:34:00Z"/>
          <w:rFonts w:ascii="Arial" w:hAnsi="Arial" w:cs="Arial"/>
        </w:rPr>
      </w:pPr>
    </w:p>
    <w:p w14:paraId="38CA0F98" w14:textId="77777777" w:rsidR="008F745A" w:rsidRDefault="008F745A" w:rsidP="008F745A">
      <w:pPr>
        <w:rPr>
          <w:ins w:id="2579" w:author="Stijn Van den bossche" w:date="2021-05-21T20:34:00Z"/>
          <w:rFonts w:ascii="Arial" w:hAnsi="Arial" w:cs="Arial"/>
        </w:rPr>
      </w:pPr>
    </w:p>
    <w:p w14:paraId="3AC50C7E" w14:textId="77777777" w:rsidR="008F745A" w:rsidRDefault="008F745A" w:rsidP="008F745A">
      <w:pPr>
        <w:rPr>
          <w:ins w:id="2580" w:author="Stijn Van den bossche" w:date="2021-05-21T20:34:00Z"/>
          <w:rFonts w:ascii="Arial" w:hAnsi="Arial" w:cs="Arial"/>
        </w:rPr>
      </w:pPr>
    </w:p>
    <w:p w14:paraId="347D022F" w14:textId="77777777" w:rsidR="008F745A" w:rsidRDefault="008F745A" w:rsidP="008F745A">
      <w:pPr>
        <w:rPr>
          <w:ins w:id="2581" w:author="Stijn Van den bossche" w:date="2021-05-21T20:34:00Z"/>
          <w:rFonts w:ascii="Arial" w:hAnsi="Arial" w:cs="Arial"/>
        </w:rPr>
      </w:pPr>
    </w:p>
    <w:p w14:paraId="3AC998B2" w14:textId="77777777" w:rsidR="008F745A" w:rsidRDefault="008F745A" w:rsidP="008F745A">
      <w:pPr>
        <w:rPr>
          <w:ins w:id="2582" w:author="Stijn Van den bossche" w:date="2021-05-21T20:34:00Z"/>
          <w:rFonts w:ascii="Arial" w:hAnsi="Arial" w:cs="Arial"/>
        </w:rPr>
      </w:pPr>
    </w:p>
    <w:p w14:paraId="62F3B369" w14:textId="77777777" w:rsidR="008F745A" w:rsidRDefault="008F745A" w:rsidP="008F745A">
      <w:pPr>
        <w:rPr>
          <w:ins w:id="2583" w:author="Stijn Van den bossche" w:date="2021-05-21T20:34:00Z"/>
          <w:rFonts w:ascii="Arial" w:hAnsi="Arial" w:cs="Arial"/>
        </w:rPr>
      </w:pPr>
    </w:p>
    <w:p w14:paraId="3A36BFAD" w14:textId="77777777" w:rsidR="008F745A" w:rsidRDefault="008F745A" w:rsidP="008F745A">
      <w:pPr>
        <w:rPr>
          <w:ins w:id="2584" w:author="Stijn Van den bossche" w:date="2021-05-21T20:34:00Z"/>
          <w:rFonts w:ascii="Arial" w:hAnsi="Arial" w:cs="Arial"/>
        </w:rPr>
      </w:pPr>
    </w:p>
    <w:p w14:paraId="61642557" w14:textId="77777777" w:rsidR="008F745A" w:rsidRDefault="008F745A" w:rsidP="008F745A">
      <w:pPr>
        <w:rPr>
          <w:ins w:id="2585" w:author="Stijn Van den bossche" w:date="2021-05-21T20:34:00Z"/>
          <w:rFonts w:ascii="Arial" w:hAnsi="Arial" w:cs="Arial"/>
        </w:rPr>
      </w:pPr>
    </w:p>
    <w:p w14:paraId="59F95E1C" w14:textId="77777777" w:rsidR="008F745A" w:rsidRDefault="008F745A" w:rsidP="008F745A">
      <w:pPr>
        <w:rPr>
          <w:ins w:id="2586" w:author="Stijn Van den bossche" w:date="2021-05-21T20:34:00Z"/>
          <w:rFonts w:ascii="Arial" w:hAnsi="Arial" w:cs="Arial"/>
        </w:rPr>
      </w:pPr>
    </w:p>
    <w:p w14:paraId="4E9C3A67" w14:textId="77777777" w:rsidR="008F745A" w:rsidRDefault="008F745A" w:rsidP="008F745A">
      <w:pPr>
        <w:rPr>
          <w:ins w:id="2587" w:author="Stijn Van den bossche" w:date="2021-05-21T20:34:00Z"/>
          <w:rFonts w:ascii="Arial" w:hAnsi="Arial" w:cs="Arial"/>
        </w:rPr>
      </w:pPr>
    </w:p>
    <w:p w14:paraId="5A796047" w14:textId="77777777" w:rsidR="008F745A" w:rsidRDefault="008F745A" w:rsidP="008F745A">
      <w:pPr>
        <w:rPr>
          <w:ins w:id="2588" w:author="Stijn Van den bossche" w:date="2021-05-21T20:34:00Z"/>
          <w:rFonts w:ascii="Arial" w:hAnsi="Arial" w:cs="Arial"/>
        </w:rPr>
      </w:pPr>
    </w:p>
    <w:p w14:paraId="7D6F5BFB" w14:textId="77777777" w:rsidR="008F745A" w:rsidRDefault="008F745A" w:rsidP="008F745A">
      <w:pPr>
        <w:rPr>
          <w:ins w:id="2589" w:author="Stijn Van den bossche" w:date="2021-05-21T20:34:00Z"/>
          <w:rFonts w:ascii="Arial" w:hAnsi="Arial" w:cs="Arial"/>
        </w:rPr>
      </w:pPr>
    </w:p>
    <w:p w14:paraId="3428A45F" w14:textId="77777777" w:rsidR="008F745A" w:rsidRDefault="008F745A" w:rsidP="008F745A">
      <w:pPr>
        <w:rPr>
          <w:ins w:id="2590" w:author="Stijn Van den bossche" w:date="2021-05-21T20:34:00Z"/>
          <w:rFonts w:ascii="Arial" w:hAnsi="Arial" w:cs="Arial"/>
        </w:rPr>
      </w:pPr>
    </w:p>
    <w:p w14:paraId="1636917A" w14:textId="77777777" w:rsidR="008F745A" w:rsidRDefault="008F745A" w:rsidP="008F745A">
      <w:pPr>
        <w:rPr>
          <w:ins w:id="2591" w:author="Stijn Van den bossche" w:date="2021-05-21T20:34:00Z"/>
          <w:rFonts w:ascii="Arial" w:hAnsi="Arial" w:cs="Arial"/>
        </w:rPr>
      </w:pPr>
    </w:p>
    <w:p w14:paraId="4677BB4E" w14:textId="77777777" w:rsidR="008F745A" w:rsidRDefault="008F745A" w:rsidP="008F745A">
      <w:pPr>
        <w:rPr>
          <w:ins w:id="2592" w:author="Stijn Van den bossche" w:date="2021-05-21T20:34:00Z"/>
          <w:rFonts w:ascii="Arial" w:hAnsi="Arial" w:cs="Arial"/>
        </w:rPr>
      </w:pPr>
    </w:p>
    <w:p w14:paraId="7A596BD6" w14:textId="77777777" w:rsidR="008F745A" w:rsidRDefault="008F745A" w:rsidP="008F745A">
      <w:pPr>
        <w:rPr>
          <w:ins w:id="2593" w:author="Stijn Van den bossche" w:date="2021-05-21T20:34:00Z"/>
          <w:rFonts w:ascii="Arial" w:hAnsi="Arial" w:cs="Arial"/>
        </w:rPr>
      </w:pPr>
    </w:p>
    <w:p w14:paraId="538ADC0A" w14:textId="77777777" w:rsidR="008F745A" w:rsidRDefault="008F745A" w:rsidP="008F745A">
      <w:pPr>
        <w:rPr>
          <w:ins w:id="2594" w:author="Stijn Van den bossche" w:date="2021-05-21T20:34:00Z"/>
          <w:rFonts w:ascii="Arial" w:hAnsi="Arial" w:cs="Arial"/>
        </w:rPr>
      </w:pPr>
    </w:p>
    <w:p w14:paraId="112849AC" w14:textId="77777777" w:rsidR="008F745A" w:rsidRDefault="008F745A" w:rsidP="008F745A">
      <w:pPr>
        <w:rPr>
          <w:ins w:id="2595" w:author="Stijn Van den bossche" w:date="2021-05-21T20:34:00Z"/>
          <w:rFonts w:ascii="Arial" w:hAnsi="Arial" w:cs="Arial"/>
        </w:rPr>
      </w:pPr>
    </w:p>
    <w:p w14:paraId="519EFD63" w14:textId="77777777" w:rsidR="008F745A" w:rsidRDefault="008F745A" w:rsidP="008F745A">
      <w:pPr>
        <w:rPr>
          <w:ins w:id="2596" w:author="Stijn Van den bossche" w:date="2021-05-21T20:34:00Z"/>
          <w:rFonts w:ascii="Arial" w:hAnsi="Arial" w:cs="Arial"/>
        </w:rPr>
      </w:pPr>
    </w:p>
    <w:p w14:paraId="5B6B97C1" w14:textId="77777777" w:rsidR="008F745A" w:rsidRDefault="008F745A" w:rsidP="008F745A">
      <w:pPr>
        <w:rPr>
          <w:ins w:id="2597" w:author="Stijn Van den bossche" w:date="2021-05-21T20:34:00Z"/>
          <w:rFonts w:ascii="Arial" w:hAnsi="Arial" w:cs="Arial"/>
        </w:rPr>
      </w:pPr>
    </w:p>
    <w:p w14:paraId="49A9AA51" w14:textId="77777777" w:rsidR="008F745A" w:rsidRDefault="008F745A" w:rsidP="008F745A">
      <w:pPr>
        <w:rPr>
          <w:ins w:id="2598" w:author="Stijn Van den bossche" w:date="2021-05-21T20:34:00Z"/>
          <w:rFonts w:ascii="Arial" w:hAnsi="Arial" w:cs="Arial"/>
        </w:rPr>
      </w:pPr>
    </w:p>
    <w:p w14:paraId="0CF7D226" w14:textId="77777777" w:rsidR="008F745A" w:rsidRDefault="008F745A" w:rsidP="008F745A">
      <w:pPr>
        <w:rPr>
          <w:ins w:id="2599" w:author="Stijn Van den bossche" w:date="2021-05-21T20:34:00Z"/>
          <w:rFonts w:ascii="Arial" w:hAnsi="Arial" w:cs="Arial"/>
        </w:rPr>
      </w:pPr>
    </w:p>
    <w:p w14:paraId="1A45C4CA" w14:textId="77777777" w:rsidR="008F745A" w:rsidRDefault="008F745A" w:rsidP="008F745A">
      <w:pPr>
        <w:rPr>
          <w:ins w:id="2600" w:author="Stijn Van den bossche" w:date="2021-05-21T20:34:00Z"/>
          <w:rFonts w:ascii="Arial" w:hAnsi="Arial" w:cs="Arial"/>
        </w:rPr>
      </w:pPr>
    </w:p>
    <w:p w14:paraId="019B29B7" w14:textId="77777777" w:rsidR="008F745A" w:rsidRDefault="008F745A" w:rsidP="008F745A">
      <w:pPr>
        <w:rPr>
          <w:ins w:id="2601" w:author="Stijn Van den bossche" w:date="2021-05-21T20:34:00Z"/>
          <w:rFonts w:ascii="Arial" w:hAnsi="Arial" w:cs="Arial"/>
        </w:rPr>
      </w:pPr>
    </w:p>
    <w:p w14:paraId="389C0B07" w14:textId="77777777" w:rsidR="008F745A" w:rsidRDefault="008F745A" w:rsidP="008F745A">
      <w:pPr>
        <w:rPr>
          <w:ins w:id="2602" w:author="Stijn Van den bossche" w:date="2021-05-21T20:34:00Z"/>
          <w:rFonts w:ascii="Arial" w:hAnsi="Arial" w:cs="Arial"/>
        </w:rPr>
      </w:pPr>
    </w:p>
    <w:p w14:paraId="555FD233" w14:textId="77777777" w:rsidR="008F745A" w:rsidRDefault="008F745A" w:rsidP="008F745A">
      <w:pPr>
        <w:rPr>
          <w:ins w:id="2603" w:author="Stijn Van den bossche" w:date="2021-05-21T20:34:00Z"/>
          <w:rFonts w:ascii="Arial" w:hAnsi="Arial" w:cs="Arial"/>
        </w:rPr>
      </w:pPr>
    </w:p>
    <w:p w14:paraId="580FDED8" w14:textId="77777777" w:rsidR="008F745A" w:rsidRDefault="008F745A" w:rsidP="008F745A">
      <w:pPr>
        <w:rPr>
          <w:ins w:id="2604" w:author="Stijn Van den bossche" w:date="2021-05-21T20:34:00Z"/>
          <w:rFonts w:ascii="Arial" w:hAnsi="Arial" w:cs="Arial"/>
        </w:rPr>
      </w:pPr>
    </w:p>
    <w:p w14:paraId="73E4E905" w14:textId="77777777" w:rsidR="008F745A" w:rsidRDefault="008F745A" w:rsidP="008F745A">
      <w:pPr>
        <w:rPr>
          <w:ins w:id="2605" w:author="Stijn Van den bossche" w:date="2021-05-21T20:34:00Z"/>
          <w:rFonts w:ascii="Arial" w:hAnsi="Arial" w:cs="Arial"/>
        </w:rPr>
      </w:pPr>
    </w:p>
    <w:p w14:paraId="2FCC5BE1" w14:textId="77777777" w:rsidR="008F745A" w:rsidRDefault="008F745A" w:rsidP="008F745A">
      <w:pPr>
        <w:rPr>
          <w:ins w:id="2606" w:author="Stijn Van den bossche" w:date="2021-05-21T20:34:00Z"/>
          <w:rFonts w:ascii="Arial" w:hAnsi="Arial" w:cs="Arial"/>
        </w:rPr>
      </w:pPr>
    </w:p>
    <w:p w14:paraId="4DED9257" w14:textId="77777777" w:rsidR="008F745A" w:rsidRDefault="008F745A" w:rsidP="008F745A">
      <w:pPr>
        <w:rPr>
          <w:ins w:id="2607" w:author="Stijn Van den bossche" w:date="2021-05-21T20:34:00Z"/>
          <w:rFonts w:ascii="Arial" w:hAnsi="Arial" w:cs="Arial"/>
        </w:rPr>
      </w:pPr>
    </w:p>
    <w:p w14:paraId="2E13F803" w14:textId="77777777" w:rsidR="008F745A" w:rsidRDefault="008F745A" w:rsidP="008F745A">
      <w:pPr>
        <w:rPr>
          <w:ins w:id="2608" w:author="Stijn Van den bossche" w:date="2021-05-21T20:34:00Z"/>
          <w:rFonts w:ascii="Arial" w:hAnsi="Arial" w:cs="Arial"/>
        </w:rPr>
      </w:pPr>
    </w:p>
    <w:p w14:paraId="4F1E4DDA" w14:textId="77777777" w:rsidR="008F745A" w:rsidRDefault="008F745A" w:rsidP="008F745A">
      <w:pPr>
        <w:rPr>
          <w:ins w:id="2609" w:author="Stijn Van den bossche" w:date="2021-05-21T20:34:00Z"/>
          <w:rFonts w:ascii="Arial" w:hAnsi="Arial" w:cs="Arial"/>
        </w:rPr>
      </w:pPr>
    </w:p>
    <w:p w14:paraId="589D77F7" w14:textId="77777777" w:rsidR="008F745A" w:rsidRDefault="008F745A" w:rsidP="008F745A">
      <w:pPr>
        <w:rPr>
          <w:ins w:id="2610" w:author="Stijn Van den bossche" w:date="2021-05-21T20:34:00Z"/>
          <w:rFonts w:ascii="Arial" w:hAnsi="Arial" w:cs="Arial"/>
        </w:rPr>
      </w:pPr>
    </w:p>
    <w:p w14:paraId="2C101B6B" w14:textId="77777777" w:rsidR="008F745A" w:rsidRDefault="008F745A" w:rsidP="008F745A">
      <w:pPr>
        <w:rPr>
          <w:ins w:id="2611" w:author="Stijn Van den bossche" w:date="2021-05-21T20:34:00Z"/>
          <w:rFonts w:ascii="Arial" w:hAnsi="Arial" w:cs="Arial"/>
        </w:rPr>
      </w:pPr>
    </w:p>
    <w:p w14:paraId="00F8A5CD" w14:textId="77777777" w:rsidR="008F745A" w:rsidRDefault="008F745A" w:rsidP="008F745A">
      <w:pPr>
        <w:rPr>
          <w:ins w:id="2612" w:author="Stijn Van den bossche" w:date="2021-05-21T20:34:00Z"/>
          <w:rFonts w:ascii="Arial" w:hAnsi="Arial" w:cs="Arial"/>
        </w:rPr>
      </w:pPr>
      <w:ins w:id="2613" w:author="Stijn Van den bossche" w:date="2021-05-21T20:34:00Z">
        <w:r>
          <w:rPr>
            <w:rFonts w:ascii="Arial" w:hAnsi="Arial" w:cs="Arial"/>
            <w:noProof/>
          </w:rPr>
          <mc:AlternateContent>
            <mc:Choice Requires="wpg">
              <w:drawing>
                <wp:anchor distT="0" distB="0" distL="114300" distR="114300" simplePos="0" relativeHeight="251842560" behindDoc="0" locked="0" layoutInCell="1" allowOverlap="1" wp14:anchorId="5C8EC3DB" wp14:editId="6BFC9115">
                  <wp:simplePos x="0" y="0"/>
                  <wp:positionH relativeFrom="column">
                    <wp:posOffset>-617855</wp:posOffset>
                  </wp:positionH>
                  <wp:positionV relativeFrom="paragraph">
                    <wp:posOffset>-111126</wp:posOffset>
                  </wp:positionV>
                  <wp:extent cx="7124700" cy="5046980"/>
                  <wp:effectExtent l="0" t="19050" r="0" b="1270"/>
                  <wp:wrapNone/>
                  <wp:docPr id="150" name="Groep 154"/>
                  <wp:cNvGraphicFramePr/>
                  <a:graphic xmlns:a="http://schemas.openxmlformats.org/drawingml/2006/main">
                    <a:graphicData uri="http://schemas.microsoft.com/office/word/2010/wordprocessingGroup">
                      <wpg:wgp>
                        <wpg:cNvGrpSpPr/>
                        <wpg:grpSpPr>
                          <a:xfrm>
                            <a:off x="0" y="0"/>
                            <a:ext cx="7124700" cy="5046980"/>
                            <a:chOff x="0" y="-1"/>
                            <a:chExt cx="7124700" cy="5046980"/>
                          </a:xfrm>
                        </wpg:grpSpPr>
                        <wpg:grpSp>
                          <wpg:cNvPr id="151" name="Groep 139"/>
                          <wpg:cNvGrpSpPr/>
                          <wpg:grpSpPr>
                            <a:xfrm>
                              <a:off x="0" y="-1"/>
                              <a:ext cx="7124700" cy="5046980"/>
                              <a:chOff x="0" y="-872490"/>
                              <a:chExt cx="7124700" cy="5046980"/>
                            </a:xfrm>
                          </wpg:grpSpPr>
                          <pic:pic xmlns:pic="http://schemas.openxmlformats.org/drawingml/2006/picture">
                            <pic:nvPicPr>
                              <pic:cNvPr id="152" name="Afbeelding 140" descr="Afbeelding met tekst, elektronica, circuit&#10;&#10;Automatisch gegenereerde beschrijving"/>
                              <pic:cNvPicPr>
                                <a:picLocks noChangeAspect="1"/>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71247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Afbeelding 141" descr="Afbeelding met pentekening&#10;&#10;Automatisch gegenereerde beschrijving"/>
                              <pic:cNvPicPr>
                                <a:picLocks noChangeAspect="1"/>
                              </pic:cNvPicPr>
                            </pic:nvPicPr>
                            <pic:blipFill rotWithShape="1">
                              <a:blip r:embed="rId89" cstate="print">
                                <a:extLst>
                                  <a:ext uri="{BEBA8EAE-BF5A-486C-A8C5-ECC9F3942E4B}">
                                    <a14:imgProps xmlns:a14="http://schemas.microsoft.com/office/drawing/2010/main">
                                      <a14:imgLayer r:embed="rId90">
                                        <a14:imgEffect>
                                          <a14:backgroundRemoval t="5851" b="89894" l="20677" r="67293">
                                            <a14:foregroundMark x1="26692" y1="91755" x2="19173" y2="59574"/>
                                            <a14:foregroundMark x1="19173" y1="59574" x2="46617" y2="32713"/>
                                            <a14:foregroundMark x1="46617" y1="32713" x2="69925" y2="59309"/>
                                            <a14:foregroundMark x1="69925" y1="59309" x2="59774" y2="89894"/>
                                            <a14:foregroundMark x1="59774" y1="89894" x2="25564" y2="59574"/>
                                            <a14:foregroundMark x1="25564" y1="59574" x2="33083" y2="91223"/>
                                            <a14:foregroundMark x1="33083" y1="91223" x2="54511" y2="63032"/>
                                            <a14:foregroundMark x1="54511" y1="63032" x2="56767" y2="26596"/>
                                            <a14:foregroundMark x1="56767" y1="26596" x2="64662" y2="57713"/>
                                            <a14:foregroundMark x1="64662" y1="57713" x2="33835" y2="89894"/>
                                            <a14:foregroundMark x1="33835" y1="89894" x2="24812" y2="42819"/>
                                            <a14:foregroundMark x1="46617" y1="43883" x2="48872" y2="40426"/>
                                            <a14:foregroundMark x1="59023" y1="26862" x2="57895" y2="25798"/>
                                            <a14:foregroundMark x1="57895" y1="8777" x2="55639" y2="5851"/>
                                          </a14:backgroundRemoval>
                                        </a14:imgEffect>
                                      </a14:imgLayer>
                                    </a14:imgProps>
                                  </a:ext>
                                  <a:ext uri="{28A0092B-C50C-407E-A947-70E740481C1C}">
                                    <a14:useLocalDpi xmlns:a14="http://schemas.microsoft.com/office/drawing/2010/main" val="0"/>
                                  </a:ext>
                                </a:extLst>
                              </a:blip>
                              <a:srcRect l="15118" t="3383" r="26417" b="6368"/>
                              <a:stretch/>
                            </pic:blipFill>
                            <pic:spPr bwMode="auto">
                              <a:xfrm rot="12984676">
                                <a:off x="4895852" y="-872490"/>
                                <a:ext cx="647700" cy="1410335"/>
                              </a:xfrm>
                              <a:prstGeom prst="rect">
                                <a:avLst/>
                              </a:prstGeom>
                              <a:ln>
                                <a:noFill/>
                              </a:ln>
                              <a:extLst>
                                <a:ext uri="{53640926-AAD7-44D8-BBD7-CCE9431645EC}">
                                  <a14:shadowObscured xmlns:a14="http://schemas.microsoft.com/office/drawing/2010/main"/>
                                </a:ext>
                              </a:extLst>
                            </pic:spPr>
                          </pic:pic>
                          <wps:wsp>
                            <wps:cNvPr id="154" name="Rechthoek 142"/>
                            <wps:cNvSpPr/>
                            <wps:spPr>
                              <a:xfrm>
                                <a:off x="4911090" y="304800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Rechthoek 143"/>
                          <wps:cNvSpPr/>
                          <wps:spPr>
                            <a:xfrm>
                              <a:off x="4914900" y="366903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hthoek 144"/>
                          <wps:cNvSpPr/>
                          <wps:spPr>
                            <a:xfrm>
                              <a:off x="4914900" y="342519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hthoek 145"/>
                          <wps:cNvSpPr/>
                          <wps:spPr>
                            <a:xfrm>
                              <a:off x="4914900" y="320421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hthoek 146"/>
                          <wps:cNvSpPr/>
                          <wps:spPr>
                            <a:xfrm>
                              <a:off x="4914900" y="296799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hthoek 147"/>
                          <wps:cNvSpPr/>
                          <wps:spPr>
                            <a:xfrm>
                              <a:off x="4914900" y="272415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hthoek 148"/>
                          <wps:cNvSpPr/>
                          <wps:spPr>
                            <a:xfrm>
                              <a:off x="4914900" y="248031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hthoek 149"/>
                          <wps:cNvSpPr/>
                          <wps:spPr>
                            <a:xfrm>
                              <a:off x="4914900" y="222123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hthoek 150"/>
                          <wps:cNvSpPr/>
                          <wps:spPr>
                            <a:xfrm>
                              <a:off x="4914900" y="200025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hthoek 151"/>
                          <wps:cNvSpPr/>
                          <wps:spPr>
                            <a:xfrm>
                              <a:off x="4922520" y="174879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hthoek 152"/>
                          <wps:cNvSpPr/>
                          <wps:spPr>
                            <a:xfrm>
                              <a:off x="4914900" y="150495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hthoek 153"/>
                          <wps:cNvSpPr/>
                          <wps:spPr>
                            <a:xfrm>
                              <a:off x="4922520" y="126873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D97C9E" id="Groep 154" o:spid="_x0000_s1026" style="position:absolute;margin-left:-48.65pt;margin-top:-8.75pt;width:561pt;height:397.4pt;z-index:251842560" coordorigin="" coordsize="71247,5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">
                  <v:group id="Groep 139" o:spid="_x0000_s1027" style="position:absolute;width:71247;height:50469" coordorigin=",-8724" coordsize="71247,5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Afbeelding 140" o:spid="_x0000_s1028" type="#_x0000_t75" alt="Afbeelding met tekst, elektronica, circuit&#10;&#10;Automatisch gegenereerde beschrijving" style="position:absolute;width:71247;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">
                      <v:imagedata r:id="rId91" o:title="Afbeelding met tekst, elektronica, circuit&#10;&#10;Automatisch gegenereerde beschrijving" croptop="1281f" cropbottom="1281f" cropleft="866f" cropright="1062f"/>
                    </v:shape>
                    <v:shape id="Afbeelding 141" o:spid="_x0000_s1029" type="#_x0000_t75" alt="Afbeelding met pentekening&#10;&#10;Automatisch gegenereerde beschrijving" style="position:absolute;left:48958;top:-8724;width:6477;height:14102;rotation:-941023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">
                      <v:imagedata r:id="rId92" o:title="Afbeelding met pentekening&#10;&#10;Automatisch gegenereerde beschrijving" croptop="2217f" cropbottom="4173f" cropleft="9908f" cropright="17313f"/>
                    </v:shape>
                    <v:rect id="Rechthoek 142" o:spid="_x0000_s1030" style="position:absolute;left:49110;top:30480;width:91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group>
                  <v:rect id="Rechthoek 143" o:spid="_x0000_s1031" style="position:absolute;left:49149;top:36690;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4" o:spid="_x0000_s1032" style="position:absolute;left:49149;top:34251;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5" o:spid="_x0000_s1033" style="position:absolute;left:49149;top:3204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6" o:spid="_x0000_s1034" style="position:absolute;left:49149;top:29679;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" fillcolor="#ffd555 [2167]" strokecolor="#ffc000 [3207]" strokeweight=".5pt">
                    <v:fill color2="#ffcc31 [2615]" rotate="t" colors="0 #ffdd9c;.5 #ffd78e;1 #ffd479" focus="100%" type="gradient">
                      <o:fill v:ext="view" type="gradientUnscaled"/>
                    </v:fill>
                  </v:rect>
                  <v:rect id="Rechthoek 147" o:spid="_x0000_s1035" style="position:absolute;left:49149;top:27241;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" fillcolor="#ffd555 [2167]" strokecolor="#ffc000 [3207]" strokeweight=".5pt">
                    <v:fill color2="#ffcc31 [2615]" rotate="t" colors="0 #ffdd9c;.5 #ffd78e;1 #ffd479" focus="100%" type="gradient">
                      <o:fill v:ext="view" type="gradientUnscaled"/>
                    </v:fill>
                  </v:rect>
                  <v:rect id="Rechthoek 148" o:spid="_x0000_s1036" style="position:absolute;left:49149;top:24803;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" fillcolor="#ffd555 [2167]" strokecolor="#ffc000 [3207]" strokeweight=".5pt">
                    <v:fill color2="#ffcc31 [2615]" rotate="t" colors="0 #ffdd9c;.5 #ffd78e;1 #ffd479" focus="100%" type="gradient">
                      <o:fill v:ext="view" type="gradientUnscaled"/>
                    </v:fill>
                  </v:rect>
                  <v:rect id="Rechthoek 149" o:spid="_x0000_s1037" style="position:absolute;left:49149;top:2221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" fillcolor="#ffd555 [2167]" strokecolor="#ffc000 [3207]" strokeweight=".5pt">
                    <v:fill color2="#ffcc31 [2615]" rotate="t" colors="0 #ffdd9c;.5 #ffd78e;1 #ffd479" focus="100%" type="gradient">
                      <o:fill v:ext="view" type="gradientUnscaled"/>
                    </v:fill>
                  </v:rect>
                  <v:rect id="Rechthoek 150" o:spid="_x0000_s1038" style="position:absolute;left:49149;top:2000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1" o:spid="_x0000_s1039" style="position:absolute;left:49225;top:17487;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o6jwwAAANwAAAAPAAAAZHJzL2Rvd25yZXYueG1sRE9La8JA&#10;EL4L/odlBG91o4V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ghaOo8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2" o:spid="_x0000_s1040" style="position:absolute;left:49149;top:15049;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XwwAAANwAAAAPAAAAZHJzL2Rvd25yZXYueG1sRE9La8JA&#10;EL4L/odlBG91o5R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Df8W18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3" o:spid="_x0000_s1041" style="position:absolute;left:49225;top:12687;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7NMwwAAANwAAAAPAAAAZHJzL2Rvd25yZXYueG1sRE9La8JA&#10;EL4L/odlBG91o9B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YrOzTM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group>
              </w:pict>
            </mc:Fallback>
          </mc:AlternateContent>
        </w:r>
      </w:ins>
    </w:p>
    <w:p w14:paraId="5DFD595A" w14:textId="77777777" w:rsidR="008F745A" w:rsidRDefault="008F745A" w:rsidP="008F745A">
      <w:pPr>
        <w:rPr>
          <w:ins w:id="2614" w:author="Stijn Van den bossche" w:date="2021-05-21T20:34:00Z"/>
          <w:rFonts w:ascii="Arial" w:hAnsi="Arial" w:cs="Arial"/>
        </w:rPr>
      </w:pPr>
    </w:p>
    <w:p w14:paraId="5B59AE28" w14:textId="77777777" w:rsidR="008F745A" w:rsidRDefault="008F745A" w:rsidP="008F745A">
      <w:pPr>
        <w:rPr>
          <w:ins w:id="2615" w:author="Stijn Van den bossche" w:date="2021-05-21T20:34:00Z"/>
          <w:rFonts w:ascii="Arial" w:hAnsi="Arial" w:cs="Arial"/>
        </w:rPr>
      </w:pPr>
    </w:p>
    <w:p w14:paraId="1A7B1F62" w14:textId="77777777" w:rsidR="008F745A" w:rsidRDefault="008F745A" w:rsidP="008F745A">
      <w:pPr>
        <w:rPr>
          <w:ins w:id="2616" w:author="Stijn Van den bossche" w:date="2021-05-21T20:34:00Z"/>
          <w:rFonts w:ascii="Arial" w:hAnsi="Arial" w:cs="Arial"/>
        </w:rPr>
      </w:pPr>
    </w:p>
    <w:p w14:paraId="006FA6D5" w14:textId="77777777" w:rsidR="008F745A" w:rsidRDefault="008F745A" w:rsidP="008F745A">
      <w:pPr>
        <w:rPr>
          <w:ins w:id="2617" w:author="Stijn Van den bossche" w:date="2021-05-21T20:34:00Z"/>
          <w:rFonts w:ascii="Arial" w:hAnsi="Arial" w:cs="Arial"/>
        </w:rPr>
      </w:pPr>
    </w:p>
    <w:p w14:paraId="565FDDA5" w14:textId="77777777" w:rsidR="008F745A" w:rsidRDefault="008F745A" w:rsidP="008F745A">
      <w:pPr>
        <w:rPr>
          <w:ins w:id="2618" w:author="Stijn Van den bossche" w:date="2021-05-21T20:34:00Z"/>
          <w:rFonts w:ascii="Arial" w:hAnsi="Arial" w:cs="Arial"/>
        </w:rPr>
      </w:pPr>
    </w:p>
    <w:p w14:paraId="36C6D97C" w14:textId="77777777" w:rsidR="008F745A" w:rsidRDefault="008F745A" w:rsidP="008F745A">
      <w:pPr>
        <w:rPr>
          <w:ins w:id="2619" w:author="Stijn Van den bossche" w:date="2021-05-21T20:34:00Z"/>
          <w:rFonts w:ascii="Arial" w:hAnsi="Arial" w:cs="Arial"/>
        </w:rPr>
      </w:pPr>
    </w:p>
    <w:p w14:paraId="0592477D" w14:textId="77777777" w:rsidR="008F745A" w:rsidRDefault="008F745A" w:rsidP="008F745A">
      <w:pPr>
        <w:rPr>
          <w:ins w:id="2620" w:author="Stijn Van den bossche" w:date="2021-05-21T20:34:00Z"/>
          <w:rFonts w:ascii="Arial" w:hAnsi="Arial" w:cs="Arial"/>
        </w:rPr>
      </w:pPr>
    </w:p>
    <w:p w14:paraId="57CD26EE" w14:textId="77777777" w:rsidR="008F745A" w:rsidRDefault="008F745A" w:rsidP="008F745A">
      <w:pPr>
        <w:rPr>
          <w:ins w:id="2621" w:author="Stijn Van den bossche" w:date="2021-05-21T20:34:00Z"/>
          <w:rFonts w:ascii="Arial" w:hAnsi="Arial" w:cs="Arial"/>
        </w:rPr>
      </w:pPr>
    </w:p>
    <w:p w14:paraId="745B4BDA" w14:textId="77777777" w:rsidR="008F745A" w:rsidRDefault="008F745A" w:rsidP="008F745A">
      <w:pPr>
        <w:rPr>
          <w:ins w:id="2622" w:author="Stijn Van den bossche" w:date="2021-05-21T20:34:00Z"/>
          <w:rFonts w:ascii="Arial" w:hAnsi="Arial" w:cs="Arial"/>
        </w:rPr>
      </w:pPr>
    </w:p>
    <w:p w14:paraId="6D79F0C4" w14:textId="77777777" w:rsidR="008F745A" w:rsidRDefault="008F745A" w:rsidP="008F745A">
      <w:pPr>
        <w:rPr>
          <w:ins w:id="2623" w:author="Stijn Van den bossche" w:date="2021-05-21T20:34:00Z"/>
          <w:rFonts w:ascii="Arial" w:hAnsi="Arial" w:cs="Arial"/>
        </w:rPr>
      </w:pPr>
    </w:p>
    <w:p w14:paraId="7A1671BB" w14:textId="77777777" w:rsidR="008F745A" w:rsidRDefault="008F745A" w:rsidP="008F745A">
      <w:pPr>
        <w:rPr>
          <w:ins w:id="2624" w:author="Stijn Van den bossche" w:date="2021-05-21T20:34:00Z"/>
          <w:rFonts w:ascii="Arial" w:hAnsi="Arial" w:cs="Arial"/>
        </w:rPr>
      </w:pPr>
    </w:p>
    <w:p w14:paraId="4A160DBE" w14:textId="77777777" w:rsidR="008F745A" w:rsidRDefault="008F745A" w:rsidP="008F745A">
      <w:pPr>
        <w:rPr>
          <w:ins w:id="2625" w:author="Stijn Van den bossche" w:date="2021-05-21T20:34:00Z"/>
          <w:rFonts w:ascii="Arial" w:hAnsi="Arial" w:cs="Arial"/>
        </w:rPr>
      </w:pPr>
    </w:p>
    <w:p w14:paraId="4B1A00C6" w14:textId="77777777" w:rsidR="008F745A" w:rsidRDefault="008F745A" w:rsidP="008F745A">
      <w:pPr>
        <w:rPr>
          <w:ins w:id="2626" w:author="Stijn Van den bossche" w:date="2021-05-21T20:34:00Z"/>
          <w:rFonts w:ascii="Arial" w:hAnsi="Arial" w:cs="Arial"/>
        </w:rPr>
      </w:pPr>
    </w:p>
    <w:p w14:paraId="3F9C8219" w14:textId="77777777" w:rsidR="008F745A" w:rsidRDefault="008F745A" w:rsidP="008F745A">
      <w:pPr>
        <w:rPr>
          <w:ins w:id="2627" w:author="Stijn Van den bossche" w:date="2021-05-21T20:34:00Z"/>
          <w:rFonts w:ascii="Arial" w:hAnsi="Arial" w:cs="Arial"/>
        </w:rPr>
      </w:pPr>
    </w:p>
    <w:p w14:paraId="7237CE93" w14:textId="77777777" w:rsidR="008F745A" w:rsidRDefault="008F745A" w:rsidP="008F745A">
      <w:pPr>
        <w:rPr>
          <w:ins w:id="2628" w:author="Stijn Van den bossche" w:date="2021-05-21T20:34:00Z"/>
          <w:rFonts w:ascii="Arial" w:hAnsi="Arial" w:cs="Arial"/>
        </w:rPr>
      </w:pPr>
    </w:p>
    <w:p w14:paraId="61FCC0E8" w14:textId="77777777" w:rsidR="008F745A" w:rsidRDefault="008F745A" w:rsidP="008F745A">
      <w:pPr>
        <w:rPr>
          <w:ins w:id="2629" w:author="Stijn Van den bossche" w:date="2021-05-21T20:34:00Z"/>
          <w:rFonts w:ascii="Arial" w:hAnsi="Arial" w:cs="Arial"/>
        </w:rPr>
      </w:pPr>
    </w:p>
    <w:p w14:paraId="38816683" w14:textId="77777777" w:rsidR="008F745A" w:rsidRDefault="008F745A" w:rsidP="008F745A">
      <w:pPr>
        <w:rPr>
          <w:ins w:id="2630" w:author="Stijn Van den bossche" w:date="2021-05-21T20:34:00Z"/>
          <w:rFonts w:ascii="Arial" w:hAnsi="Arial" w:cs="Arial"/>
        </w:rPr>
      </w:pPr>
    </w:p>
    <w:p w14:paraId="57468E73" w14:textId="77777777" w:rsidR="008F745A" w:rsidRDefault="008F745A" w:rsidP="008F745A">
      <w:pPr>
        <w:rPr>
          <w:ins w:id="2631" w:author="Stijn Van den bossche" w:date="2021-05-21T20:34:00Z"/>
          <w:rFonts w:ascii="Arial" w:hAnsi="Arial" w:cs="Arial"/>
        </w:rPr>
      </w:pPr>
    </w:p>
    <w:p w14:paraId="48D3A9F8" w14:textId="77777777" w:rsidR="008F745A" w:rsidRDefault="008F745A" w:rsidP="008F745A">
      <w:pPr>
        <w:rPr>
          <w:ins w:id="2632" w:author="Stijn Van den bossche" w:date="2021-05-21T20:34:00Z"/>
          <w:rFonts w:ascii="Arial" w:hAnsi="Arial" w:cs="Arial"/>
        </w:rPr>
      </w:pPr>
    </w:p>
    <w:p w14:paraId="7B2C60EA" w14:textId="77777777" w:rsidR="008F745A" w:rsidRDefault="008F745A" w:rsidP="008F745A">
      <w:pPr>
        <w:rPr>
          <w:ins w:id="2633" w:author="Stijn Van den bossche" w:date="2021-05-21T20:34:00Z"/>
          <w:rFonts w:ascii="Arial" w:hAnsi="Arial" w:cs="Arial"/>
        </w:rPr>
      </w:pPr>
    </w:p>
    <w:p w14:paraId="708ED855" w14:textId="77777777" w:rsidR="008F745A" w:rsidRDefault="008F745A" w:rsidP="008F745A">
      <w:pPr>
        <w:rPr>
          <w:ins w:id="2634" w:author="Stijn Van den bossche" w:date="2021-05-21T20:34:00Z"/>
          <w:rFonts w:ascii="Arial" w:hAnsi="Arial" w:cs="Arial"/>
        </w:rPr>
      </w:pPr>
    </w:p>
    <w:p w14:paraId="330E214D" w14:textId="77777777" w:rsidR="008F745A" w:rsidRDefault="008F745A" w:rsidP="008F745A">
      <w:pPr>
        <w:rPr>
          <w:ins w:id="2635" w:author="Stijn Van den bossche" w:date="2021-05-21T20:34:00Z"/>
          <w:rFonts w:ascii="Arial" w:hAnsi="Arial" w:cs="Arial"/>
        </w:rPr>
      </w:pPr>
    </w:p>
    <w:p w14:paraId="40205A85" w14:textId="77777777" w:rsidR="008F745A" w:rsidRDefault="008F745A" w:rsidP="008F745A">
      <w:pPr>
        <w:rPr>
          <w:ins w:id="2636" w:author="Stijn Van den bossche" w:date="2021-05-21T20:34:00Z"/>
          <w:rFonts w:ascii="Arial" w:hAnsi="Arial" w:cs="Arial"/>
        </w:rPr>
      </w:pPr>
    </w:p>
    <w:p w14:paraId="343D6819" w14:textId="77777777" w:rsidR="008F745A" w:rsidRDefault="008F745A" w:rsidP="008F745A">
      <w:pPr>
        <w:rPr>
          <w:ins w:id="2637" w:author="Stijn Van den bossche" w:date="2021-05-21T20:34:00Z"/>
          <w:rFonts w:ascii="Arial" w:hAnsi="Arial" w:cs="Arial"/>
        </w:rPr>
      </w:pPr>
    </w:p>
    <w:p w14:paraId="32CF615F" w14:textId="77777777" w:rsidR="008F745A" w:rsidRDefault="008F745A" w:rsidP="008F745A">
      <w:pPr>
        <w:rPr>
          <w:ins w:id="2638" w:author="Stijn Van den bossche" w:date="2021-05-21T20:34:00Z"/>
          <w:rFonts w:ascii="Arial" w:hAnsi="Arial" w:cs="Arial"/>
        </w:rPr>
      </w:pPr>
    </w:p>
    <w:p w14:paraId="58D74EA1" w14:textId="77777777" w:rsidR="008F745A" w:rsidRDefault="008F745A" w:rsidP="008F745A">
      <w:pPr>
        <w:rPr>
          <w:ins w:id="2639" w:author="Stijn Van den bossche" w:date="2021-05-21T20:34:00Z"/>
          <w:rFonts w:ascii="Arial" w:hAnsi="Arial" w:cs="Arial"/>
        </w:rPr>
      </w:pPr>
    </w:p>
    <w:p w14:paraId="56F05D83" w14:textId="77777777" w:rsidR="008F745A" w:rsidRDefault="008F745A" w:rsidP="008F745A">
      <w:pPr>
        <w:rPr>
          <w:ins w:id="2640" w:author="Stijn Van den bossche" w:date="2021-05-21T20:34:00Z"/>
          <w:rFonts w:ascii="Arial" w:hAnsi="Arial" w:cs="Arial"/>
        </w:rPr>
      </w:pPr>
    </w:p>
    <w:p w14:paraId="5E40616D" w14:textId="77777777" w:rsidR="008F745A" w:rsidRDefault="008F745A" w:rsidP="008F745A">
      <w:pPr>
        <w:rPr>
          <w:ins w:id="2641" w:author="Stijn Van den bossche" w:date="2021-05-21T20:34:00Z"/>
          <w:rFonts w:ascii="Arial" w:hAnsi="Arial" w:cs="Arial"/>
        </w:rPr>
      </w:pPr>
    </w:p>
    <w:p w14:paraId="66E66F95" w14:textId="77777777" w:rsidR="008F745A" w:rsidRDefault="008F745A" w:rsidP="008F745A">
      <w:pPr>
        <w:rPr>
          <w:ins w:id="2642" w:author="Stijn Van den bossche" w:date="2021-05-21T20:34:00Z"/>
          <w:rFonts w:ascii="Arial" w:hAnsi="Arial" w:cs="Arial"/>
        </w:rPr>
      </w:pPr>
    </w:p>
    <w:p w14:paraId="315390EE" w14:textId="77777777" w:rsidR="008F745A" w:rsidRDefault="008F745A" w:rsidP="008F745A">
      <w:pPr>
        <w:rPr>
          <w:ins w:id="2643" w:author="Stijn Van den bossche" w:date="2021-05-21T20:34:00Z"/>
          <w:rFonts w:ascii="Arial" w:hAnsi="Arial" w:cs="Arial"/>
        </w:rPr>
      </w:pPr>
    </w:p>
    <w:p w14:paraId="6DEBC037" w14:textId="77777777" w:rsidR="008F745A" w:rsidRDefault="008F745A" w:rsidP="008F745A">
      <w:pPr>
        <w:rPr>
          <w:ins w:id="2644" w:author="Stijn Van den bossche" w:date="2021-05-21T20:34:00Z"/>
          <w:rFonts w:ascii="Arial" w:hAnsi="Arial" w:cs="Arial"/>
        </w:rPr>
      </w:pPr>
    </w:p>
    <w:p w14:paraId="083A024F" w14:textId="77777777" w:rsidR="008F745A" w:rsidRDefault="008F745A" w:rsidP="008F745A">
      <w:pPr>
        <w:rPr>
          <w:ins w:id="2645" w:author="Stijn Van den bossche" w:date="2021-05-21T20:34:00Z"/>
          <w:rFonts w:ascii="Arial" w:hAnsi="Arial" w:cs="Arial"/>
        </w:rPr>
      </w:pPr>
    </w:p>
    <w:p w14:paraId="34773BC9" w14:textId="77777777" w:rsidR="008F745A" w:rsidRDefault="008F745A" w:rsidP="008F745A">
      <w:pPr>
        <w:rPr>
          <w:ins w:id="2646" w:author="Stijn Van den bossche" w:date="2021-05-21T20:34:00Z"/>
          <w:rFonts w:ascii="Arial" w:hAnsi="Arial" w:cs="Arial"/>
        </w:rPr>
      </w:pPr>
    </w:p>
    <w:p w14:paraId="5D3D5281" w14:textId="77777777" w:rsidR="008F745A" w:rsidRDefault="008F745A" w:rsidP="008F745A">
      <w:pPr>
        <w:rPr>
          <w:ins w:id="2647" w:author="Stijn Van den bossche" w:date="2021-05-21T20:34:00Z"/>
          <w:rFonts w:ascii="Arial" w:hAnsi="Arial" w:cs="Arial"/>
        </w:rPr>
      </w:pPr>
    </w:p>
    <w:p w14:paraId="1492F974" w14:textId="77777777" w:rsidR="008F745A" w:rsidRPr="00F5671E" w:rsidRDefault="008F745A" w:rsidP="008F745A">
      <w:pPr>
        <w:rPr>
          <w:ins w:id="2648" w:author="Stijn Van den bossche" w:date="2021-05-21T20:34:00Z"/>
        </w:rPr>
      </w:pPr>
    </w:p>
    <w:p w14:paraId="6578A1C4" w14:textId="77777777" w:rsidR="008F745A" w:rsidRDefault="008F745A" w:rsidP="008F745A">
      <w:pPr>
        <w:pStyle w:val="Heading1"/>
        <w:numPr>
          <w:ilvl w:val="0"/>
          <w:numId w:val="16"/>
        </w:numPr>
        <w:rPr>
          <w:ins w:id="2649" w:author="Stijn Van den bossche" w:date="2021-05-21T20:34:00Z"/>
          <w:rFonts w:ascii="Verdana" w:hAnsi="Verdana"/>
          <w:b/>
          <w:bCs/>
          <w:color w:val="auto"/>
          <w:sz w:val="40"/>
          <w:szCs w:val="40"/>
        </w:rPr>
      </w:pPr>
      <w:bookmarkStart w:id="2650" w:name="_Toc71804609"/>
      <w:ins w:id="2651" w:author="Stijn Van den bossche" w:date="2021-05-21T20:34:00Z">
        <w:r>
          <w:rPr>
            <w:rFonts w:ascii="Verdana" w:hAnsi="Verdana"/>
            <w:b/>
            <w:bCs/>
            <w:color w:val="auto"/>
            <w:sz w:val="40"/>
            <w:szCs w:val="40"/>
          </w:rPr>
          <w:t>Besluit</w:t>
        </w:r>
        <w:bookmarkEnd w:id="2650"/>
      </w:ins>
    </w:p>
    <w:p w14:paraId="5FE2D91B" w14:textId="77777777" w:rsidR="008F745A" w:rsidRPr="00F5671E" w:rsidRDefault="008F745A" w:rsidP="008F745A">
      <w:pPr>
        <w:rPr>
          <w:ins w:id="2652" w:author="Stijn Van den bossche" w:date="2021-05-21T20:34:00Z"/>
        </w:rPr>
      </w:pPr>
    </w:p>
    <w:p w14:paraId="1CAFD925" w14:textId="77777777" w:rsidR="008F745A" w:rsidRDefault="008F745A" w:rsidP="008F745A">
      <w:pPr>
        <w:pStyle w:val="Heading1"/>
        <w:numPr>
          <w:ilvl w:val="0"/>
          <w:numId w:val="16"/>
        </w:numPr>
        <w:rPr>
          <w:ins w:id="2653" w:author="Stijn Van den bossche" w:date="2021-05-21T20:34:00Z"/>
          <w:rFonts w:ascii="Verdana" w:hAnsi="Verdana"/>
          <w:b/>
          <w:bCs/>
          <w:color w:val="auto"/>
          <w:sz w:val="40"/>
          <w:szCs w:val="40"/>
        </w:rPr>
      </w:pPr>
      <w:bookmarkStart w:id="2654" w:name="_Toc71804610"/>
      <w:ins w:id="2655" w:author="Stijn Van den bossche" w:date="2021-05-21T20:34:00Z">
        <w:r>
          <w:rPr>
            <w:rFonts w:ascii="Verdana" w:hAnsi="Verdana"/>
            <w:b/>
            <w:bCs/>
            <w:color w:val="auto"/>
            <w:sz w:val="40"/>
            <w:szCs w:val="40"/>
          </w:rPr>
          <w:t>Opgezochte sites</w:t>
        </w:r>
        <w:bookmarkEnd w:id="2654"/>
      </w:ins>
    </w:p>
    <w:p w14:paraId="212A2F58" w14:textId="77777777" w:rsidR="008F745A" w:rsidRPr="00F5671E" w:rsidRDefault="008F745A" w:rsidP="008F745A">
      <w:pPr>
        <w:rPr>
          <w:ins w:id="2656" w:author="Stijn Van den bossche" w:date="2021-05-21T20:34:00Z"/>
        </w:rPr>
      </w:pPr>
    </w:p>
    <w:p w14:paraId="6A6700B5" w14:textId="77777777" w:rsidR="008F745A" w:rsidRPr="009023AA" w:rsidRDefault="008F745A" w:rsidP="008F745A">
      <w:pPr>
        <w:rPr>
          <w:ins w:id="2657" w:author="Stijn Van den bossche" w:date="2021-05-21T20:34:00Z"/>
        </w:rPr>
      </w:pPr>
    </w:p>
    <w:p w14:paraId="0C93135F" w14:textId="77777777" w:rsidR="008F745A" w:rsidRPr="00D46A4D" w:rsidRDefault="008F745A" w:rsidP="008F745A">
      <w:pPr>
        <w:rPr>
          <w:ins w:id="2658" w:author="Stijn Van den bossche" w:date="2021-05-21T20:34:00Z"/>
        </w:rPr>
      </w:pPr>
    </w:p>
    <w:p w14:paraId="015AE168" w14:textId="77777777" w:rsidR="008F745A" w:rsidRPr="00332134" w:rsidRDefault="008F745A" w:rsidP="008F745A">
      <w:pPr>
        <w:ind w:left="1416"/>
        <w:rPr>
          <w:ins w:id="2659" w:author="Stijn Van den bossche" w:date="2021-05-21T20:34:00Z"/>
          <w:sz w:val="32"/>
          <w:szCs w:val="48"/>
        </w:rPr>
      </w:pPr>
    </w:p>
    <w:p w14:paraId="1D6ABD89" w14:textId="5EBCF8C2" w:rsidR="001823E0" w:rsidRPr="00332134" w:rsidRDefault="001823E0" w:rsidP="001823E0">
      <w:pPr>
        <w:ind w:left="1416"/>
        <w:rPr>
          <w:sz w:val="32"/>
          <w:szCs w:val="48"/>
        </w:rPr>
      </w:pPr>
    </w:p>
    <w:sectPr w:rsidR="001823E0" w:rsidRPr="00332134" w:rsidSect="00F05963">
      <w:footerReference w:type="default" r:id="rId93"/>
      <w:footerReference w:type="first" r:id="rId94"/>
      <w:pgSz w:w="11906" w:h="16838" w:code="9"/>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4" w:author="Stijn Van den bossche" w:date="2021-05-10T16:07:00Z" w:initials="SVdb">
    <w:p w14:paraId="78A9FA03" w14:textId="48F1FD73" w:rsidR="005C214F" w:rsidRDefault="005C214F">
      <w:pPr>
        <w:pStyle w:val="CommentText"/>
      </w:pPr>
      <w:r>
        <w:rPr>
          <w:rStyle w:val="CommentReference"/>
        </w:rPr>
        <w:annotationRef/>
      </w:r>
      <w:r>
        <w:t>Weet ik niet of dit nog wel klopt, ik denk dat we uiteindelijk minder I/O gebruiken, moeten we nog eens nakijken.</w:t>
      </w:r>
    </w:p>
  </w:comment>
  <w:comment w:id="178" w:author="Stijn Van den bossche" w:date="2021-05-10T16:13:00Z" w:initials="SVdb">
    <w:p w14:paraId="47F4CDD4" w14:textId="5D8C4863" w:rsidR="003C2163" w:rsidRDefault="003C2163">
      <w:pPr>
        <w:pStyle w:val="CommentText"/>
      </w:pPr>
      <w:r>
        <w:rPr>
          <w:rStyle w:val="CommentReference"/>
        </w:rPr>
        <w:annotationRef/>
      </w:r>
      <w:r>
        <w:t>Zou ik eerder weglaten</w:t>
      </w:r>
    </w:p>
  </w:comment>
  <w:comment w:id="1019" w:author="Stijn Van den bossche" w:date="2021-05-10T16:07:00Z" w:initials="SVdb">
    <w:p w14:paraId="5356BB61" w14:textId="77777777" w:rsidR="008F745A" w:rsidRDefault="008F745A" w:rsidP="008F745A">
      <w:pPr>
        <w:pStyle w:val="CommentText"/>
      </w:pPr>
      <w:r>
        <w:rPr>
          <w:rStyle w:val="CommentReference"/>
        </w:rPr>
        <w:annotationRef/>
      </w:r>
      <w:r>
        <w:t>Weet ik niet of dit nog wel klopt, ik denk dat we uiteindelijk minder I/O gebruiken, moeten we nog eens nakijken.</w:t>
      </w:r>
    </w:p>
  </w:comment>
  <w:comment w:id="1027" w:author="Stijn Van den bossche" w:date="2021-05-10T16:13:00Z" w:initials="SVdb">
    <w:p w14:paraId="415F4FAE" w14:textId="77777777" w:rsidR="008F745A" w:rsidRDefault="008F745A" w:rsidP="008F745A">
      <w:pPr>
        <w:pStyle w:val="CommentText"/>
      </w:pPr>
      <w:r>
        <w:rPr>
          <w:rStyle w:val="CommentReference"/>
        </w:rPr>
        <w:annotationRef/>
      </w:r>
      <w:r>
        <w:t>Zou ik eerder weglaten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A9FA03" w15:done="0"/>
  <w15:commentEx w15:paraId="47F4CDD4" w15:done="0"/>
  <w15:commentEx w15:paraId="5356BB61" w15:done="0"/>
  <w15:commentEx w15:paraId="415F4F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3D8A5" w16cex:dateUtc="2021-05-10T14:07:00Z"/>
  <w16cex:commentExtensible w16cex:durableId="2443DA3B" w16cex:dateUtc="2021-05-10T14:13:00Z"/>
  <w16cex:commentExtensible w16cex:durableId="245297C5" w16cex:dateUtc="2021-05-10T14:07:00Z"/>
  <w16cex:commentExtensible w16cex:durableId="245297C4" w16cex:dateUtc="2021-05-10T14: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A9FA03" w16cid:durableId="2443D8A5"/>
  <w16cid:commentId w16cid:paraId="47F4CDD4" w16cid:durableId="2443DA3B"/>
  <w16cid:commentId w16cid:paraId="5356BB61" w16cid:durableId="245297C5"/>
  <w16cid:commentId w16cid:paraId="415F4FAE" w16cid:durableId="245297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44866" w14:textId="77777777" w:rsidR="00EE5716" w:rsidRDefault="00EE5716" w:rsidP="000971B9">
      <w:r>
        <w:separator/>
      </w:r>
    </w:p>
  </w:endnote>
  <w:endnote w:type="continuationSeparator" w:id="0">
    <w:p w14:paraId="65C98A8D" w14:textId="77777777" w:rsidR="00EE5716" w:rsidRDefault="00EE5716" w:rsidP="000971B9">
      <w:r>
        <w:continuationSeparator/>
      </w:r>
    </w:p>
  </w:endnote>
  <w:endnote w:type="continuationNotice" w:id="1">
    <w:p w14:paraId="31EA90E5" w14:textId="77777777" w:rsidR="00EE5716" w:rsidRDefault="00EE57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rPr>
      <w:id w:val="-290286558"/>
      <w:docPartObj>
        <w:docPartGallery w:val="Page Numbers (Bottom of Page)"/>
        <w:docPartUnique/>
      </w:docPartObj>
    </w:sdtPr>
    <w:sdtEndPr/>
    <w:sdtContent>
      <w:sdt>
        <w:sdtPr>
          <w:rPr>
            <w:rFonts w:ascii="Verdana" w:hAnsi="Verdana"/>
          </w:rPr>
          <w:id w:val="-1769616900"/>
          <w:docPartObj>
            <w:docPartGallery w:val="Page Numbers (Top of Page)"/>
            <w:docPartUnique/>
          </w:docPartObj>
        </w:sdtPr>
        <w:sdtEndPr/>
        <w:sdtContent>
          <w:p w14:paraId="7FD6B369" w14:textId="280C34FE" w:rsidR="00C525A9" w:rsidRPr="00383646" w:rsidRDefault="00C525A9">
            <w:pPr>
              <w:pStyle w:val="Footer"/>
              <w:jc w:val="right"/>
              <w:rPr>
                <w:rFonts w:ascii="Verdana" w:hAnsi="Verdana"/>
              </w:rPr>
            </w:pPr>
            <w:r w:rsidRPr="00383646">
              <w:rPr>
                <w:rFonts w:ascii="Verdana" w:hAnsi="Verdana"/>
                <w:lang w:val="nl-NL"/>
              </w:rPr>
              <w:t xml:space="preserve">Pagina </w:t>
            </w:r>
            <w:r w:rsidRPr="00383646">
              <w:rPr>
                <w:rFonts w:ascii="Verdana" w:hAnsi="Verdana"/>
                <w:b/>
                <w:bCs/>
                <w:sz w:val="24"/>
              </w:rPr>
              <w:fldChar w:fldCharType="begin"/>
            </w:r>
            <w:r w:rsidRPr="00383646">
              <w:rPr>
                <w:rFonts w:ascii="Verdana" w:hAnsi="Verdana"/>
                <w:b/>
                <w:bCs/>
              </w:rPr>
              <w:instrText>PAGE</w:instrText>
            </w:r>
            <w:r w:rsidRPr="00383646">
              <w:rPr>
                <w:rFonts w:ascii="Verdana" w:hAnsi="Verdana"/>
                <w:b/>
                <w:bCs/>
                <w:sz w:val="24"/>
              </w:rPr>
              <w:fldChar w:fldCharType="separate"/>
            </w:r>
            <w:r w:rsidRPr="00383646">
              <w:rPr>
                <w:rFonts w:ascii="Verdana" w:hAnsi="Verdana"/>
                <w:b/>
                <w:bCs/>
                <w:lang w:val="nl-NL"/>
              </w:rPr>
              <w:t>2</w:t>
            </w:r>
            <w:r w:rsidRPr="00383646">
              <w:rPr>
                <w:rFonts w:ascii="Verdana" w:hAnsi="Verdana"/>
                <w:b/>
                <w:bCs/>
                <w:sz w:val="24"/>
              </w:rPr>
              <w:fldChar w:fldCharType="end"/>
            </w:r>
            <w:r w:rsidRPr="00383646">
              <w:rPr>
                <w:rFonts w:ascii="Verdana" w:hAnsi="Verdana"/>
                <w:lang w:val="nl-NL"/>
              </w:rPr>
              <w:t xml:space="preserve"> van </w:t>
            </w:r>
            <w:r w:rsidRPr="00383646">
              <w:rPr>
                <w:rFonts w:ascii="Verdana" w:hAnsi="Verdana"/>
                <w:b/>
                <w:bCs/>
                <w:sz w:val="24"/>
              </w:rPr>
              <w:fldChar w:fldCharType="begin"/>
            </w:r>
            <w:r w:rsidRPr="00383646">
              <w:rPr>
                <w:rFonts w:ascii="Verdana" w:hAnsi="Verdana"/>
                <w:b/>
                <w:bCs/>
              </w:rPr>
              <w:instrText>NUMPAGES</w:instrText>
            </w:r>
            <w:r w:rsidRPr="00383646">
              <w:rPr>
                <w:rFonts w:ascii="Verdana" w:hAnsi="Verdana"/>
                <w:b/>
                <w:bCs/>
                <w:sz w:val="24"/>
              </w:rPr>
              <w:fldChar w:fldCharType="separate"/>
            </w:r>
            <w:r w:rsidRPr="00383646">
              <w:rPr>
                <w:rFonts w:ascii="Verdana" w:hAnsi="Verdana"/>
                <w:b/>
                <w:bCs/>
                <w:lang w:val="nl-NL"/>
              </w:rPr>
              <w:t>2</w:t>
            </w:r>
            <w:r w:rsidRPr="00383646">
              <w:rPr>
                <w:rFonts w:ascii="Verdana" w:hAnsi="Verdana"/>
                <w:b/>
                <w:bCs/>
                <w:sz w:val="24"/>
              </w:rPr>
              <w:fldChar w:fldCharType="end"/>
            </w:r>
          </w:p>
        </w:sdtContent>
      </w:sdt>
    </w:sdtContent>
  </w:sdt>
  <w:p w14:paraId="728202BB" w14:textId="5C3C7786" w:rsidR="00C525A9" w:rsidRPr="00DC37DB" w:rsidRDefault="00C525A9" w:rsidP="00DC37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557848"/>
      <w:docPartObj>
        <w:docPartGallery w:val="Page Numbers (Bottom of Page)"/>
        <w:docPartUnique/>
      </w:docPartObj>
    </w:sdtPr>
    <w:sdtEndPr/>
    <w:sdtContent>
      <w:p w14:paraId="03EE4121" w14:textId="0AE57777" w:rsidR="00C525A9" w:rsidRDefault="00C525A9">
        <w:pPr>
          <w:pStyle w:val="Footer"/>
          <w:jc w:val="right"/>
        </w:pPr>
        <w:r>
          <w:fldChar w:fldCharType="begin"/>
        </w:r>
        <w:r>
          <w:instrText>PAGE   \* MERGEFORMAT</w:instrText>
        </w:r>
        <w:r>
          <w:fldChar w:fldCharType="separate"/>
        </w:r>
        <w:r>
          <w:rPr>
            <w:lang w:val="nl-NL"/>
          </w:rPr>
          <w:t>2</w:t>
        </w:r>
        <w:r>
          <w:fldChar w:fldCharType="end"/>
        </w:r>
      </w:p>
    </w:sdtContent>
  </w:sdt>
  <w:p w14:paraId="1FE55C97" w14:textId="77777777" w:rsidR="00C525A9" w:rsidRDefault="00C52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CB55D" w14:textId="77777777" w:rsidR="00EE5716" w:rsidRDefault="00EE5716" w:rsidP="000971B9">
      <w:r>
        <w:separator/>
      </w:r>
    </w:p>
  </w:footnote>
  <w:footnote w:type="continuationSeparator" w:id="0">
    <w:p w14:paraId="21E05677" w14:textId="77777777" w:rsidR="00EE5716" w:rsidRDefault="00EE5716" w:rsidP="000971B9">
      <w:r>
        <w:continuationSeparator/>
      </w:r>
    </w:p>
  </w:footnote>
  <w:footnote w:type="continuationNotice" w:id="1">
    <w:p w14:paraId="6121F323" w14:textId="77777777" w:rsidR="00EE5716" w:rsidRDefault="00EE571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54D"/>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A266D4"/>
    <w:multiLevelType w:val="multilevel"/>
    <w:tmpl w:val="0813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 w15:restartNumberingAfterBreak="0">
    <w:nsid w:val="03CF49BC"/>
    <w:multiLevelType w:val="hybridMultilevel"/>
    <w:tmpl w:val="DDF0E154"/>
    <w:lvl w:ilvl="0" w:tplc="0813000F">
      <w:start w:val="1"/>
      <w:numFmt w:val="decimal"/>
      <w:lvlText w:val="%1."/>
      <w:lvlJc w:val="left"/>
      <w:pPr>
        <w:ind w:left="795" w:hanging="360"/>
      </w:pPr>
    </w:lvl>
    <w:lvl w:ilvl="1" w:tplc="08130019" w:tentative="1">
      <w:start w:val="1"/>
      <w:numFmt w:val="lowerLetter"/>
      <w:lvlText w:val="%2."/>
      <w:lvlJc w:val="left"/>
      <w:pPr>
        <w:ind w:left="1515" w:hanging="360"/>
      </w:pPr>
    </w:lvl>
    <w:lvl w:ilvl="2" w:tplc="0813001B" w:tentative="1">
      <w:start w:val="1"/>
      <w:numFmt w:val="lowerRoman"/>
      <w:lvlText w:val="%3."/>
      <w:lvlJc w:val="right"/>
      <w:pPr>
        <w:ind w:left="2235" w:hanging="180"/>
      </w:pPr>
    </w:lvl>
    <w:lvl w:ilvl="3" w:tplc="0813000F" w:tentative="1">
      <w:start w:val="1"/>
      <w:numFmt w:val="decimal"/>
      <w:lvlText w:val="%4."/>
      <w:lvlJc w:val="left"/>
      <w:pPr>
        <w:ind w:left="2955" w:hanging="360"/>
      </w:pPr>
    </w:lvl>
    <w:lvl w:ilvl="4" w:tplc="08130019" w:tentative="1">
      <w:start w:val="1"/>
      <w:numFmt w:val="lowerLetter"/>
      <w:lvlText w:val="%5."/>
      <w:lvlJc w:val="left"/>
      <w:pPr>
        <w:ind w:left="3675" w:hanging="360"/>
      </w:pPr>
    </w:lvl>
    <w:lvl w:ilvl="5" w:tplc="0813001B" w:tentative="1">
      <w:start w:val="1"/>
      <w:numFmt w:val="lowerRoman"/>
      <w:lvlText w:val="%6."/>
      <w:lvlJc w:val="right"/>
      <w:pPr>
        <w:ind w:left="4395" w:hanging="180"/>
      </w:pPr>
    </w:lvl>
    <w:lvl w:ilvl="6" w:tplc="0813000F" w:tentative="1">
      <w:start w:val="1"/>
      <w:numFmt w:val="decimal"/>
      <w:lvlText w:val="%7."/>
      <w:lvlJc w:val="left"/>
      <w:pPr>
        <w:ind w:left="5115" w:hanging="360"/>
      </w:pPr>
    </w:lvl>
    <w:lvl w:ilvl="7" w:tplc="08130019" w:tentative="1">
      <w:start w:val="1"/>
      <w:numFmt w:val="lowerLetter"/>
      <w:lvlText w:val="%8."/>
      <w:lvlJc w:val="left"/>
      <w:pPr>
        <w:ind w:left="5835" w:hanging="360"/>
      </w:pPr>
    </w:lvl>
    <w:lvl w:ilvl="8" w:tplc="0813001B" w:tentative="1">
      <w:start w:val="1"/>
      <w:numFmt w:val="lowerRoman"/>
      <w:lvlText w:val="%9."/>
      <w:lvlJc w:val="right"/>
      <w:pPr>
        <w:ind w:left="6555" w:hanging="180"/>
      </w:pPr>
    </w:lvl>
  </w:abstractNum>
  <w:abstractNum w:abstractNumId="3" w15:restartNumberingAfterBreak="0">
    <w:nsid w:val="05A835CC"/>
    <w:multiLevelType w:val="hybridMultilevel"/>
    <w:tmpl w:val="EBFA56A4"/>
    <w:lvl w:ilvl="0" w:tplc="AA70065A">
      <w:numFmt w:val="bullet"/>
      <w:lvlText w:val=""/>
      <w:lvlJc w:val="left"/>
      <w:pPr>
        <w:ind w:left="2484" w:hanging="360"/>
      </w:pPr>
      <w:rPr>
        <w:rFonts w:ascii="Wingdings" w:eastAsia="Times New Roman" w:hAnsi="Wingdings" w:cs="Arial" w:hint="default"/>
      </w:rPr>
    </w:lvl>
    <w:lvl w:ilvl="1" w:tplc="08130003" w:tentative="1">
      <w:start w:val="1"/>
      <w:numFmt w:val="bullet"/>
      <w:lvlText w:val="o"/>
      <w:lvlJc w:val="left"/>
      <w:pPr>
        <w:ind w:left="3204" w:hanging="360"/>
      </w:pPr>
      <w:rPr>
        <w:rFonts w:ascii="Courier New" w:hAnsi="Courier New" w:cs="Courier New" w:hint="default"/>
      </w:rPr>
    </w:lvl>
    <w:lvl w:ilvl="2" w:tplc="08130005" w:tentative="1">
      <w:start w:val="1"/>
      <w:numFmt w:val="bullet"/>
      <w:lvlText w:val=""/>
      <w:lvlJc w:val="left"/>
      <w:pPr>
        <w:ind w:left="3924" w:hanging="360"/>
      </w:pPr>
      <w:rPr>
        <w:rFonts w:ascii="Wingdings" w:hAnsi="Wingdings" w:hint="default"/>
      </w:rPr>
    </w:lvl>
    <w:lvl w:ilvl="3" w:tplc="08130001" w:tentative="1">
      <w:start w:val="1"/>
      <w:numFmt w:val="bullet"/>
      <w:lvlText w:val=""/>
      <w:lvlJc w:val="left"/>
      <w:pPr>
        <w:ind w:left="4644" w:hanging="360"/>
      </w:pPr>
      <w:rPr>
        <w:rFonts w:ascii="Symbol" w:hAnsi="Symbol" w:hint="default"/>
      </w:rPr>
    </w:lvl>
    <w:lvl w:ilvl="4" w:tplc="08130003" w:tentative="1">
      <w:start w:val="1"/>
      <w:numFmt w:val="bullet"/>
      <w:lvlText w:val="o"/>
      <w:lvlJc w:val="left"/>
      <w:pPr>
        <w:ind w:left="5364" w:hanging="360"/>
      </w:pPr>
      <w:rPr>
        <w:rFonts w:ascii="Courier New" w:hAnsi="Courier New" w:cs="Courier New" w:hint="default"/>
      </w:rPr>
    </w:lvl>
    <w:lvl w:ilvl="5" w:tplc="08130005" w:tentative="1">
      <w:start w:val="1"/>
      <w:numFmt w:val="bullet"/>
      <w:lvlText w:val=""/>
      <w:lvlJc w:val="left"/>
      <w:pPr>
        <w:ind w:left="6084" w:hanging="360"/>
      </w:pPr>
      <w:rPr>
        <w:rFonts w:ascii="Wingdings" w:hAnsi="Wingdings" w:hint="default"/>
      </w:rPr>
    </w:lvl>
    <w:lvl w:ilvl="6" w:tplc="08130001" w:tentative="1">
      <w:start w:val="1"/>
      <w:numFmt w:val="bullet"/>
      <w:lvlText w:val=""/>
      <w:lvlJc w:val="left"/>
      <w:pPr>
        <w:ind w:left="6804" w:hanging="360"/>
      </w:pPr>
      <w:rPr>
        <w:rFonts w:ascii="Symbol" w:hAnsi="Symbol" w:hint="default"/>
      </w:rPr>
    </w:lvl>
    <w:lvl w:ilvl="7" w:tplc="08130003" w:tentative="1">
      <w:start w:val="1"/>
      <w:numFmt w:val="bullet"/>
      <w:lvlText w:val="o"/>
      <w:lvlJc w:val="left"/>
      <w:pPr>
        <w:ind w:left="7524" w:hanging="360"/>
      </w:pPr>
      <w:rPr>
        <w:rFonts w:ascii="Courier New" w:hAnsi="Courier New" w:cs="Courier New" w:hint="default"/>
      </w:rPr>
    </w:lvl>
    <w:lvl w:ilvl="8" w:tplc="08130005" w:tentative="1">
      <w:start w:val="1"/>
      <w:numFmt w:val="bullet"/>
      <w:lvlText w:val=""/>
      <w:lvlJc w:val="left"/>
      <w:pPr>
        <w:ind w:left="8244" w:hanging="360"/>
      </w:pPr>
      <w:rPr>
        <w:rFonts w:ascii="Wingdings" w:hAnsi="Wingdings" w:hint="default"/>
      </w:rPr>
    </w:lvl>
  </w:abstractNum>
  <w:abstractNum w:abstractNumId="4" w15:restartNumberingAfterBreak="0">
    <w:nsid w:val="0740565A"/>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7575529"/>
    <w:multiLevelType w:val="multilevel"/>
    <w:tmpl w:val="80DE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30310"/>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92B5A68"/>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994218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AA9307C"/>
    <w:multiLevelType w:val="hybridMultilevel"/>
    <w:tmpl w:val="918AEA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0B032D92"/>
    <w:multiLevelType w:val="multilevel"/>
    <w:tmpl w:val="FFD42A3A"/>
    <w:lvl w:ilvl="0">
      <w:start w:val="1"/>
      <w:numFmt w:val="decimal"/>
      <w:lvlText w:val="%1."/>
      <w:lvlJc w:val="left"/>
      <w:pPr>
        <w:ind w:left="360" w:hanging="360"/>
      </w:pPr>
      <w:rPr>
        <w:rFonts w:hint="default"/>
        <w:sz w:val="32"/>
        <w:szCs w:val="32"/>
        <w:u w:val="none"/>
      </w:rPr>
    </w:lvl>
    <w:lvl w:ilvl="1">
      <w:start w:val="1"/>
      <w:numFmt w:val="decimal"/>
      <w:lvlText w:val="%1.%2."/>
      <w:lvlJc w:val="left"/>
      <w:pPr>
        <w:ind w:left="858" w:hanging="432"/>
      </w:pPr>
      <w:rPr>
        <w:rFonts w:hint="default"/>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DA48DA"/>
    <w:multiLevelType w:val="multilevel"/>
    <w:tmpl w:val="10D4DDBA"/>
    <w:lvl w:ilvl="0">
      <w:start w:val="1"/>
      <w:numFmt w:val="decimal"/>
      <w:lvlText w:val="%1."/>
      <w:lvlJc w:val="left"/>
      <w:pPr>
        <w:ind w:left="360" w:hanging="360"/>
      </w:pPr>
      <w:rPr>
        <w:u w:val="none"/>
      </w:rPr>
    </w:lvl>
    <w:lvl w:ilvl="1">
      <w:start w:val="1"/>
      <w:numFmt w:val="decimal"/>
      <w:lvlText w:val="%1.%2."/>
      <w:lvlJc w:val="left"/>
      <w:pPr>
        <w:ind w:left="1709" w:hanging="432"/>
      </w:p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3623A2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361703"/>
    <w:multiLevelType w:val="hybridMultilevel"/>
    <w:tmpl w:val="2750B14E"/>
    <w:lvl w:ilvl="0" w:tplc="28080AF2">
      <w:start w:val="2"/>
      <w:numFmt w:val="decimal"/>
      <w:lvlText w:val="%1."/>
      <w:lvlJc w:val="left"/>
      <w:pPr>
        <w:ind w:left="1146" w:hanging="360"/>
      </w:pPr>
      <w:rPr>
        <w:rFonts w:hint="default"/>
      </w:rPr>
    </w:lvl>
    <w:lvl w:ilvl="1" w:tplc="08130019" w:tentative="1">
      <w:start w:val="1"/>
      <w:numFmt w:val="lowerLetter"/>
      <w:lvlText w:val="%2."/>
      <w:lvlJc w:val="left"/>
      <w:pPr>
        <w:ind w:left="1866" w:hanging="360"/>
      </w:pPr>
    </w:lvl>
    <w:lvl w:ilvl="2" w:tplc="0813001B" w:tentative="1">
      <w:start w:val="1"/>
      <w:numFmt w:val="lowerRoman"/>
      <w:lvlText w:val="%3."/>
      <w:lvlJc w:val="right"/>
      <w:pPr>
        <w:ind w:left="2586" w:hanging="180"/>
      </w:pPr>
    </w:lvl>
    <w:lvl w:ilvl="3" w:tplc="0813000F" w:tentative="1">
      <w:start w:val="1"/>
      <w:numFmt w:val="decimal"/>
      <w:lvlText w:val="%4."/>
      <w:lvlJc w:val="left"/>
      <w:pPr>
        <w:ind w:left="3306" w:hanging="360"/>
      </w:pPr>
    </w:lvl>
    <w:lvl w:ilvl="4" w:tplc="08130019" w:tentative="1">
      <w:start w:val="1"/>
      <w:numFmt w:val="lowerLetter"/>
      <w:lvlText w:val="%5."/>
      <w:lvlJc w:val="left"/>
      <w:pPr>
        <w:ind w:left="4026" w:hanging="360"/>
      </w:pPr>
    </w:lvl>
    <w:lvl w:ilvl="5" w:tplc="0813001B" w:tentative="1">
      <w:start w:val="1"/>
      <w:numFmt w:val="lowerRoman"/>
      <w:lvlText w:val="%6."/>
      <w:lvlJc w:val="right"/>
      <w:pPr>
        <w:ind w:left="4746" w:hanging="180"/>
      </w:pPr>
    </w:lvl>
    <w:lvl w:ilvl="6" w:tplc="0813000F" w:tentative="1">
      <w:start w:val="1"/>
      <w:numFmt w:val="decimal"/>
      <w:lvlText w:val="%7."/>
      <w:lvlJc w:val="left"/>
      <w:pPr>
        <w:ind w:left="5466" w:hanging="360"/>
      </w:pPr>
    </w:lvl>
    <w:lvl w:ilvl="7" w:tplc="08130019" w:tentative="1">
      <w:start w:val="1"/>
      <w:numFmt w:val="lowerLetter"/>
      <w:lvlText w:val="%8."/>
      <w:lvlJc w:val="left"/>
      <w:pPr>
        <w:ind w:left="6186" w:hanging="360"/>
      </w:pPr>
    </w:lvl>
    <w:lvl w:ilvl="8" w:tplc="0813001B" w:tentative="1">
      <w:start w:val="1"/>
      <w:numFmt w:val="lowerRoman"/>
      <w:lvlText w:val="%9."/>
      <w:lvlJc w:val="right"/>
      <w:pPr>
        <w:ind w:left="6906" w:hanging="180"/>
      </w:pPr>
    </w:lvl>
  </w:abstractNum>
  <w:abstractNum w:abstractNumId="14" w15:restartNumberingAfterBreak="0">
    <w:nsid w:val="19086C12"/>
    <w:multiLevelType w:val="multilevel"/>
    <w:tmpl w:val="0813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5" w15:restartNumberingAfterBreak="0">
    <w:nsid w:val="1B373372"/>
    <w:multiLevelType w:val="multilevel"/>
    <w:tmpl w:val="10D4DDBA"/>
    <w:lvl w:ilvl="0">
      <w:start w:val="1"/>
      <w:numFmt w:val="decimal"/>
      <w:lvlText w:val="%1."/>
      <w:lvlJc w:val="left"/>
      <w:pPr>
        <w:ind w:left="360" w:hanging="360"/>
      </w:pPr>
      <w:rPr>
        <w:u w:val="none"/>
      </w:rPr>
    </w:lvl>
    <w:lvl w:ilvl="1">
      <w:start w:val="1"/>
      <w:numFmt w:val="decimal"/>
      <w:lvlText w:val="%1.%2."/>
      <w:lvlJc w:val="left"/>
      <w:pPr>
        <w:ind w:left="1709" w:hanging="432"/>
      </w:p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BB2DB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A30ED7"/>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61F3A61"/>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64972C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CD51F68"/>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D05525F"/>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D3F0DC9"/>
    <w:multiLevelType w:val="multilevel"/>
    <w:tmpl w:val="FFD42A3A"/>
    <w:lvl w:ilvl="0">
      <w:start w:val="1"/>
      <w:numFmt w:val="decimal"/>
      <w:lvlText w:val="%1."/>
      <w:lvlJc w:val="left"/>
      <w:pPr>
        <w:ind w:left="360" w:hanging="360"/>
      </w:pPr>
      <w:rPr>
        <w:rFonts w:hint="default"/>
        <w:sz w:val="32"/>
        <w:szCs w:val="32"/>
        <w:u w:val="none"/>
      </w:rPr>
    </w:lvl>
    <w:lvl w:ilvl="1">
      <w:start w:val="1"/>
      <w:numFmt w:val="decimal"/>
      <w:lvlText w:val="%1.%2."/>
      <w:lvlJc w:val="left"/>
      <w:pPr>
        <w:ind w:left="858" w:hanging="432"/>
      </w:pPr>
      <w:rPr>
        <w:rFonts w:hint="default"/>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052060F"/>
    <w:multiLevelType w:val="multilevel"/>
    <w:tmpl w:val="F6E69A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EB71A2"/>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7C67816"/>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90F21EC"/>
    <w:multiLevelType w:val="hybridMultilevel"/>
    <w:tmpl w:val="957EAAC2"/>
    <w:lvl w:ilvl="0" w:tplc="D3587230">
      <w:start w:val="6"/>
      <w:numFmt w:val="bullet"/>
      <w:lvlText w:val="-"/>
      <w:lvlJc w:val="left"/>
      <w:pPr>
        <w:ind w:left="2130" w:hanging="360"/>
      </w:pPr>
      <w:rPr>
        <w:rFonts w:ascii="Arial" w:eastAsia="Times New Roman" w:hAnsi="Arial" w:cs="Arial" w:hint="default"/>
      </w:rPr>
    </w:lvl>
    <w:lvl w:ilvl="1" w:tplc="08130003" w:tentative="1">
      <w:start w:val="1"/>
      <w:numFmt w:val="bullet"/>
      <w:lvlText w:val="o"/>
      <w:lvlJc w:val="left"/>
      <w:pPr>
        <w:ind w:left="2850" w:hanging="360"/>
      </w:pPr>
      <w:rPr>
        <w:rFonts w:ascii="Courier New" w:hAnsi="Courier New" w:cs="Courier New" w:hint="default"/>
      </w:rPr>
    </w:lvl>
    <w:lvl w:ilvl="2" w:tplc="08130005" w:tentative="1">
      <w:start w:val="1"/>
      <w:numFmt w:val="bullet"/>
      <w:lvlText w:val=""/>
      <w:lvlJc w:val="left"/>
      <w:pPr>
        <w:ind w:left="3570" w:hanging="360"/>
      </w:pPr>
      <w:rPr>
        <w:rFonts w:ascii="Wingdings" w:hAnsi="Wingdings" w:hint="default"/>
      </w:rPr>
    </w:lvl>
    <w:lvl w:ilvl="3" w:tplc="08130001" w:tentative="1">
      <w:start w:val="1"/>
      <w:numFmt w:val="bullet"/>
      <w:lvlText w:val=""/>
      <w:lvlJc w:val="left"/>
      <w:pPr>
        <w:ind w:left="4290" w:hanging="360"/>
      </w:pPr>
      <w:rPr>
        <w:rFonts w:ascii="Symbol" w:hAnsi="Symbol" w:hint="default"/>
      </w:rPr>
    </w:lvl>
    <w:lvl w:ilvl="4" w:tplc="08130003" w:tentative="1">
      <w:start w:val="1"/>
      <w:numFmt w:val="bullet"/>
      <w:lvlText w:val="o"/>
      <w:lvlJc w:val="left"/>
      <w:pPr>
        <w:ind w:left="5010" w:hanging="360"/>
      </w:pPr>
      <w:rPr>
        <w:rFonts w:ascii="Courier New" w:hAnsi="Courier New" w:cs="Courier New" w:hint="default"/>
      </w:rPr>
    </w:lvl>
    <w:lvl w:ilvl="5" w:tplc="08130005" w:tentative="1">
      <w:start w:val="1"/>
      <w:numFmt w:val="bullet"/>
      <w:lvlText w:val=""/>
      <w:lvlJc w:val="left"/>
      <w:pPr>
        <w:ind w:left="5730" w:hanging="360"/>
      </w:pPr>
      <w:rPr>
        <w:rFonts w:ascii="Wingdings" w:hAnsi="Wingdings" w:hint="default"/>
      </w:rPr>
    </w:lvl>
    <w:lvl w:ilvl="6" w:tplc="08130001" w:tentative="1">
      <w:start w:val="1"/>
      <w:numFmt w:val="bullet"/>
      <w:lvlText w:val=""/>
      <w:lvlJc w:val="left"/>
      <w:pPr>
        <w:ind w:left="6450" w:hanging="360"/>
      </w:pPr>
      <w:rPr>
        <w:rFonts w:ascii="Symbol" w:hAnsi="Symbol" w:hint="default"/>
      </w:rPr>
    </w:lvl>
    <w:lvl w:ilvl="7" w:tplc="08130003" w:tentative="1">
      <w:start w:val="1"/>
      <w:numFmt w:val="bullet"/>
      <w:lvlText w:val="o"/>
      <w:lvlJc w:val="left"/>
      <w:pPr>
        <w:ind w:left="7170" w:hanging="360"/>
      </w:pPr>
      <w:rPr>
        <w:rFonts w:ascii="Courier New" w:hAnsi="Courier New" w:cs="Courier New" w:hint="default"/>
      </w:rPr>
    </w:lvl>
    <w:lvl w:ilvl="8" w:tplc="08130005" w:tentative="1">
      <w:start w:val="1"/>
      <w:numFmt w:val="bullet"/>
      <w:lvlText w:val=""/>
      <w:lvlJc w:val="left"/>
      <w:pPr>
        <w:ind w:left="7890" w:hanging="360"/>
      </w:pPr>
      <w:rPr>
        <w:rFonts w:ascii="Wingdings" w:hAnsi="Wingdings" w:hint="default"/>
      </w:rPr>
    </w:lvl>
  </w:abstractNum>
  <w:abstractNum w:abstractNumId="27" w15:restartNumberingAfterBreak="0">
    <w:nsid w:val="3B8643C0"/>
    <w:multiLevelType w:val="hybridMultilevel"/>
    <w:tmpl w:val="A6C8F766"/>
    <w:lvl w:ilvl="0" w:tplc="8AB22EFA">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3ED70780"/>
    <w:multiLevelType w:val="multilevel"/>
    <w:tmpl w:val="41C459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774D3F"/>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09312AE"/>
    <w:multiLevelType w:val="multilevel"/>
    <w:tmpl w:val="A96ABC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EE86D2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97DC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0F76E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D40B57"/>
    <w:multiLevelType w:val="hybridMultilevel"/>
    <w:tmpl w:val="6E98424C"/>
    <w:lvl w:ilvl="0" w:tplc="0813000F">
      <w:start w:val="1"/>
      <w:numFmt w:val="decimal"/>
      <w:lvlText w:val="%1."/>
      <w:lvlJc w:val="left"/>
      <w:pPr>
        <w:ind w:left="1430" w:hanging="360"/>
      </w:pPr>
    </w:lvl>
    <w:lvl w:ilvl="1" w:tplc="08130019" w:tentative="1">
      <w:start w:val="1"/>
      <w:numFmt w:val="lowerLetter"/>
      <w:lvlText w:val="%2."/>
      <w:lvlJc w:val="left"/>
      <w:pPr>
        <w:ind w:left="2150" w:hanging="360"/>
      </w:pPr>
    </w:lvl>
    <w:lvl w:ilvl="2" w:tplc="0813001B" w:tentative="1">
      <w:start w:val="1"/>
      <w:numFmt w:val="lowerRoman"/>
      <w:lvlText w:val="%3."/>
      <w:lvlJc w:val="right"/>
      <w:pPr>
        <w:ind w:left="2870" w:hanging="180"/>
      </w:pPr>
    </w:lvl>
    <w:lvl w:ilvl="3" w:tplc="0813000F" w:tentative="1">
      <w:start w:val="1"/>
      <w:numFmt w:val="decimal"/>
      <w:lvlText w:val="%4."/>
      <w:lvlJc w:val="left"/>
      <w:pPr>
        <w:ind w:left="3590" w:hanging="360"/>
      </w:pPr>
    </w:lvl>
    <w:lvl w:ilvl="4" w:tplc="08130019" w:tentative="1">
      <w:start w:val="1"/>
      <w:numFmt w:val="lowerLetter"/>
      <w:lvlText w:val="%5."/>
      <w:lvlJc w:val="left"/>
      <w:pPr>
        <w:ind w:left="4310" w:hanging="360"/>
      </w:pPr>
    </w:lvl>
    <w:lvl w:ilvl="5" w:tplc="0813001B" w:tentative="1">
      <w:start w:val="1"/>
      <w:numFmt w:val="lowerRoman"/>
      <w:lvlText w:val="%6."/>
      <w:lvlJc w:val="right"/>
      <w:pPr>
        <w:ind w:left="5030" w:hanging="180"/>
      </w:pPr>
    </w:lvl>
    <w:lvl w:ilvl="6" w:tplc="0813000F" w:tentative="1">
      <w:start w:val="1"/>
      <w:numFmt w:val="decimal"/>
      <w:lvlText w:val="%7."/>
      <w:lvlJc w:val="left"/>
      <w:pPr>
        <w:ind w:left="5750" w:hanging="360"/>
      </w:pPr>
    </w:lvl>
    <w:lvl w:ilvl="7" w:tplc="08130019" w:tentative="1">
      <w:start w:val="1"/>
      <w:numFmt w:val="lowerLetter"/>
      <w:lvlText w:val="%8."/>
      <w:lvlJc w:val="left"/>
      <w:pPr>
        <w:ind w:left="6470" w:hanging="360"/>
      </w:pPr>
    </w:lvl>
    <w:lvl w:ilvl="8" w:tplc="0813001B" w:tentative="1">
      <w:start w:val="1"/>
      <w:numFmt w:val="lowerRoman"/>
      <w:lvlText w:val="%9."/>
      <w:lvlJc w:val="right"/>
      <w:pPr>
        <w:ind w:left="7190" w:hanging="180"/>
      </w:pPr>
    </w:lvl>
  </w:abstractNum>
  <w:abstractNum w:abstractNumId="35" w15:restartNumberingAfterBreak="0">
    <w:nsid w:val="5AE31312"/>
    <w:multiLevelType w:val="multilevel"/>
    <w:tmpl w:val="0813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6" w15:restartNumberingAfterBreak="0">
    <w:nsid w:val="5C2F3906"/>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08475A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65C2AF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8C7757E"/>
    <w:multiLevelType w:val="hybridMultilevel"/>
    <w:tmpl w:val="0BF036A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0" w15:restartNumberingAfterBreak="0">
    <w:nsid w:val="6D941F3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DAE0CDC"/>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2B4421"/>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F9240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3990EB1"/>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8291DCD"/>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B843ECE"/>
    <w:multiLevelType w:val="hybridMultilevel"/>
    <w:tmpl w:val="09E4B26A"/>
    <w:lvl w:ilvl="0" w:tplc="D3587230">
      <w:start w:val="6"/>
      <w:numFmt w:val="bullet"/>
      <w:lvlText w:val="-"/>
      <w:lvlJc w:val="left"/>
      <w:pPr>
        <w:ind w:left="1068" w:hanging="360"/>
      </w:pPr>
      <w:rPr>
        <w:rFonts w:ascii="Arial" w:eastAsia="Times New Roman" w:hAnsi="Arial" w:cs="Aria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47" w15:restartNumberingAfterBreak="0">
    <w:nsid w:val="7BAD7936"/>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3"/>
  </w:num>
  <w:num w:numId="2">
    <w:abstractNumId w:val="0"/>
  </w:num>
  <w:num w:numId="3">
    <w:abstractNumId w:val="12"/>
  </w:num>
  <w:num w:numId="4">
    <w:abstractNumId w:val="29"/>
  </w:num>
  <w:num w:numId="5">
    <w:abstractNumId w:val="11"/>
  </w:num>
  <w:num w:numId="6">
    <w:abstractNumId w:val="15"/>
  </w:num>
  <w:num w:numId="7">
    <w:abstractNumId w:val="46"/>
  </w:num>
  <w:num w:numId="8">
    <w:abstractNumId w:val="34"/>
  </w:num>
  <w:num w:numId="9">
    <w:abstractNumId w:val="21"/>
  </w:num>
  <w:num w:numId="10">
    <w:abstractNumId w:val="24"/>
  </w:num>
  <w:num w:numId="11">
    <w:abstractNumId w:val="44"/>
  </w:num>
  <w:num w:numId="12">
    <w:abstractNumId w:val="9"/>
  </w:num>
  <w:num w:numId="13">
    <w:abstractNumId w:val="25"/>
  </w:num>
  <w:num w:numId="14">
    <w:abstractNumId w:val="41"/>
  </w:num>
  <w:num w:numId="15">
    <w:abstractNumId w:val="2"/>
  </w:num>
  <w:num w:numId="16">
    <w:abstractNumId w:val="27"/>
  </w:num>
  <w:num w:numId="17">
    <w:abstractNumId w:val="32"/>
  </w:num>
  <w:num w:numId="18">
    <w:abstractNumId w:val="18"/>
  </w:num>
  <w:num w:numId="19">
    <w:abstractNumId w:val="7"/>
  </w:num>
  <w:num w:numId="20">
    <w:abstractNumId w:val="4"/>
  </w:num>
  <w:num w:numId="21">
    <w:abstractNumId w:val="36"/>
  </w:num>
  <w:num w:numId="22">
    <w:abstractNumId w:val="16"/>
  </w:num>
  <w:num w:numId="23">
    <w:abstractNumId w:val="8"/>
  </w:num>
  <w:num w:numId="24">
    <w:abstractNumId w:val="35"/>
  </w:num>
  <w:num w:numId="25">
    <w:abstractNumId w:val="22"/>
  </w:num>
  <w:num w:numId="26">
    <w:abstractNumId w:val="37"/>
  </w:num>
  <w:num w:numId="27">
    <w:abstractNumId w:val="30"/>
  </w:num>
  <w:num w:numId="28">
    <w:abstractNumId w:val="45"/>
  </w:num>
  <w:num w:numId="29">
    <w:abstractNumId w:val="42"/>
  </w:num>
  <w:num w:numId="30">
    <w:abstractNumId w:val="47"/>
  </w:num>
  <w:num w:numId="31">
    <w:abstractNumId w:val="20"/>
  </w:num>
  <w:num w:numId="32">
    <w:abstractNumId w:val="17"/>
  </w:num>
  <w:num w:numId="33">
    <w:abstractNumId w:val="26"/>
  </w:num>
  <w:num w:numId="34">
    <w:abstractNumId w:val="13"/>
  </w:num>
  <w:num w:numId="35">
    <w:abstractNumId w:val="10"/>
  </w:num>
  <w:num w:numId="36">
    <w:abstractNumId w:val="39"/>
  </w:num>
  <w:num w:numId="37">
    <w:abstractNumId w:val="19"/>
  </w:num>
  <w:num w:numId="38">
    <w:abstractNumId w:val="28"/>
  </w:num>
  <w:num w:numId="39">
    <w:abstractNumId w:val="31"/>
  </w:num>
  <w:num w:numId="40">
    <w:abstractNumId w:val="23"/>
  </w:num>
  <w:num w:numId="41">
    <w:abstractNumId w:val="38"/>
  </w:num>
  <w:num w:numId="42">
    <w:abstractNumId w:val="40"/>
  </w:num>
  <w:num w:numId="43">
    <w:abstractNumId w:val="6"/>
  </w:num>
  <w:num w:numId="44">
    <w:abstractNumId w:val="33"/>
  </w:num>
  <w:num w:numId="45">
    <w:abstractNumId w:val="14"/>
  </w:num>
  <w:num w:numId="46">
    <w:abstractNumId w:val="3"/>
  </w:num>
  <w:num w:numId="47">
    <w:abstractNumId w:val="5"/>
  </w:num>
  <w:num w:numId="4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ijn Van den bossche">
    <w15:presenceInfo w15:providerId="None" w15:userId="Stijn Van den bossch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643"/>
    <w:rsid w:val="00003668"/>
    <w:rsid w:val="0000401A"/>
    <w:rsid w:val="0000497C"/>
    <w:rsid w:val="000067BB"/>
    <w:rsid w:val="00006988"/>
    <w:rsid w:val="00006D26"/>
    <w:rsid w:val="0000776A"/>
    <w:rsid w:val="00010A46"/>
    <w:rsid w:val="00011779"/>
    <w:rsid w:val="00012400"/>
    <w:rsid w:val="0001300F"/>
    <w:rsid w:val="0001409E"/>
    <w:rsid w:val="00014372"/>
    <w:rsid w:val="00014C1B"/>
    <w:rsid w:val="00014DA7"/>
    <w:rsid w:val="00015BA6"/>
    <w:rsid w:val="000230A0"/>
    <w:rsid w:val="00025690"/>
    <w:rsid w:val="00031B83"/>
    <w:rsid w:val="00033742"/>
    <w:rsid w:val="00034389"/>
    <w:rsid w:val="0003667D"/>
    <w:rsid w:val="000436BE"/>
    <w:rsid w:val="00051F35"/>
    <w:rsid w:val="000522ED"/>
    <w:rsid w:val="00052411"/>
    <w:rsid w:val="0005243D"/>
    <w:rsid w:val="000530D8"/>
    <w:rsid w:val="00056135"/>
    <w:rsid w:val="00056922"/>
    <w:rsid w:val="0005702F"/>
    <w:rsid w:val="0006449A"/>
    <w:rsid w:val="00065418"/>
    <w:rsid w:val="000672BF"/>
    <w:rsid w:val="00070FB2"/>
    <w:rsid w:val="000752BB"/>
    <w:rsid w:val="000777DD"/>
    <w:rsid w:val="000812BF"/>
    <w:rsid w:val="00081CF2"/>
    <w:rsid w:val="00082789"/>
    <w:rsid w:val="00083A5D"/>
    <w:rsid w:val="000844A3"/>
    <w:rsid w:val="00084A87"/>
    <w:rsid w:val="000850EE"/>
    <w:rsid w:val="00087153"/>
    <w:rsid w:val="00087C15"/>
    <w:rsid w:val="00091B65"/>
    <w:rsid w:val="00091D7A"/>
    <w:rsid w:val="00094593"/>
    <w:rsid w:val="00096E22"/>
    <w:rsid w:val="000971B9"/>
    <w:rsid w:val="000A0C70"/>
    <w:rsid w:val="000A3871"/>
    <w:rsid w:val="000A6CFC"/>
    <w:rsid w:val="000B0DDC"/>
    <w:rsid w:val="000B27AF"/>
    <w:rsid w:val="000B34E4"/>
    <w:rsid w:val="000B3DEE"/>
    <w:rsid w:val="000B4D31"/>
    <w:rsid w:val="000B6367"/>
    <w:rsid w:val="000B6E06"/>
    <w:rsid w:val="000C0516"/>
    <w:rsid w:val="000C1ED9"/>
    <w:rsid w:val="000D06C0"/>
    <w:rsid w:val="000D30AA"/>
    <w:rsid w:val="000D31B4"/>
    <w:rsid w:val="000D6A7F"/>
    <w:rsid w:val="000E041A"/>
    <w:rsid w:val="000E32A6"/>
    <w:rsid w:val="000E330A"/>
    <w:rsid w:val="000E3384"/>
    <w:rsid w:val="000E346F"/>
    <w:rsid w:val="000F0112"/>
    <w:rsid w:val="000F132A"/>
    <w:rsid w:val="000F1E06"/>
    <w:rsid w:val="000F3B51"/>
    <w:rsid w:val="000F7C5C"/>
    <w:rsid w:val="000F7CC9"/>
    <w:rsid w:val="000F7E47"/>
    <w:rsid w:val="00101BF0"/>
    <w:rsid w:val="00102027"/>
    <w:rsid w:val="0010383A"/>
    <w:rsid w:val="00103EE5"/>
    <w:rsid w:val="00104673"/>
    <w:rsid w:val="0010514E"/>
    <w:rsid w:val="00107EAF"/>
    <w:rsid w:val="00113AC9"/>
    <w:rsid w:val="0011688E"/>
    <w:rsid w:val="0011695D"/>
    <w:rsid w:val="001173D6"/>
    <w:rsid w:val="00120022"/>
    <w:rsid w:val="001226E9"/>
    <w:rsid w:val="00124383"/>
    <w:rsid w:val="001244C5"/>
    <w:rsid w:val="00124757"/>
    <w:rsid w:val="0013244D"/>
    <w:rsid w:val="00134A27"/>
    <w:rsid w:val="001355E2"/>
    <w:rsid w:val="001357E3"/>
    <w:rsid w:val="00136D53"/>
    <w:rsid w:val="00137E47"/>
    <w:rsid w:val="001402EF"/>
    <w:rsid w:val="00142E5E"/>
    <w:rsid w:val="00144A37"/>
    <w:rsid w:val="00146C69"/>
    <w:rsid w:val="00147F91"/>
    <w:rsid w:val="001541F1"/>
    <w:rsid w:val="00156A23"/>
    <w:rsid w:val="00157BE2"/>
    <w:rsid w:val="00160801"/>
    <w:rsid w:val="00160961"/>
    <w:rsid w:val="00161540"/>
    <w:rsid w:val="001651A9"/>
    <w:rsid w:val="00170772"/>
    <w:rsid w:val="001710CB"/>
    <w:rsid w:val="001725BE"/>
    <w:rsid w:val="001803B7"/>
    <w:rsid w:val="00180744"/>
    <w:rsid w:val="001823E0"/>
    <w:rsid w:val="001832C2"/>
    <w:rsid w:val="00183B89"/>
    <w:rsid w:val="00185E5F"/>
    <w:rsid w:val="001870C7"/>
    <w:rsid w:val="001A0AD5"/>
    <w:rsid w:val="001A1808"/>
    <w:rsid w:val="001A359C"/>
    <w:rsid w:val="001A5730"/>
    <w:rsid w:val="001A7A3C"/>
    <w:rsid w:val="001B00FB"/>
    <w:rsid w:val="001B1BBA"/>
    <w:rsid w:val="001B218C"/>
    <w:rsid w:val="001B248C"/>
    <w:rsid w:val="001B7424"/>
    <w:rsid w:val="001C0477"/>
    <w:rsid w:val="001C46B6"/>
    <w:rsid w:val="001D1000"/>
    <w:rsid w:val="001D3BF1"/>
    <w:rsid w:val="001D4270"/>
    <w:rsid w:val="001D4CE7"/>
    <w:rsid w:val="001D7D7F"/>
    <w:rsid w:val="001E2A7A"/>
    <w:rsid w:val="001E3CE1"/>
    <w:rsid w:val="001E567F"/>
    <w:rsid w:val="001E7683"/>
    <w:rsid w:val="001F00EF"/>
    <w:rsid w:val="001F0EEC"/>
    <w:rsid w:val="001F23A2"/>
    <w:rsid w:val="001F5DAD"/>
    <w:rsid w:val="001F7820"/>
    <w:rsid w:val="001F7D5B"/>
    <w:rsid w:val="00201CA1"/>
    <w:rsid w:val="002036BA"/>
    <w:rsid w:val="00204023"/>
    <w:rsid w:val="00205384"/>
    <w:rsid w:val="00205816"/>
    <w:rsid w:val="00206096"/>
    <w:rsid w:val="002128E5"/>
    <w:rsid w:val="002129B3"/>
    <w:rsid w:val="00212F7A"/>
    <w:rsid w:val="00214BA1"/>
    <w:rsid w:val="00215AEB"/>
    <w:rsid w:val="00215D32"/>
    <w:rsid w:val="00216104"/>
    <w:rsid w:val="00220577"/>
    <w:rsid w:val="00221928"/>
    <w:rsid w:val="002222E8"/>
    <w:rsid w:val="002226DF"/>
    <w:rsid w:val="002228E1"/>
    <w:rsid w:val="00225F16"/>
    <w:rsid w:val="00230B44"/>
    <w:rsid w:val="00232309"/>
    <w:rsid w:val="0023345D"/>
    <w:rsid w:val="002376B2"/>
    <w:rsid w:val="00237DFC"/>
    <w:rsid w:val="0024080D"/>
    <w:rsid w:val="00241AA6"/>
    <w:rsid w:val="00241D82"/>
    <w:rsid w:val="002434A6"/>
    <w:rsid w:val="00245227"/>
    <w:rsid w:val="00245CE3"/>
    <w:rsid w:val="00250E19"/>
    <w:rsid w:val="0025636B"/>
    <w:rsid w:val="00263915"/>
    <w:rsid w:val="0026452C"/>
    <w:rsid w:val="002651AD"/>
    <w:rsid w:val="002656A3"/>
    <w:rsid w:val="00266E70"/>
    <w:rsid w:val="00270086"/>
    <w:rsid w:val="00270BBF"/>
    <w:rsid w:val="00272886"/>
    <w:rsid w:val="00272BED"/>
    <w:rsid w:val="00273356"/>
    <w:rsid w:val="00275C49"/>
    <w:rsid w:val="00276349"/>
    <w:rsid w:val="00276E44"/>
    <w:rsid w:val="002777F3"/>
    <w:rsid w:val="00280B0C"/>
    <w:rsid w:val="002819FD"/>
    <w:rsid w:val="00281EBE"/>
    <w:rsid w:val="00283FB8"/>
    <w:rsid w:val="00284BD1"/>
    <w:rsid w:val="00285E23"/>
    <w:rsid w:val="00287CAA"/>
    <w:rsid w:val="00290D1E"/>
    <w:rsid w:val="00292159"/>
    <w:rsid w:val="0029260C"/>
    <w:rsid w:val="00293D72"/>
    <w:rsid w:val="00295320"/>
    <w:rsid w:val="00297173"/>
    <w:rsid w:val="002A0782"/>
    <w:rsid w:val="002A52EC"/>
    <w:rsid w:val="002A7C55"/>
    <w:rsid w:val="002B050F"/>
    <w:rsid w:val="002B0C2A"/>
    <w:rsid w:val="002B1428"/>
    <w:rsid w:val="002B1B59"/>
    <w:rsid w:val="002B1DE0"/>
    <w:rsid w:val="002B731A"/>
    <w:rsid w:val="002C0700"/>
    <w:rsid w:val="002C112E"/>
    <w:rsid w:val="002C240B"/>
    <w:rsid w:val="002C253B"/>
    <w:rsid w:val="002C5E1B"/>
    <w:rsid w:val="002C7952"/>
    <w:rsid w:val="002D1A4B"/>
    <w:rsid w:val="002D22D3"/>
    <w:rsid w:val="002D2511"/>
    <w:rsid w:val="002D6820"/>
    <w:rsid w:val="002D7698"/>
    <w:rsid w:val="002D79ED"/>
    <w:rsid w:val="002E385F"/>
    <w:rsid w:val="002E5AD1"/>
    <w:rsid w:val="002F0562"/>
    <w:rsid w:val="002F0CA1"/>
    <w:rsid w:val="002F170C"/>
    <w:rsid w:val="002F35B5"/>
    <w:rsid w:val="002F35CA"/>
    <w:rsid w:val="00300012"/>
    <w:rsid w:val="00301E11"/>
    <w:rsid w:val="00302EDE"/>
    <w:rsid w:val="00306496"/>
    <w:rsid w:val="003111C1"/>
    <w:rsid w:val="00311E72"/>
    <w:rsid w:val="0031402E"/>
    <w:rsid w:val="00317C1C"/>
    <w:rsid w:val="00321367"/>
    <w:rsid w:val="00321B17"/>
    <w:rsid w:val="0032227B"/>
    <w:rsid w:val="003233D9"/>
    <w:rsid w:val="00324036"/>
    <w:rsid w:val="003245BE"/>
    <w:rsid w:val="00324A7E"/>
    <w:rsid w:val="00325465"/>
    <w:rsid w:val="003265E6"/>
    <w:rsid w:val="00332134"/>
    <w:rsid w:val="003325A3"/>
    <w:rsid w:val="003329BE"/>
    <w:rsid w:val="003373E7"/>
    <w:rsid w:val="003376FD"/>
    <w:rsid w:val="00340486"/>
    <w:rsid w:val="00341196"/>
    <w:rsid w:val="0034225C"/>
    <w:rsid w:val="00343566"/>
    <w:rsid w:val="003438E3"/>
    <w:rsid w:val="00346B58"/>
    <w:rsid w:val="003479A4"/>
    <w:rsid w:val="003534BF"/>
    <w:rsid w:val="003568D9"/>
    <w:rsid w:val="003616C5"/>
    <w:rsid w:val="00363B7D"/>
    <w:rsid w:val="00364BBA"/>
    <w:rsid w:val="00367C18"/>
    <w:rsid w:val="00367E99"/>
    <w:rsid w:val="003702A6"/>
    <w:rsid w:val="00371D44"/>
    <w:rsid w:val="00374732"/>
    <w:rsid w:val="003753AD"/>
    <w:rsid w:val="00375E65"/>
    <w:rsid w:val="00377018"/>
    <w:rsid w:val="00377E97"/>
    <w:rsid w:val="00380129"/>
    <w:rsid w:val="00381284"/>
    <w:rsid w:val="00381C26"/>
    <w:rsid w:val="00382230"/>
    <w:rsid w:val="00383646"/>
    <w:rsid w:val="003876E0"/>
    <w:rsid w:val="00393A1B"/>
    <w:rsid w:val="00393BA7"/>
    <w:rsid w:val="003A395C"/>
    <w:rsid w:val="003B23A8"/>
    <w:rsid w:val="003B4C7A"/>
    <w:rsid w:val="003B7472"/>
    <w:rsid w:val="003B7531"/>
    <w:rsid w:val="003C0D25"/>
    <w:rsid w:val="003C1FEF"/>
    <w:rsid w:val="003C2163"/>
    <w:rsid w:val="003C504A"/>
    <w:rsid w:val="003C6492"/>
    <w:rsid w:val="003C656B"/>
    <w:rsid w:val="003D2F7B"/>
    <w:rsid w:val="003D4893"/>
    <w:rsid w:val="003D766E"/>
    <w:rsid w:val="003D7B91"/>
    <w:rsid w:val="003D7BF8"/>
    <w:rsid w:val="003E078F"/>
    <w:rsid w:val="003E116F"/>
    <w:rsid w:val="003E4160"/>
    <w:rsid w:val="003E4403"/>
    <w:rsid w:val="003E470E"/>
    <w:rsid w:val="003E4A23"/>
    <w:rsid w:val="003E66F2"/>
    <w:rsid w:val="003E72A4"/>
    <w:rsid w:val="003E72D2"/>
    <w:rsid w:val="003F1032"/>
    <w:rsid w:val="003F3FEC"/>
    <w:rsid w:val="003F4FB9"/>
    <w:rsid w:val="00403653"/>
    <w:rsid w:val="00403FD3"/>
    <w:rsid w:val="00404987"/>
    <w:rsid w:val="004149AF"/>
    <w:rsid w:val="00414AE7"/>
    <w:rsid w:val="00415041"/>
    <w:rsid w:val="00415BAB"/>
    <w:rsid w:val="00421000"/>
    <w:rsid w:val="00421C15"/>
    <w:rsid w:val="004244FA"/>
    <w:rsid w:val="00424D7A"/>
    <w:rsid w:val="004257BC"/>
    <w:rsid w:val="004319FD"/>
    <w:rsid w:val="004356D1"/>
    <w:rsid w:val="0043701D"/>
    <w:rsid w:val="00437ECD"/>
    <w:rsid w:val="00440D62"/>
    <w:rsid w:val="0044180E"/>
    <w:rsid w:val="00441C2C"/>
    <w:rsid w:val="004423E8"/>
    <w:rsid w:val="0045014F"/>
    <w:rsid w:val="00453745"/>
    <w:rsid w:val="00453901"/>
    <w:rsid w:val="00453BC6"/>
    <w:rsid w:val="004603A0"/>
    <w:rsid w:val="004605D6"/>
    <w:rsid w:val="00460F0D"/>
    <w:rsid w:val="00460FD1"/>
    <w:rsid w:val="00464481"/>
    <w:rsid w:val="00466227"/>
    <w:rsid w:val="004701DF"/>
    <w:rsid w:val="00470523"/>
    <w:rsid w:val="00470DC4"/>
    <w:rsid w:val="00470F93"/>
    <w:rsid w:val="00470F96"/>
    <w:rsid w:val="0047144D"/>
    <w:rsid w:val="0047231C"/>
    <w:rsid w:val="00473480"/>
    <w:rsid w:val="004735E6"/>
    <w:rsid w:val="004739B9"/>
    <w:rsid w:val="00474893"/>
    <w:rsid w:val="00474AB2"/>
    <w:rsid w:val="00481101"/>
    <w:rsid w:val="004813CB"/>
    <w:rsid w:val="00481DD0"/>
    <w:rsid w:val="00483CA1"/>
    <w:rsid w:val="0048433F"/>
    <w:rsid w:val="00486972"/>
    <w:rsid w:val="004925F8"/>
    <w:rsid w:val="00492876"/>
    <w:rsid w:val="00493852"/>
    <w:rsid w:val="00494531"/>
    <w:rsid w:val="00494C33"/>
    <w:rsid w:val="00495D26"/>
    <w:rsid w:val="004A235B"/>
    <w:rsid w:val="004A25CE"/>
    <w:rsid w:val="004A29C5"/>
    <w:rsid w:val="004A35B9"/>
    <w:rsid w:val="004A3888"/>
    <w:rsid w:val="004A4129"/>
    <w:rsid w:val="004B1F85"/>
    <w:rsid w:val="004B2524"/>
    <w:rsid w:val="004B3333"/>
    <w:rsid w:val="004B3A72"/>
    <w:rsid w:val="004B4583"/>
    <w:rsid w:val="004B552A"/>
    <w:rsid w:val="004C1577"/>
    <w:rsid w:val="004C1CAD"/>
    <w:rsid w:val="004C21BD"/>
    <w:rsid w:val="004C5383"/>
    <w:rsid w:val="004C5DAE"/>
    <w:rsid w:val="004C701A"/>
    <w:rsid w:val="004D11F9"/>
    <w:rsid w:val="004D2A5F"/>
    <w:rsid w:val="004D6D36"/>
    <w:rsid w:val="004E27A6"/>
    <w:rsid w:val="004E27F0"/>
    <w:rsid w:val="004E54C4"/>
    <w:rsid w:val="004E58F9"/>
    <w:rsid w:val="004E6647"/>
    <w:rsid w:val="004E76C3"/>
    <w:rsid w:val="004F19EF"/>
    <w:rsid w:val="004F1D3E"/>
    <w:rsid w:val="004F2C42"/>
    <w:rsid w:val="004F3211"/>
    <w:rsid w:val="004F5107"/>
    <w:rsid w:val="00500186"/>
    <w:rsid w:val="005002CE"/>
    <w:rsid w:val="005004B7"/>
    <w:rsid w:val="00500951"/>
    <w:rsid w:val="00501645"/>
    <w:rsid w:val="00501CE1"/>
    <w:rsid w:val="00504263"/>
    <w:rsid w:val="005065A6"/>
    <w:rsid w:val="00510E8C"/>
    <w:rsid w:val="00512E77"/>
    <w:rsid w:val="005136EF"/>
    <w:rsid w:val="00515CDA"/>
    <w:rsid w:val="00517551"/>
    <w:rsid w:val="00517703"/>
    <w:rsid w:val="0052068D"/>
    <w:rsid w:val="005233E1"/>
    <w:rsid w:val="00527A08"/>
    <w:rsid w:val="00527E47"/>
    <w:rsid w:val="005329DF"/>
    <w:rsid w:val="00533703"/>
    <w:rsid w:val="00536CC7"/>
    <w:rsid w:val="00537E2C"/>
    <w:rsid w:val="0054299F"/>
    <w:rsid w:val="00542BEC"/>
    <w:rsid w:val="00542D16"/>
    <w:rsid w:val="0054304E"/>
    <w:rsid w:val="00544D99"/>
    <w:rsid w:val="00545DA4"/>
    <w:rsid w:val="005561A0"/>
    <w:rsid w:val="0055739B"/>
    <w:rsid w:val="00557A3A"/>
    <w:rsid w:val="00557D11"/>
    <w:rsid w:val="00557F85"/>
    <w:rsid w:val="0056413C"/>
    <w:rsid w:val="00566BE5"/>
    <w:rsid w:val="00571179"/>
    <w:rsid w:val="00575A78"/>
    <w:rsid w:val="00577B12"/>
    <w:rsid w:val="00577F4A"/>
    <w:rsid w:val="005800DF"/>
    <w:rsid w:val="00580568"/>
    <w:rsid w:val="00581493"/>
    <w:rsid w:val="00587045"/>
    <w:rsid w:val="00592646"/>
    <w:rsid w:val="00592A7A"/>
    <w:rsid w:val="0059319D"/>
    <w:rsid w:val="005944A4"/>
    <w:rsid w:val="00594F31"/>
    <w:rsid w:val="005A0643"/>
    <w:rsid w:val="005A1ADA"/>
    <w:rsid w:val="005A375A"/>
    <w:rsid w:val="005A5749"/>
    <w:rsid w:val="005A5A59"/>
    <w:rsid w:val="005A70C9"/>
    <w:rsid w:val="005A7A89"/>
    <w:rsid w:val="005B103C"/>
    <w:rsid w:val="005B1281"/>
    <w:rsid w:val="005B1863"/>
    <w:rsid w:val="005B5196"/>
    <w:rsid w:val="005B7628"/>
    <w:rsid w:val="005C072B"/>
    <w:rsid w:val="005C0736"/>
    <w:rsid w:val="005C214F"/>
    <w:rsid w:val="005C4457"/>
    <w:rsid w:val="005C625C"/>
    <w:rsid w:val="005C77E4"/>
    <w:rsid w:val="005D22AD"/>
    <w:rsid w:val="005D32D8"/>
    <w:rsid w:val="005D5203"/>
    <w:rsid w:val="005D555B"/>
    <w:rsid w:val="005D7DC3"/>
    <w:rsid w:val="005E0444"/>
    <w:rsid w:val="005E175F"/>
    <w:rsid w:val="005E1C9A"/>
    <w:rsid w:val="005E4265"/>
    <w:rsid w:val="005E583D"/>
    <w:rsid w:val="005E5DC3"/>
    <w:rsid w:val="005F1163"/>
    <w:rsid w:val="005F395A"/>
    <w:rsid w:val="005F593A"/>
    <w:rsid w:val="005F741B"/>
    <w:rsid w:val="00600231"/>
    <w:rsid w:val="006019DF"/>
    <w:rsid w:val="00601BF3"/>
    <w:rsid w:val="006030D2"/>
    <w:rsid w:val="006032BA"/>
    <w:rsid w:val="00603D32"/>
    <w:rsid w:val="0060459D"/>
    <w:rsid w:val="00610140"/>
    <w:rsid w:val="006103DE"/>
    <w:rsid w:val="00612CDE"/>
    <w:rsid w:val="0062082F"/>
    <w:rsid w:val="006229CE"/>
    <w:rsid w:val="00622CE1"/>
    <w:rsid w:val="00625486"/>
    <w:rsid w:val="00630682"/>
    <w:rsid w:val="006310B4"/>
    <w:rsid w:val="00631E9C"/>
    <w:rsid w:val="006336AD"/>
    <w:rsid w:val="006355F0"/>
    <w:rsid w:val="00637AA8"/>
    <w:rsid w:val="0064034C"/>
    <w:rsid w:val="00650529"/>
    <w:rsid w:val="00653920"/>
    <w:rsid w:val="00653E06"/>
    <w:rsid w:val="006541F6"/>
    <w:rsid w:val="00656CFF"/>
    <w:rsid w:val="006627C6"/>
    <w:rsid w:val="00664AD8"/>
    <w:rsid w:val="006651F6"/>
    <w:rsid w:val="006706A3"/>
    <w:rsid w:val="00672DA0"/>
    <w:rsid w:val="00674591"/>
    <w:rsid w:val="00674722"/>
    <w:rsid w:val="00674A68"/>
    <w:rsid w:val="00677958"/>
    <w:rsid w:val="00680A37"/>
    <w:rsid w:val="006813C0"/>
    <w:rsid w:val="00681EB6"/>
    <w:rsid w:val="006823FE"/>
    <w:rsid w:val="00685313"/>
    <w:rsid w:val="00687FED"/>
    <w:rsid w:val="00690154"/>
    <w:rsid w:val="00695FC6"/>
    <w:rsid w:val="0069609C"/>
    <w:rsid w:val="00697684"/>
    <w:rsid w:val="006A0C45"/>
    <w:rsid w:val="006A0CDC"/>
    <w:rsid w:val="006A1444"/>
    <w:rsid w:val="006A361B"/>
    <w:rsid w:val="006A774A"/>
    <w:rsid w:val="006A7B31"/>
    <w:rsid w:val="006B0286"/>
    <w:rsid w:val="006B1D2C"/>
    <w:rsid w:val="006B3BD8"/>
    <w:rsid w:val="006B3EAB"/>
    <w:rsid w:val="006B3FB3"/>
    <w:rsid w:val="006B4EE8"/>
    <w:rsid w:val="006B666B"/>
    <w:rsid w:val="006B7164"/>
    <w:rsid w:val="006C0852"/>
    <w:rsid w:val="006C0BCC"/>
    <w:rsid w:val="006C10E6"/>
    <w:rsid w:val="006C26B0"/>
    <w:rsid w:val="006C2B3B"/>
    <w:rsid w:val="006C3A98"/>
    <w:rsid w:val="006C4971"/>
    <w:rsid w:val="006C6543"/>
    <w:rsid w:val="006C659C"/>
    <w:rsid w:val="006C6673"/>
    <w:rsid w:val="006D5814"/>
    <w:rsid w:val="006D7499"/>
    <w:rsid w:val="006E0A92"/>
    <w:rsid w:val="006E1134"/>
    <w:rsid w:val="006E300F"/>
    <w:rsid w:val="006E3E28"/>
    <w:rsid w:val="006E3E50"/>
    <w:rsid w:val="006E4377"/>
    <w:rsid w:val="006E6DEF"/>
    <w:rsid w:val="006E700A"/>
    <w:rsid w:val="006E7E76"/>
    <w:rsid w:val="006F277F"/>
    <w:rsid w:val="006F3870"/>
    <w:rsid w:val="006F5AC0"/>
    <w:rsid w:val="006F6CA3"/>
    <w:rsid w:val="006F7DD0"/>
    <w:rsid w:val="00700584"/>
    <w:rsid w:val="00700738"/>
    <w:rsid w:val="007014C5"/>
    <w:rsid w:val="0070302C"/>
    <w:rsid w:val="007044C7"/>
    <w:rsid w:val="00710EF3"/>
    <w:rsid w:val="00712355"/>
    <w:rsid w:val="007126A7"/>
    <w:rsid w:val="00716219"/>
    <w:rsid w:val="00717B28"/>
    <w:rsid w:val="00720B9F"/>
    <w:rsid w:val="00721B50"/>
    <w:rsid w:val="00722567"/>
    <w:rsid w:val="00730CB6"/>
    <w:rsid w:val="0073389F"/>
    <w:rsid w:val="00733A8B"/>
    <w:rsid w:val="00734A73"/>
    <w:rsid w:val="0073528C"/>
    <w:rsid w:val="007367EF"/>
    <w:rsid w:val="00736A38"/>
    <w:rsid w:val="00736FA0"/>
    <w:rsid w:val="00737B76"/>
    <w:rsid w:val="00742DCB"/>
    <w:rsid w:val="00745399"/>
    <w:rsid w:val="00750C0F"/>
    <w:rsid w:val="00753755"/>
    <w:rsid w:val="00753EF0"/>
    <w:rsid w:val="0075500A"/>
    <w:rsid w:val="00756736"/>
    <w:rsid w:val="00756D8C"/>
    <w:rsid w:val="00762C33"/>
    <w:rsid w:val="00764083"/>
    <w:rsid w:val="00764421"/>
    <w:rsid w:val="00765543"/>
    <w:rsid w:val="007656F0"/>
    <w:rsid w:val="00765E31"/>
    <w:rsid w:val="00772AC7"/>
    <w:rsid w:val="00773E68"/>
    <w:rsid w:val="00774AFD"/>
    <w:rsid w:val="007826E3"/>
    <w:rsid w:val="0078393A"/>
    <w:rsid w:val="00784B25"/>
    <w:rsid w:val="00787038"/>
    <w:rsid w:val="00787EEC"/>
    <w:rsid w:val="0079117E"/>
    <w:rsid w:val="007922A1"/>
    <w:rsid w:val="00792DA0"/>
    <w:rsid w:val="007936A3"/>
    <w:rsid w:val="007A0D1C"/>
    <w:rsid w:val="007A4FC1"/>
    <w:rsid w:val="007A5C32"/>
    <w:rsid w:val="007B1088"/>
    <w:rsid w:val="007B4EBF"/>
    <w:rsid w:val="007C1216"/>
    <w:rsid w:val="007C2C2B"/>
    <w:rsid w:val="007C36AE"/>
    <w:rsid w:val="007C43D6"/>
    <w:rsid w:val="007C4B84"/>
    <w:rsid w:val="007C5228"/>
    <w:rsid w:val="007C58F7"/>
    <w:rsid w:val="007C788F"/>
    <w:rsid w:val="007D1AE5"/>
    <w:rsid w:val="007D6177"/>
    <w:rsid w:val="007E15A2"/>
    <w:rsid w:val="007E1C55"/>
    <w:rsid w:val="007E27D2"/>
    <w:rsid w:val="007E5C04"/>
    <w:rsid w:val="007E602E"/>
    <w:rsid w:val="007E7F4E"/>
    <w:rsid w:val="007F0FBB"/>
    <w:rsid w:val="007F308F"/>
    <w:rsid w:val="007F5BC3"/>
    <w:rsid w:val="00800818"/>
    <w:rsid w:val="0080184E"/>
    <w:rsid w:val="00810D26"/>
    <w:rsid w:val="008110CB"/>
    <w:rsid w:val="00811A61"/>
    <w:rsid w:val="00812B94"/>
    <w:rsid w:val="00813AAE"/>
    <w:rsid w:val="00814523"/>
    <w:rsid w:val="00814DF0"/>
    <w:rsid w:val="0081555D"/>
    <w:rsid w:val="00815D7E"/>
    <w:rsid w:val="0082098A"/>
    <w:rsid w:val="00820B16"/>
    <w:rsid w:val="008210B4"/>
    <w:rsid w:val="0082435E"/>
    <w:rsid w:val="00824D87"/>
    <w:rsid w:val="00831432"/>
    <w:rsid w:val="008339AA"/>
    <w:rsid w:val="008363E7"/>
    <w:rsid w:val="0083710E"/>
    <w:rsid w:val="00837EC1"/>
    <w:rsid w:val="00840533"/>
    <w:rsid w:val="00842AE2"/>
    <w:rsid w:val="008446D9"/>
    <w:rsid w:val="00845684"/>
    <w:rsid w:val="00845896"/>
    <w:rsid w:val="00845E5E"/>
    <w:rsid w:val="008463AA"/>
    <w:rsid w:val="00850266"/>
    <w:rsid w:val="008525B7"/>
    <w:rsid w:val="00852B50"/>
    <w:rsid w:val="008537DD"/>
    <w:rsid w:val="00854F3C"/>
    <w:rsid w:val="00857CC5"/>
    <w:rsid w:val="00860E17"/>
    <w:rsid w:val="008755AE"/>
    <w:rsid w:val="00876362"/>
    <w:rsid w:val="008768C0"/>
    <w:rsid w:val="0087697D"/>
    <w:rsid w:val="00877095"/>
    <w:rsid w:val="00877826"/>
    <w:rsid w:val="00885C39"/>
    <w:rsid w:val="00891AA2"/>
    <w:rsid w:val="00891F6D"/>
    <w:rsid w:val="00893320"/>
    <w:rsid w:val="00895591"/>
    <w:rsid w:val="00895986"/>
    <w:rsid w:val="00897CF8"/>
    <w:rsid w:val="00897EEF"/>
    <w:rsid w:val="008A2C37"/>
    <w:rsid w:val="008A2ECE"/>
    <w:rsid w:val="008A307D"/>
    <w:rsid w:val="008A5EC3"/>
    <w:rsid w:val="008A63CF"/>
    <w:rsid w:val="008A761C"/>
    <w:rsid w:val="008B0FF4"/>
    <w:rsid w:val="008B2F86"/>
    <w:rsid w:val="008B42DB"/>
    <w:rsid w:val="008B6643"/>
    <w:rsid w:val="008B682F"/>
    <w:rsid w:val="008C1DBC"/>
    <w:rsid w:val="008C2F26"/>
    <w:rsid w:val="008C2FD7"/>
    <w:rsid w:val="008C3F82"/>
    <w:rsid w:val="008C5444"/>
    <w:rsid w:val="008C57F0"/>
    <w:rsid w:val="008C5FB4"/>
    <w:rsid w:val="008C7A41"/>
    <w:rsid w:val="008C7DD8"/>
    <w:rsid w:val="008D1E2B"/>
    <w:rsid w:val="008D31A4"/>
    <w:rsid w:val="008D3350"/>
    <w:rsid w:val="008D3943"/>
    <w:rsid w:val="008D4B92"/>
    <w:rsid w:val="008D61FD"/>
    <w:rsid w:val="008D6520"/>
    <w:rsid w:val="008E0038"/>
    <w:rsid w:val="008E224E"/>
    <w:rsid w:val="008E5E63"/>
    <w:rsid w:val="008E5F1D"/>
    <w:rsid w:val="008E5F8E"/>
    <w:rsid w:val="008F0694"/>
    <w:rsid w:val="008F1348"/>
    <w:rsid w:val="008F1586"/>
    <w:rsid w:val="008F5217"/>
    <w:rsid w:val="008F603B"/>
    <w:rsid w:val="008F745A"/>
    <w:rsid w:val="009010E2"/>
    <w:rsid w:val="009023AA"/>
    <w:rsid w:val="009046C4"/>
    <w:rsid w:val="0090600E"/>
    <w:rsid w:val="009062F6"/>
    <w:rsid w:val="00906347"/>
    <w:rsid w:val="009068FF"/>
    <w:rsid w:val="0091046A"/>
    <w:rsid w:val="00910D9F"/>
    <w:rsid w:val="00911351"/>
    <w:rsid w:val="00914BDD"/>
    <w:rsid w:val="00915B29"/>
    <w:rsid w:val="00923154"/>
    <w:rsid w:val="00924E76"/>
    <w:rsid w:val="009263F9"/>
    <w:rsid w:val="00926A8E"/>
    <w:rsid w:val="00927556"/>
    <w:rsid w:val="009311ED"/>
    <w:rsid w:val="00931F0B"/>
    <w:rsid w:val="00936BED"/>
    <w:rsid w:val="0093795E"/>
    <w:rsid w:val="009410D8"/>
    <w:rsid w:val="009412E9"/>
    <w:rsid w:val="00941673"/>
    <w:rsid w:val="00944052"/>
    <w:rsid w:val="0094447D"/>
    <w:rsid w:val="0094711F"/>
    <w:rsid w:val="0095173C"/>
    <w:rsid w:val="0095395C"/>
    <w:rsid w:val="00953A35"/>
    <w:rsid w:val="00954BD0"/>
    <w:rsid w:val="009551A4"/>
    <w:rsid w:val="009568C1"/>
    <w:rsid w:val="00960B07"/>
    <w:rsid w:val="009632F7"/>
    <w:rsid w:val="009636BD"/>
    <w:rsid w:val="00965C76"/>
    <w:rsid w:val="00965D88"/>
    <w:rsid w:val="0096709A"/>
    <w:rsid w:val="009719C0"/>
    <w:rsid w:val="00972356"/>
    <w:rsid w:val="0097361D"/>
    <w:rsid w:val="00973939"/>
    <w:rsid w:val="009741F5"/>
    <w:rsid w:val="0097501D"/>
    <w:rsid w:val="00975C09"/>
    <w:rsid w:val="0097685C"/>
    <w:rsid w:val="00976BED"/>
    <w:rsid w:val="00981B99"/>
    <w:rsid w:val="00983130"/>
    <w:rsid w:val="00984E20"/>
    <w:rsid w:val="00985919"/>
    <w:rsid w:val="00985A12"/>
    <w:rsid w:val="009867D0"/>
    <w:rsid w:val="00986938"/>
    <w:rsid w:val="00987D9D"/>
    <w:rsid w:val="00990856"/>
    <w:rsid w:val="00990B2E"/>
    <w:rsid w:val="009922DC"/>
    <w:rsid w:val="009937AD"/>
    <w:rsid w:val="0099427F"/>
    <w:rsid w:val="00995081"/>
    <w:rsid w:val="009A1062"/>
    <w:rsid w:val="009A2FCB"/>
    <w:rsid w:val="009A307D"/>
    <w:rsid w:val="009A387C"/>
    <w:rsid w:val="009A3D3E"/>
    <w:rsid w:val="009A7359"/>
    <w:rsid w:val="009B169F"/>
    <w:rsid w:val="009B37FA"/>
    <w:rsid w:val="009B56B6"/>
    <w:rsid w:val="009B6EEB"/>
    <w:rsid w:val="009C2029"/>
    <w:rsid w:val="009C22F5"/>
    <w:rsid w:val="009C2603"/>
    <w:rsid w:val="009C29FB"/>
    <w:rsid w:val="009C5223"/>
    <w:rsid w:val="009C5B79"/>
    <w:rsid w:val="009C6D6B"/>
    <w:rsid w:val="009D0695"/>
    <w:rsid w:val="009D21C3"/>
    <w:rsid w:val="009D2B43"/>
    <w:rsid w:val="009D3682"/>
    <w:rsid w:val="009D5E4E"/>
    <w:rsid w:val="009D6FE7"/>
    <w:rsid w:val="009D77F3"/>
    <w:rsid w:val="009E1189"/>
    <w:rsid w:val="009E1BD3"/>
    <w:rsid w:val="009E3905"/>
    <w:rsid w:val="009E4084"/>
    <w:rsid w:val="009E44CB"/>
    <w:rsid w:val="009E49DF"/>
    <w:rsid w:val="009E4A5D"/>
    <w:rsid w:val="009F500C"/>
    <w:rsid w:val="009F630D"/>
    <w:rsid w:val="009F7A92"/>
    <w:rsid w:val="00A01D6C"/>
    <w:rsid w:val="00A02289"/>
    <w:rsid w:val="00A033C7"/>
    <w:rsid w:val="00A0452E"/>
    <w:rsid w:val="00A04A96"/>
    <w:rsid w:val="00A05023"/>
    <w:rsid w:val="00A05420"/>
    <w:rsid w:val="00A101DB"/>
    <w:rsid w:val="00A114D5"/>
    <w:rsid w:val="00A1212A"/>
    <w:rsid w:val="00A12D65"/>
    <w:rsid w:val="00A155F7"/>
    <w:rsid w:val="00A15DD5"/>
    <w:rsid w:val="00A16AA6"/>
    <w:rsid w:val="00A26AE1"/>
    <w:rsid w:val="00A3199D"/>
    <w:rsid w:val="00A3448B"/>
    <w:rsid w:val="00A36E8B"/>
    <w:rsid w:val="00A37B0C"/>
    <w:rsid w:val="00A4004B"/>
    <w:rsid w:val="00A40DCA"/>
    <w:rsid w:val="00A42482"/>
    <w:rsid w:val="00A45C20"/>
    <w:rsid w:val="00A533AF"/>
    <w:rsid w:val="00A5402A"/>
    <w:rsid w:val="00A55ADC"/>
    <w:rsid w:val="00A576E7"/>
    <w:rsid w:val="00A60235"/>
    <w:rsid w:val="00A60D02"/>
    <w:rsid w:val="00A60DE1"/>
    <w:rsid w:val="00A63008"/>
    <w:rsid w:val="00A63737"/>
    <w:rsid w:val="00A66546"/>
    <w:rsid w:val="00A732AC"/>
    <w:rsid w:val="00A7399E"/>
    <w:rsid w:val="00A746E9"/>
    <w:rsid w:val="00A75DA2"/>
    <w:rsid w:val="00A75EC5"/>
    <w:rsid w:val="00A75FD6"/>
    <w:rsid w:val="00A7623B"/>
    <w:rsid w:val="00A76D28"/>
    <w:rsid w:val="00A823D7"/>
    <w:rsid w:val="00A84EDD"/>
    <w:rsid w:val="00A85E76"/>
    <w:rsid w:val="00A867AC"/>
    <w:rsid w:val="00A8684A"/>
    <w:rsid w:val="00A8779D"/>
    <w:rsid w:val="00A912B4"/>
    <w:rsid w:val="00A93E76"/>
    <w:rsid w:val="00A9455B"/>
    <w:rsid w:val="00A95861"/>
    <w:rsid w:val="00A97120"/>
    <w:rsid w:val="00A97FD6"/>
    <w:rsid w:val="00AA0292"/>
    <w:rsid w:val="00AA3671"/>
    <w:rsid w:val="00AA4733"/>
    <w:rsid w:val="00AA65BD"/>
    <w:rsid w:val="00AA67B1"/>
    <w:rsid w:val="00AA7BDB"/>
    <w:rsid w:val="00AB3CB2"/>
    <w:rsid w:val="00AB58B5"/>
    <w:rsid w:val="00AB6355"/>
    <w:rsid w:val="00AB6C3B"/>
    <w:rsid w:val="00AC0C07"/>
    <w:rsid w:val="00AC260D"/>
    <w:rsid w:val="00AC528C"/>
    <w:rsid w:val="00AC6DAE"/>
    <w:rsid w:val="00AD5AAC"/>
    <w:rsid w:val="00AD6F31"/>
    <w:rsid w:val="00AD79C0"/>
    <w:rsid w:val="00AD7AD1"/>
    <w:rsid w:val="00AE16FA"/>
    <w:rsid w:val="00AE7B08"/>
    <w:rsid w:val="00AF21B6"/>
    <w:rsid w:val="00B00697"/>
    <w:rsid w:val="00B00F60"/>
    <w:rsid w:val="00B02FCB"/>
    <w:rsid w:val="00B044E3"/>
    <w:rsid w:val="00B045F9"/>
    <w:rsid w:val="00B102EB"/>
    <w:rsid w:val="00B10F43"/>
    <w:rsid w:val="00B11459"/>
    <w:rsid w:val="00B12ABE"/>
    <w:rsid w:val="00B17940"/>
    <w:rsid w:val="00B20463"/>
    <w:rsid w:val="00B210E6"/>
    <w:rsid w:val="00B23501"/>
    <w:rsid w:val="00B268D4"/>
    <w:rsid w:val="00B27F9E"/>
    <w:rsid w:val="00B31624"/>
    <w:rsid w:val="00B31A12"/>
    <w:rsid w:val="00B342ED"/>
    <w:rsid w:val="00B35182"/>
    <w:rsid w:val="00B35465"/>
    <w:rsid w:val="00B3573A"/>
    <w:rsid w:val="00B35CF6"/>
    <w:rsid w:val="00B37B8E"/>
    <w:rsid w:val="00B37D3E"/>
    <w:rsid w:val="00B417CF"/>
    <w:rsid w:val="00B41A30"/>
    <w:rsid w:val="00B43B62"/>
    <w:rsid w:val="00B461AF"/>
    <w:rsid w:val="00B5119D"/>
    <w:rsid w:val="00B55997"/>
    <w:rsid w:val="00B55E34"/>
    <w:rsid w:val="00B56577"/>
    <w:rsid w:val="00B650FC"/>
    <w:rsid w:val="00B6529C"/>
    <w:rsid w:val="00B65C85"/>
    <w:rsid w:val="00B70BED"/>
    <w:rsid w:val="00B7450F"/>
    <w:rsid w:val="00B7546A"/>
    <w:rsid w:val="00B772F7"/>
    <w:rsid w:val="00B81A45"/>
    <w:rsid w:val="00B820D2"/>
    <w:rsid w:val="00B86387"/>
    <w:rsid w:val="00B905EB"/>
    <w:rsid w:val="00B9180D"/>
    <w:rsid w:val="00B92594"/>
    <w:rsid w:val="00BA4AF8"/>
    <w:rsid w:val="00BA4ED6"/>
    <w:rsid w:val="00BA51C2"/>
    <w:rsid w:val="00BA562A"/>
    <w:rsid w:val="00BA5E59"/>
    <w:rsid w:val="00BA70EA"/>
    <w:rsid w:val="00BB31A9"/>
    <w:rsid w:val="00BB5714"/>
    <w:rsid w:val="00BB79AD"/>
    <w:rsid w:val="00BB7FC8"/>
    <w:rsid w:val="00BC094F"/>
    <w:rsid w:val="00BC0D78"/>
    <w:rsid w:val="00BC1157"/>
    <w:rsid w:val="00BC35A5"/>
    <w:rsid w:val="00BC47EE"/>
    <w:rsid w:val="00BC544E"/>
    <w:rsid w:val="00BD0B45"/>
    <w:rsid w:val="00BD40D0"/>
    <w:rsid w:val="00BD41AF"/>
    <w:rsid w:val="00BD688C"/>
    <w:rsid w:val="00BE06A1"/>
    <w:rsid w:val="00BE121A"/>
    <w:rsid w:val="00BE15B8"/>
    <w:rsid w:val="00BE3EC2"/>
    <w:rsid w:val="00BE5BF2"/>
    <w:rsid w:val="00BE621E"/>
    <w:rsid w:val="00BE7E3C"/>
    <w:rsid w:val="00BF0440"/>
    <w:rsid w:val="00BF0AFE"/>
    <w:rsid w:val="00BF2B8A"/>
    <w:rsid w:val="00BF523E"/>
    <w:rsid w:val="00BF73B3"/>
    <w:rsid w:val="00C01C56"/>
    <w:rsid w:val="00C0701E"/>
    <w:rsid w:val="00C07713"/>
    <w:rsid w:val="00C07783"/>
    <w:rsid w:val="00C136B2"/>
    <w:rsid w:val="00C13FC3"/>
    <w:rsid w:val="00C1439C"/>
    <w:rsid w:val="00C145A1"/>
    <w:rsid w:val="00C155D1"/>
    <w:rsid w:val="00C21DF3"/>
    <w:rsid w:val="00C245D4"/>
    <w:rsid w:val="00C24BD6"/>
    <w:rsid w:val="00C27F8D"/>
    <w:rsid w:val="00C3117F"/>
    <w:rsid w:val="00C31329"/>
    <w:rsid w:val="00C32900"/>
    <w:rsid w:val="00C32D6C"/>
    <w:rsid w:val="00C32F0D"/>
    <w:rsid w:val="00C336A9"/>
    <w:rsid w:val="00C33755"/>
    <w:rsid w:val="00C358CE"/>
    <w:rsid w:val="00C37B48"/>
    <w:rsid w:val="00C42E22"/>
    <w:rsid w:val="00C447C2"/>
    <w:rsid w:val="00C4499F"/>
    <w:rsid w:val="00C47243"/>
    <w:rsid w:val="00C47703"/>
    <w:rsid w:val="00C47922"/>
    <w:rsid w:val="00C47AB0"/>
    <w:rsid w:val="00C50C37"/>
    <w:rsid w:val="00C525A9"/>
    <w:rsid w:val="00C52BAB"/>
    <w:rsid w:val="00C5315E"/>
    <w:rsid w:val="00C56857"/>
    <w:rsid w:val="00C5705F"/>
    <w:rsid w:val="00C61653"/>
    <w:rsid w:val="00C61F4F"/>
    <w:rsid w:val="00C624AA"/>
    <w:rsid w:val="00C64C34"/>
    <w:rsid w:val="00C666FB"/>
    <w:rsid w:val="00C70931"/>
    <w:rsid w:val="00C72DBD"/>
    <w:rsid w:val="00C72E69"/>
    <w:rsid w:val="00C74773"/>
    <w:rsid w:val="00C74D46"/>
    <w:rsid w:val="00C77280"/>
    <w:rsid w:val="00C82DD2"/>
    <w:rsid w:val="00C82DF7"/>
    <w:rsid w:val="00C84F37"/>
    <w:rsid w:val="00C84FB6"/>
    <w:rsid w:val="00C86296"/>
    <w:rsid w:val="00C86440"/>
    <w:rsid w:val="00C8739F"/>
    <w:rsid w:val="00C900B1"/>
    <w:rsid w:val="00C91FA0"/>
    <w:rsid w:val="00C9277C"/>
    <w:rsid w:val="00C92F7F"/>
    <w:rsid w:val="00C96CB2"/>
    <w:rsid w:val="00CA081F"/>
    <w:rsid w:val="00CA08FA"/>
    <w:rsid w:val="00CA6A57"/>
    <w:rsid w:val="00CA7FEB"/>
    <w:rsid w:val="00CB0575"/>
    <w:rsid w:val="00CB0D43"/>
    <w:rsid w:val="00CB2DB7"/>
    <w:rsid w:val="00CB407A"/>
    <w:rsid w:val="00CB5CF0"/>
    <w:rsid w:val="00CB683A"/>
    <w:rsid w:val="00CC00E6"/>
    <w:rsid w:val="00CC262C"/>
    <w:rsid w:val="00CC341F"/>
    <w:rsid w:val="00CC53D0"/>
    <w:rsid w:val="00CC6FCB"/>
    <w:rsid w:val="00CC7357"/>
    <w:rsid w:val="00CD096A"/>
    <w:rsid w:val="00CD2C9B"/>
    <w:rsid w:val="00CD3E30"/>
    <w:rsid w:val="00CD3EA2"/>
    <w:rsid w:val="00CD76F9"/>
    <w:rsid w:val="00CE4652"/>
    <w:rsid w:val="00CE7C13"/>
    <w:rsid w:val="00CF1035"/>
    <w:rsid w:val="00CF3CFC"/>
    <w:rsid w:val="00CF3F04"/>
    <w:rsid w:val="00CF5B81"/>
    <w:rsid w:val="00CF6023"/>
    <w:rsid w:val="00CF6EC4"/>
    <w:rsid w:val="00D00E4B"/>
    <w:rsid w:val="00D01FB7"/>
    <w:rsid w:val="00D034DA"/>
    <w:rsid w:val="00D04200"/>
    <w:rsid w:val="00D05821"/>
    <w:rsid w:val="00D05B74"/>
    <w:rsid w:val="00D13F0A"/>
    <w:rsid w:val="00D14E7E"/>
    <w:rsid w:val="00D14FE8"/>
    <w:rsid w:val="00D17E96"/>
    <w:rsid w:val="00D2042E"/>
    <w:rsid w:val="00D20A37"/>
    <w:rsid w:val="00D21250"/>
    <w:rsid w:val="00D216A9"/>
    <w:rsid w:val="00D242C6"/>
    <w:rsid w:val="00D25890"/>
    <w:rsid w:val="00D265AA"/>
    <w:rsid w:val="00D26A10"/>
    <w:rsid w:val="00D32740"/>
    <w:rsid w:val="00D32835"/>
    <w:rsid w:val="00D33447"/>
    <w:rsid w:val="00D36B42"/>
    <w:rsid w:val="00D37F2A"/>
    <w:rsid w:val="00D46A4D"/>
    <w:rsid w:val="00D54E1A"/>
    <w:rsid w:val="00D559E8"/>
    <w:rsid w:val="00D55A66"/>
    <w:rsid w:val="00D55F35"/>
    <w:rsid w:val="00D56659"/>
    <w:rsid w:val="00D657F1"/>
    <w:rsid w:val="00D66C11"/>
    <w:rsid w:val="00D702B8"/>
    <w:rsid w:val="00D71473"/>
    <w:rsid w:val="00D753BE"/>
    <w:rsid w:val="00D76A24"/>
    <w:rsid w:val="00D805D6"/>
    <w:rsid w:val="00D80888"/>
    <w:rsid w:val="00D86CCD"/>
    <w:rsid w:val="00D9270D"/>
    <w:rsid w:val="00DA0EE8"/>
    <w:rsid w:val="00DA1624"/>
    <w:rsid w:val="00DA6FBF"/>
    <w:rsid w:val="00DB1743"/>
    <w:rsid w:val="00DB2488"/>
    <w:rsid w:val="00DB29BF"/>
    <w:rsid w:val="00DB4BBB"/>
    <w:rsid w:val="00DC25B6"/>
    <w:rsid w:val="00DC25FE"/>
    <w:rsid w:val="00DC37DB"/>
    <w:rsid w:val="00DC6A4B"/>
    <w:rsid w:val="00DD244B"/>
    <w:rsid w:val="00DD275E"/>
    <w:rsid w:val="00DD36E1"/>
    <w:rsid w:val="00DD3877"/>
    <w:rsid w:val="00DD3A28"/>
    <w:rsid w:val="00DE134B"/>
    <w:rsid w:val="00DE18C6"/>
    <w:rsid w:val="00DE2B0C"/>
    <w:rsid w:val="00DE53D5"/>
    <w:rsid w:val="00DE7CDA"/>
    <w:rsid w:val="00DF00D1"/>
    <w:rsid w:val="00DF0D84"/>
    <w:rsid w:val="00DF18E4"/>
    <w:rsid w:val="00DF3EE4"/>
    <w:rsid w:val="00DF6A95"/>
    <w:rsid w:val="00DF6DF9"/>
    <w:rsid w:val="00DF7051"/>
    <w:rsid w:val="00E033E2"/>
    <w:rsid w:val="00E0397F"/>
    <w:rsid w:val="00E03F58"/>
    <w:rsid w:val="00E0569C"/>
    <w:rsid w:val="00E060F9"/>
    <w:rsid w:val="00E07E47"/>
    <w:rsid w:val="00E13C7A"/>
    <w:rsid w:val="00E13FC4"/>
    <w:rsid w:val="00E15511"/>
    <w:rsid w:val="00E15602"/>
    <w:rsid w:val="00E178C9"/>
    <w:rsid w:val="00E20652"/>
    <w:rsid w:val="00E20773"/>
    <w:rsid w:val="00E237AF"/>
    <w:rsid w:val="00E25238"/>
    <w:rsid w:val="00E267AC"/>
    <w:rsid w:val="00E31BF4"/>
    <w:rsid w:val="00E35F0B"/>
    <w:rsid w:val="00E415C2"/>
    <w:rsid w:val="00E45084"/>
    <w:rsid w:val="00E4519E"/>
    <w:rsid w:val="00E461F0"/>
    <w:rsid w:val="00E47300"/>
    <w:rsid w:val="00E47B95"/>
    <w:rsid w:val="00E50A54"/>
    <w:rsid w:val="00E512E0"/>
    <w:rsid w:val="00E62F0D"/>
    <w:rsid w:val="00E64546"/>
    <w:rsid w:val="00E64A57"/>
    <w:rsid w:val="00E65C03"/>
    <w:rsid w:val="00E66694"/>
    <w:rsid w:val="00E66A8D"/>
    <w:rsid w:val="00E67CB1"/>
    <w:rsid w:val="00E7051A"/>
    <w:rsid w:val="00E71E83"/>
    <w:rsid w:val="00E739EC"/>
    <w:rsid w:val="00E75C33"/>
    <w:rsid w:val="00E8034E"/>
    <w:rsid w:val="00E85258"/>
    <w:rsid w:val="00E855C3"/>
    <w:rsid w:val="00E876F5"/>
    <w:rsid w:val="00E909BE"/>
    <w:rsid w:val="00E9143A"/>
    <w:rsid w:val="00E97AC8"/>
    <w:rsid w:val="00EA1AD8"/>
    <w:rsid w:val="00EA2000"/>
    <w:rsid w:val="00EA3EA4"/>
    <w:rsid w:val="00EA6786"/>
    <w:rsid w:val="00EA6A36"/>
    <w:rsid w:val="00EA6E96"/>
    <w:rsid w:val="00EB0226"/>
    <w:rsid w:val="00EB22BF"/>
    <w:rsid w:val="00EB23E2"/>
    <w:rsid w:val="00EB4BA3"/>
    <w:rsid w:val="00EB53AE"/>
    <w:rsid w:val="00EB5FA2"/>
    <w:rsid w:val="00EC1ACA"/>
    <w:rsid w:val="00EC274E"/>
    <w:rsid w:val="00EC2D7E"/>
    <w:rsid w:val="00EC33A8"/>
    <w:rsid w:val="00ED2C22"/>
    <w:rsid w:val="00ED3EBA"/>
    <w:rsid w:val="00ED3FA6"/>
    <w:rsid w:val="00ED7726"/>
    <w:rsid w:val="00ED7D69"/>
    <w:rsid w:val="00EE2618"/>
    <w:rsid w:val="00EE2D83"/>
    <w:rsid w:val="00EE2F14"/>
    <w:rsid w:val="00EE34E8"/>
    <w:rsid w:val="00EE4983"/>
    <w:rsid w:val="00EE5352"/>
    <w:rsid w:val="00EE5712"/>
    <w:rsid w:val="00EE5716"/>
    <w:rsid w:val="00EE62BE"/>
    <w:rsid w:val="00EE74F3"/>
    <w:rsid w:val="00EF11CC"/>
    <w:rsid w:val="00EF122D"/>
    <w:rsid w:val="00EF3675"/>
    <w:rsid w:val="00EF4DFA"/>
    <w:rsid w:val="00EF5829"/>
    <w:rsid w:val="00EF623E"/>
    <w:rsid w:val="00EF7CE8"/>
    <w:rsid w:val="00F01F67"/>
    <w:rsid w:val="00F04A3D"/>
    <w:rsid w:val="00F05963"/>
    <w:rsid w:val="00F1004E"/>
    <w:rsid w:val="00F14BC7"/>
    <w:rsid w:val="00F1657E"/>
    <w:rsid w:val="00F17728"/>
    <w:rsid w:val="00F1778C"/>
    <w:rsid w:val="00F17EBD"/>
    <w:rsid w:val="00F21173"/>
    <w:rsid w:val="00F2237E"/>
    <w:rsid w:val="00F23B89"/>
    <w:rsid w:val="00F26D9F"/>
    <w:rsid w:val="00F27233"/>
    <w:rsid w:val="00F32F43"/>
    <w:rsid w:val="00F3321B"/>
    <w:rsid w:val="00F35493"/>
    <w:rsid w:val="00F35DB5"/>
    <w:rsid w:val="00F36667"/>
    <w:rsid w:val="00F36DCE"/>
    <w:rsid w:val="00F40040"/>
    <w:rsid w:val="00F40A0E"/>
    <w:rsid w:val="00F41725"/>
    <w:rsid w:val="00F4176F"/>
    <w:rsid w:val="00F4292E"/>
    <w:rsid w:val="00F42D9D"/>
    <w:rsid w:val="00F4532D"/>
    <w:rsid w:val="00F46A11"/>
    <w:rsid w:val="00F46A6E"/>
    <w:rsid w:val="00F473F1"/>
    <w:rsid w:val="00F47B94"/>
    <w:rsid w:val="00F47F73"/>
    <w:rsid w:val="00F5202A"/>
    <w:rsid w:val="00F553D9"/>
    <w:rsid w:val="00F559B5"/>
    <w:rsid w:val="00F5671E"/>
    <w:rsid w:val="00F57856"/>
    <w:rsid w:val="00F61F63"/>
    <w:rsid w:val="00F6225C"/>
    <w:rsid w:val="00F65005"/>
    <w:rsid w:val="00F672C9"/>
    <w:rsid w:val="00F75CDA"/>
    <w:rsid w:val="00F863B9"/>
    <w:rsid w:val="00F901FC"/>
    <w:rsid w:val="00F90978"/>
    <w:rsid w:val="00F92336"/>
    <w:rsid w:val="00F938B1"/>
    <w:rsid w:val="00F938F5"/>
    <w:rsid w:val="00F93DC3"/>
    <w:rsid w:val="00F95916"/>
    <w:rsid w:val="00F96EE4"/>
    <w:rsid w:val="00FA06C2"/>
    <w:rsid w:val="00FA0EB5"/>
    <w:rsid w:val="00FA3BBF"/>
    <w:rsid w:val="00FA4C4D"/>
    <w:rsid w:val="00FA570D"/>
    <w:rsid w:val="00FA5A91"/>
    <w:rsid w:val="00FB037D"/>
    <w:rsid w:val="00FB04B0"/>
    <w:rsid w:val="00FB1D93"/>
    <w:rsid w:val="00FB46EA"/>
    <w:rsid w:val="00FB6CE9"/>
    <w:rsid w:val="00FB7675"/>
    <w:rsid w:val="00FB7824"/>
    <w:rsid w:val="00FB796C"/>
    <w:rsid w:val="00FC071A"/>
    <w:rsid w:val="00FC244D"/>
    <w:rsid w:val="00FC559D"/>
    <w:rsid w:val="00FC577E"/>
    <w:rsid w:val="00FC6FE2"/>
    <w:rsid w:val="00FD064C"/>
    <w:rsid w:val="00FD075A"/>
    <w:rsid w:val="00FD0CF3"/>
    <w:rsid w:val="00FD110C"/>
    <w:rsid w:val="00FD23EC"/>
    <w:rsid w:val="00FD4D3B"/>
    <w:rsid w:val="00FD7B59"/>
    <w:rsid w:val="00FE6241"/>
    <w:rsid w:val="00FE67D8"/>
    <w:rsid w:val="00FF02AF"/>
    <w:rsid w:val="00FF4709"/>
    <w:rsid w:val="00FF547D"/>
    <w:rsid w:val="00FF6699"/>
    <w:rsid w:val="00FF7FBA"/>
    <w:rsid w:val="26442ED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6AD4E"/>
  <w15:chartTrackingRefBased/>
  <w15:docId w15:val="{7C2519D9-A9F6-4C9C-9E62-D11E9FA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643"/>
    <w:pPr>
      <w:widowControl w:val="0"/>
      <w:autoSpaceDE w:val="0"/>
      <w:autoSpaceDN w:val="0"/>
      <w:adjustRightInd w:val="0"/>
      <w:spacing w:after="0" w:line="240" w:lineRule="auto"/>
    </w:pPr>
    <w:rPr>
      <w:rFonts w:ascii="Courier" w:eastAsia="Times New Roman" w:hAnsi="Courier" w:cs="Times New Roman"/>
      <w:sz w:val="20"/>
      <w:szCs w:val="24"/>
      <w:lang w:eastAsia="nl-NL"/>
    </w:rPr>
  </w:style>
  <w:style w:type="paragraph" w:styleId="Heading1">
    <w:name w:val="heading 1"/>
    <w:basedOn w:val="Normal"/>
    <w:next w:val="Normal"/>
    <w:link w:val="Heading1Char"/>
    <w:uiPriority w:val="9"/>
    <w:qFormat/>
    <w:rsid w:val="00495D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5D2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180E"/>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D808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D26"/>
    <w:rPr>
      <w:rFonts w:asciiTheme="majorHAnsi" w:eastAsiaTheme="majorEastAsia" w:hAnsiTheme="majorHAnsi" w:cstheme="majorBidi"/>
      <w:color w:val="2F5496" w:themeColor="accent1" w:themeShade="BF"/>
      <w:sz w:val="32"/>
      <w:szCs w:val="32"/>
      <w:lang w:eastAsia="nl-NL"/>
    </w:rPr>
  </w:style>
  <w:style w:type="paragraph" w:styleId="TOCHeading">
    <w:name w:val="TOC Heading"/>
    <w:basedOn w:val="Heading1"/>
    <w:next w:val="Normal"/>
    <w:uiPriority w:val="39"/>
    <w:unhideWhenUsed/>
    <w:qFormat/>
    <w:rsid w:val="00495D26"/>
    <w:pPr>
      <w:widowControl/>
      <w:autoSpaceDE/>
      <w:autoSpaceDN/>
      <w:adjustRightInd/>
      <w:spacing w:line="259" w:lineRule="auto"/>
      <w:outlineLvl w:val="9"/>
    </w:pPr>
    <w:rPr>
      <w:lang w:eastAsia="nl-BE"/>
    </w:rPr>
  </w:style>
  <w:style w:type="paragraph" w:styleId="ListParagraph">
    <w:name w:val="List Paragraph"/>
    <w:basedOn w:val="Normal"/>
    <w:uiPriority w:val="34"/>
    <w:qFormat/>
    <w:rsid w:val="00495D26"/>
    <w:pPr>
      <w:ind w:left="720"/>
      <w:contextualSpacing/>
    </w:pPr>
  </w:style>
  <w:style w:type="character" w:customStyle="1" w:styleId="Heading2Char">
    <w:name w:val="Heading 2 Char"/>
    <w:basedOn w:val="DefaultParagraphFont"/>
    <w:link w:val="Heading2"/>
    <w:uiPriority w:val="9"/>
    <w:rsid w:val="00495D26"/>
    <w:rPr>
      <w:rFonts w:asciiTheme="majorHAnsi" w:eastAsiaTheme="majorEastAsia" w:hAnsiTheme="majorHAnsi" w:cstheme="majorBidi"/>
      <w:color w:val="2F5496" w:themeColor="accent1" w:themeShade="BF"/>
      <w:sz w:val="26"/>
      <w:szCs w:val="26"/>
      <w:lang w:eastAsia="nl-NL"/>
    </w:rPr>
  </w:style>
  <w:style w:type="paragraph" w:styleId="Header">
    <w:name w:val="header"/>
    <w:basedOn w:val="Normal"/>
    <w:link w:val="HeaderChar"/>
    <w:uiPriority w:val="99"/>
    <w:unhideWhenUsed/>
    <w:rsid w:val="000971B9"/>
    <w:pPr>
      <w:tabs>
        <w:tab w:val="center" w:pos="4536"/>
        <w:tab w:val="right" w:pos="9072"/>
      </w:tabs>
    </w:pPr>
  </w:style>
  <w:style w:type="character" w:customStyle="1" w:styleId="HeaderChar">
    <w:name w:val="Header Char"/>
    <w:basedOn w:val="DefaultParagraphFont"/>
    <w:link w:val="Header"/>
    <w:uiPriority w:val="99"/>
    <w:rsid w:val="000971B9"/>
    <w:rPr>
      <w:rFonts w:ascii="Courier" w:eastAsia="Times New Roman" w:hAnsi="Courier" w:cs="Times New Roman"/>
      <w:sz w:val="20"/>
      <w:szCs w:val="24"/>
      <w:lang w:eastAsia="nl-NL"/>
    </w:rPr>
  </w:style>
  <w:style w:type="paragraph" w:styleId="Footer">
    <w:name w:val="footer"/>
    <w:basedOn w:val="Normal"/>
    <w:link w:val="FooterChar"/>
    <w:uiPriority w:val="99"/>
    <w:unhideWhenUsed/>
    <w:rsid w:val="000971B9"/>
    <w:pPr>
      <w:tabs>
        <w:tab w:val="center" w:pos="4536"/>
        <w:tab w:val="right" w:pos="9072"/>
      </w:tabs>
    </w:pPr>
  </w:style>
  <w:style w:type="character" w:customStyle="1" w:styleId="FooterChar">
    <w:name w:val="Footer Char"/>
    <w:basedOn w:val="DefaultParagraphFont"/>
    <w:link w:val="Footer"/>
    <w:uiPriority w:val="99"/>
    <w:rsid w:val="000971B9"/>
    <w:rPr>
      <w:rFonts w:ascii="Courier" w:eastAsia="Times New Roman" w:hAnsi="Courier" w:cs="Times New Roman"/>
      <w:sz w:val="20"/>
      <w:szCs w:val="24"/>
      <w:lang w:eastAsia="nl-NL"/>
    </w:rPr>
  </w:style>
  <w:style w:type="paragraph" w:styleId="TOC1">
    <w:name w:val="toc 1"/>
    <w:basedOn w:val="Normal"/>
    <w:next w:val="Normal"/>
    <w:autoRedefine/>
    <w:uiPriority w:val="39"/>
    <w:unhideWhenUsed/>
    <w:rsid w:val="00374732"/>
    <w:pPr>
      <w:tabs>
        <w:tab w:val="left" w:pos="426"/>
        <w:tab w:val="right" w:leader="dot" w:pos="9062"/>
      </w:tabs>
      <w:spacing w:before="120" w:line="360" w:lineRule="auto"/>
    </w:pPr>
    <w:rPr>
      <w:rFonts w:ascii="Arial" w:hAnsi="Arial" w:cs="Arial"/>
      <w:b/>
      <w:bCs/>
      <w:caps/>
      <w:noProof/>
      <w:sz w:val="32"/>
      <w:szCs w:val="32"/>
      <w:lang w:val="nl-NL"/>
    </w:rPr>
  </w:style>
  <w:style w:type="paragraph" w:styleId="TOC2">
    <w:name w:val="toc 2"/>
    <w:basedOn w:val="Normal"/>
    <w:next w:val="Normal"/>
    <w:autoRedefine/>
    <w:uiPriority w:val="39"/>
    <w:unhideWhenUsed/>
    <w:rsid w:val="000971B9"/>
    <w:pPr>
      <w:ind w:left="200"/>
    </w:pPr>
    <w:rPr>
      <w:rFonts w:asciiTheme="minorHAnsi" w:hAnsiTheme="minorHAnsi" w:cstheme="minorHAnsi"/>
      <w:smallCaps/>
      <w:szCs w:val="20"/>
    </w:rPr>
  </w:style>
  <w:style w:type="character" w:styleId="Hyperlink">
    <w:name w:val="Hyperlink"/>
    <w:basedOn w:val="DefaultParagraphFont"/>
    <w:uiPriority w:val="99"/>
    <w:unhideWhenUsed/>
    <w:rsid w:val="000971B9"/>
    <w:rPr>
      <w:color w:val="0563C1" w:themeColor="hyperlink"/>
      <w:u w:val="single"/>
    </w:rPr>
  </w:style>
  <w:style w:type="paragraph" w:styleId="Title">
    <w:name w:val="Title"/>
    <w:basedOn w:val="Normal"/>
    <w:next w:val="Normal"/>
    <w:link w:val="TitleChar"/>
    <w:uiPriority w:val="10"/>
    <w:qFormat/>
    <w:rsid w:val="000971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71B9"/>
    <w:rPr>
      <w:rFonts w:asciiTheme="majorHAnsi" w:eastAsiaTheme="majorEastAsia" w:hAnsiTheme="majorHAnsi" w:cstheme="majorBidi"/>
      <w:spacing w:val="-10"/>
      <w:kern w:val="28"/>
      <w:sz w:val="56"/>
      <w:szCs w:val="56"/>
      <w:lang w:eastAsia="nl-NL"/>
    </w:rPr>
  </w:style>
  <w:style w:type="character" w:customStyle="1" w:styleId="Heading3Char">
    <w:name w:val="Heading 3 Char"/>
    <w:basedOn w:val="DefaultParagraphFont"/>
    <w:link w:val="Heading3"/>
    <w:uiPriority w:val="9"/>
    <w:rsid w:val="0044180E"/>
    <w:rPr>
      <w:rFonts w:asciiTheme="majorHAnsi" w:eastAsiaTheme="majorEastAsia" w:hAnsiTheme="majorHAnsi" w:cstheme="majorBidi"/>
      <w:color w:val="1F3763" w:themeColor="accent1" w:themeShade="7F"/>
      <w:sz w:val="24"/>
      <w:szCs w:val="24"/>
      <w:lang w:eastAsia="nl-NL"/>
    </w:rPr>
  </w:style>
  <w:style w:type="paragraph" w:styleId="TOC3">
    <w:name w:val="toc 3"/>
    <w:basedOn w:val="Normal"/>
    <w:next w:val="Normal"/>
    <w:autoRedefine/>
    <w:uiPriority w:val="39"/>
    <w:unhideWhenUsed/>
    <w:rsid w:val="00C92F7F"/>
    <w:pPr>
      <w:ind w:left="400"/>
    </w:pPr>
    <w:rPr>
      <w:rFonts w:asciiTheme="minorHAnsi" w:hAnsiTheme="minorHAnsi" w:cstheme="minorHAnsi"/>
      <w:i/>
      <w:iCs/>
      <w:szCs w:val="20"/>
    </w:rPr>
  </w:style>
  <w:style w:type="character" w:styleId="UnresolvedMention">
    <w:name w:val="Unresolved Mention"/>
    <w:basedOn w:val="DefaultParagraphFont"/>
    <w:uiPriority w:val="99"/>
    <w:semiHidden/>
    <w:unhideWhenUsed/>
    <w:rsid w:val="00B35182"/>
    <w:rPr>
      <w:color w:val="605E5C"/>
      <w:shd w:val="clear" w:color="auto" w:fill="E1DFDD"/>
    </w:rPr>
  </w:style>
  <w:style w:type="character" w:customStyle="1" w:styleId="Heading4Char">
    <w:name w:val="Heading 4 Char"/>
    <w:basedOn w:val="DefaultParagraphFont"/>
    <w:link w:val="Heading4"/>
    <w:uiPriority w:val="9"/>
    <w:semiHidden/>
    <w:rsid w:val="00D80888"/>
    <w:rPr>
      <w:rFonts w:asciiTheme="majorHAnsi" w:eastAsiaTheme="majorEastAsia" w:hAnsiTheme="majorHAnsi" w:cstheme="majorBidi"/>
      <w:i/>
      <w:iCs/>
      <w:color w:val="2F5496" w:themeColor="accent1" w:themeShade="BF"/>
      <w:sz w:val="20"/>
      <w:szCs w:val="24"/>
      <w:lang w:eastAsia="nl-NL"/>
    </w:rPr>
  </w:style>
  <w:style w:type="paragraph" w:styleId="EndnoteText">
    <w:name w:val="endnote text"/>
    <w:basedOn w:val="Normal"/>
    <w:link w:val="EndnoteTextChar"/>
    <w:uiPriority w:val="99"/>
    <w:semiHidden/>
    <w:unhideWhenUsed/>
    <w:rsid w:val="009412E9"/>
    <w:rPr>
      <w:szCs w:val="20"/>
    </w:rPr>
  </w:style>
  <w:style w:type="character" w:customStyle="1" w:styleId="EndnoteTextChar">
    <w:name w:val="Endnote Text Char"/>
    <w:basedOn w:val="DefaultParagraphFont"/>
    <w:link w:val="EndnoteText"/>
    <w:uiPriority w:val="99"/>
    <w:semiHidden/>
    <w:rsid w:val="009412E9"/>
    <w:rPr>
      <w:rFonts w:ascii="Courier" w:eastAsia="Times New Roman" w:hAnsi="Courier" w:cs="Times New Roman"/>
      <w:sz w:val="20"/>
      <w:szCs w:val="20"/>
      <w:lang w:eastAsia="nl-NL"/>
    </w:rPr>
  </w:style>
  <w:style w:type="character" w:styleId="EndnoteReference">
    <w:name w:val="endnote reference"/>
    <w:basedOn w:val="DefaultParagraphFont"/>
    <w:uiPriority w:val="99"/>
    <w:semiHidden/>
    <w:unhideWhenUsed/>
    <w:rsid w:val="009412E9"/>
    <w:rPr>
      <w:vertAlign w:val="superscript"/>
    </w:rPr>
  </w:style>
  <w:style w:type="paragraph" w:styleId="FootnoteText">
    <w:name w:val="footnote text"/>
    <w:basedOn w:val="Normal"/>
    <w:link w:val="FootnoteTextChar"/>
    <w:uiPriority w:val="99"/>
    <w:semiHidden/>
    <w:unhideWhenUsed/>
    <w:rsid w:val="009412E9"/>
    <w:rPr>
      <w:szCs w:val="20"/>
    </w:rPr>
  </w:style>
  <w:style w:type="character" w:customStyle="1" w:styleId="FootnoteTextChar">
    <w:name w:val="Footnote Text Char"/>
    <w:basedOn w:val="DefaultParagraphFont"/>
    <w:link w:val="FootnoteText"/>
    <w:uiPriority w:val="99"/>
    <w:semiHidden/>
    <w:rsid w:val="009412E9"/>
    <w:rPr>
      <w:rFonts w:ascii="Courier" w:eastAsia="Times New Roman" w:hAnsi="Courier" w:cs="Times New Roman"/>
      <w:sz w:val="20"/>
      <w:szCs w:val="20"/>
      <w:lang w:eastAsia="nl-NL"/>
    </w:rPr>
  </w:style>
  <w:style w:type="character" w:styleId="FootnoteReference">
    <w:name w:val="footnote reference"/>
    <w:basedOn w:val="DefaultParagraphFont"/>
    <w:uiPriority w:val="99"/>
    <w:semiHidden/>
    <w:unhideWhenUsed/>
    <w:rsid w:val="009412E9"/>
    <w:rPr>
      <w:vertAlign w:val="superscript"/>
    </w:rPr>
  </w:style>
  <w:style w:type="paragraph" w:styleId="TOC4">
    <w:name w:val="toc 4"/>
    <w:basedOn w:val="Normal"/>
    <w:next w:val="Normal"/>
    <w:autoRedefine/>
    <w:uiPriority w:val="39"/>
    <w:unhideWhenUsed/>
    <w:rsid w:val="00BE15B8"/>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BE15B8"/>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BE15B8"/>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BE15B8"/>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BE15B8"/>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BE15B8"/>
    <w:pPr>
      <w:ind w:left="1600"/>
    </w:pPr>
    <w:rPr>
      <w:rFonts w:asciiTheme="minorHAnsi" w:hAnsiTheme="minorHAnsi" w:cstheme="minorHAnsi"/>
      <w:sz w:val="18"/>
      <w:szCs w:val="18"/>
    </w:rPr>
  </w:style>
  <w:style w:type="character" w:styleId="FollowedHyperlink">
    <w:name w:val="FollowedHyperlink"/>
    <w:basedOn w:val="DefaultParagraphFont"/>
    <w:uiPriority w:val="99"/>
    <w:semiHidden/>
    <w:unhideWhenUsed/>
    <w:rsid w:val="00012400"/>
    <w:rPr>
      <w:color w:val="954F72" w:themeColor="followedHyperlink"/>
      <w:u w:val="single"/>
    </w:rPr>
  </w:style>
  <w:style w:type="character" w:styleId="PlaceholderText">
    <w:name w:val="Placeholder Text"/>
    <w:basedOn w:val="DefaultParagraphFont"/>
    <w:uiPriority w:val="99"/>
    <w:semiHidden/>
    <w:rsid w:val="00EC33A8"/>
    <w:rPr>
      <w:color w:val="808080"/>
    </w:rPr>
  </w:style>
  <w:style w:type="table" w:styleId="TableGrid">
    <w:name w:val="Table Grid"/>
    <w:basedOn w:val="TableNormal"/>
    <w:uiPriority w:val="39"/>
    <w:rsid w:val="00E71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753EF0"/>
    <w:pPr>
      <w:widowControl/>
      <w:autoSpaceDE/>
      <w:autoSpaceDN/>
      <w:adjustRightInd/>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753EF0"/>
    <w:rPr>
      <w:rFonts w:ascii="Consolas" w:hAnsi="Consolas"/>
      <w:sz w:val="21"/>
      <w:szCs w:val="21"/>
    </w:rPr>
  </w:style>
  <w:style w:type="paragraph" w:customStyle="1" w:styleId="msonormal0">
    <w:name w:val="msonormal"/>
    <w:basedOn w:val="Normal"/>
    <w:rsid w:val="00DD3877"/>
    <w:pPr>
      <w:widowControl/>
      <w:autoSpaceDE/>
      <w:autoSpaceDN/>
      <w:adjustRightInd/>
      <w:spacing w:before="100" w:beforeAutospacing="1" w:after="100" w:afterAutospacing="1"/>
    </w:pPr>
    <w:rPr>
      <w:rFonts w:ascii="Times New Roman" w:hAnsi="Times New Roman"/>
      <w:sz w:val="24"/>
      <w:lang w:eastAsia="nl-BE"/>
    </w:rPr>
  </w:style>
  <w:style w:type="character" w:styleId="CommentReference">
    <w:name w:val="annotation reference"/>
    <w:basedOn w:val="DefaultParagraphFont"/>
    <w:uiPriority w:val="99"/>
    <w:semiHidden/>
    <w:unhideWhenUsed/>
    <w:rsid w:val="005C214F"/>
    <w:rPr>
      <w:sz w:val="16"/>
      <w:szCs w:val="16"/>
    </w:rPr>
  </w:style>
  <w:style w:type="paragraph" w:styleId="CommentText">
    <w:name w:val="annotation text"/>
    <w:basedOn w:val="Normal"/>
    <w:link w:val="CommentTextChar"/>
    <w:uiPriority w:val="99"/>
    <w:semiHidden/>
    <w:unhideWhenUsed/>
    <w:rsid w:val="005C214F"/>
    <w:rPr>
      <w:szCs w:val="20"/>
    </w:rPr>
  </w:style>
  <w:style w:type="character" w:customStyle="1" w:styleId="CommentTextChar">
    <w:name w:val="Comment Text Char"/>
    <w:basedOn w:val="DefaultParagraphFont"/>
    <w:link w:val="CommentText"/>
    <w:uiPriority w:val="99"/>
    <w:semiHidden/>
    <w:rsid w:val="005C214F"/>
    <w:rPr>
      <w:rFonts w:ascii="Courier" w:eastAsia="Times New Roman" w:hAnsi="Courier" w:cs="Times New Roman"/>
      <w:sz w:val="20"/>
      <w:szCs w:val="20"/>
      <w:lang w:eastAsia="nl-NL"/>
    </w:rPr>
  </w:style>
  <w:style w:type="paragraph" w:styleId="CommentSubject">
    <w:name w:val="annotation subject"/>
    <w:basedOn w:val="CommentText"/>
    <w:next w:val="CommentText"/>
    <w:link w:val="CommentSubjectChar"/>
    <w:uiPriority w:val="99"/>
    <w:semiHidden/>
    <w:unhideWhenUsed/>
    <w:rsid w:val="005C214F"/>
    <w:rPr>
      <w:b/>
      <w:bCs/>
    </w:rPr>
  </w:style>
  <w:style w:type="character" w:customStyle="1" w:styleId="CommentSubjectChar">
    <w:name w:val="Comment Subject Char"/>
    <w:basedOn w:val="CommentTextChar"/>
    <w:link w:val="CommentSubject"/>
    <w:uiPriority w:val="99"/>
    <w:semiHidden/>
    <w:rsid w:val="005C214F"/>
    <w:rPr>
      <w:rFonts w:ascii="Courier" w:eastAsia="Times New Roman" w:hAnsi="Courier" w:cs="Times New Roman"/>
      <w:b/>
      <w:bCs/>
      <w:sz w:val="20"/>
      <w:szCs w:val="20"/>
      <w:lang w:eastAsia="nl-NL"/>
    </w:rPr>
  </w:style>
  <w:style w:type="character" w:styleId="Strong">
    <w:name w:val="Strong"/>
    <w:basedOn w:val="DefaultParagraphFont"/>
    <w:uiPriority w:val="22"/>
    <w:qFormat/>
    <w:rsid w:val="008F74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27235">
      <w:bodyDiv w:val="1"/>
      <w:marLeft w:val="0"/>
      <w:marRight w:val="0"/>
      <w:marTop w:val="0"/>
      <w:marBottom w:val="0"/>
      <w:divBdr>
        <w:top w:val="none" w:sz="0" w:space="0" w:color="auto"/>
        <w:left w:val="none" w:sz="0" w:space="0" w:color="auto"/>
        <w:bottom w:val="none" w:sz="0" w:space="0" w:color="auto"/>
        <w:right w:val="none" w:sz="0" w:space="0" w:color="auto"/>
      </w:divBdr>
      <w:divsChild>
        <w:div w:id="212422208">
          <w:marLeft w:val="0"/>
          <w:marRight w:val="0"/>
          <w:marTop w:val="0"/>
          <w:marBottom w:val="0"/>
          <w:divBdr>
            <w:top w:val="none" w:sz="0" w:space="0" w:color="auto"/>
            <w:left w:val="none" w:sz="0" w:space="0" w:color="auto"/>
            <w:bottom w:val="none" w:sz="0" w:space="0" w:color="auto"/>
            <w:right w:val="none" w:sz="0" w:space="0" w:color="auto"/>
          </w:divBdr>
          <w:divsChild>
            <w:div w:id="1655378361">
              <w:marLeft w:val="0"/>
              <w:marRight w:val="0"/>
              <w:marTop w:val="0"/>
              <w:marBottom w:val="0"/>
              <w:divBdr>
                <w:top w:val="none" w:sz="0" w:space="0" w:color="auto"/>
                <w:left w:val="none" w:sz="0" w:space="0" w:color="auto"/>
                <w:bottom w:val="none" w:sz="0" w:space="0" w:color="auto"/>
                <w:right w:val="none" w:sz="0" w:space="0" w:color="auto"/>
              </w:divBdr>
            </w:div>
            <w:div w:id="2011105598">
              <w:marLeft w:val="0"/>
              <w:marRight w:val="0"/>
              <w:marTop w:val="0"/>
              <w:marBottom w:val="0"/>
              <w:divBdr>
                <w:top w:val="none" w:sz="0" w:space="0" w:color="auto"/>
                <w:left w:val="none" w:sz="0" w:space="0" w:color="auto"/>
                <w:bottom w:val="none" w:sz="0" w:space="0" w:color="auto"/>
                <w:right w:val="none" w:sz="0" w:space="0" w:color="auto"/>
              </w:divBdr>
            </w:div>
            <w:div w:id="751048148">
              <w:marLeft w:val="0"/>
              <w:marRight w:val="0"/>
              <w:marTop w:val="0"/>
              <w:marBottom w:val="0"/>
              <w:divBdr>
                <w:top w:val="none" w:sz="0" w:space="0" w:color="auto"/>
                <w:left w:val="none" w:sz="0" w:space="0" w:color="auto"/>
                <w:bottom w:val="none" w:sz="0" w:space="0" w:color="auto"/>
                <w:right w:val="none" w:sz="0" w:space="0" w:color="auto"/>
              </w:divBdr>
            </w:div>
            <w:div w:id="1945842500">
              <w:marLeft w:val="0"/>
              <w:marRight w:val="0"/>
              <w:marTop w:val="0"/>
              <w:marBottom w:val="0"/>
              <w:divBdr>
                <w:top w:val="none" w:sz="0" w:space="0" w:color="auto"/>
                <w:left w:val="none" w:sz="0" w:space="0" w:color="auto"/>
                <w:bottom w:val="none" w:sz="0" w:space="0" w:color="auto"/>
                <w:right w:val="none" w:sz="0" w:space="0" w:color="auto"/>
              </w:divBdr>
            </w:div>
            <w:div w:id="1295864876">
              <w:marLeft w:val="0"/>
              <w:marRight w:val="0"/>
              <w:marTop w:val="0"/>
              <w:marBottom w:val="0"/>
              <w:divBdr>
                <w:top w:val="none" w:sz="0" w:space="0" w:color="auto"/>
                <w:left w:val="none" w:sz="0" w:space="0" w:color="auto"/>
                <w:bottom w:val="none" w:sz="0" w:space="0" w:color="auto"/>
                <w:right w:val="none" w:sz="0" w:space="0" w:color="auto"/>
              </w:divBdr>
            </w:div>
            <w:div w:id="1219510398">
              <w:marLeft w:val="0"/>
              <w:marRight w:val="0"/>
              <w:marTop w:val="0"/>
              <w:marBottom w:val="0"/>
              <w:divBdr>
                <w:top w:val="none" w:sz="0" w:space="0" w:color="auto"/>
                <w:left w:val="none" w:sz="0" w:space="0" w:color="auto"/>
                <w:bottom w:val="none" w:sz="0" w:space="0" w:color="auto"/>
                <w:right w:val="none" w:sz="0" w:space="0" w:color="auto"/>
              </w:divBdr>
            </w:div>
            <w:div w:id="1189413923">
              <w:marLeft w:val="0"/>
              <w:marRight w:val="0"/>
              <w:marTop w:val="0"/>
              <w:marBottom w:val="0"/>
              <w:divBdr>
                <w:top w:val="none" w:sz="0" w:space="0" w:color="auto"/>
                <w:left w:val="none" w:sz="0" w:space="0" w:color="auto"/>
                <w:bottom w:val="none" w:sz="0" w:space="0" w:color="auto"/>
                <w:right w:val="none" w:sz="0" w:space="0" w:color="auto"/>
              </w:divBdr>
            </w:div>
            <w:div w:id="1055009188">
              <w:marLeft w:val="0"/>
              <w:marRight w:val="0"/>
              <w:marTop w:val="0"/>
              <w:marBottom w:val="0"/>
              <w:divBdr>
                <w:top w:val="none" w:sz="0" w:space="0" w:color="auto"/>
                <w:left w:val="none" w:sz="0" w:space="0" w:color="auto"/>
                <w:bottom w:val="none" w:sz="0" w:space="0" w:color="auto"/>
                <w:right w:val="none" w:sz="0" w:space="0" w:color="auto"/>
              </w:divBdr>
            </w:div>
            <w:div w:id="325059959">
              <w:marLeft w:val="0"/>
              <w:marRight w:val="0"/>
              <w:marTop w:val="0"/>
              <w:marBottom w:val="0"/>
              <w:divBdr>
                <w:top w:val="none" w:sz="0" w:space="0" w:color="auto"/>
                <w:left w:val="none" w:sz="0" w:space="0" w:color="auto"/>
                <w:bottom w:val="none" w:sz="0" w:space="0" w:color="auto"/>
                <w:right w:val="none" w:sz="0" w:space="0" w:color="auto"/>
              </w:divBdr>
            </w:div>
            <w:div w:id="669602010">
              <w:marLeft w:val="0"/>
              <w:marRight w:val="0"/>
              <w:marTop w:val="0"/>
              <w:marBottom w:val="0"/>
              <w:divBdr>
                <w:top w:val="none" w:sz="0" w:space="0" w:color="auto"/>
                <w:left w:val="none" w:sz="0" w:space="0" w:color="auto"/>
                <w:bottom w:val="none" w:sz="0" w:space="0" w:color="auto"/>
                <w:right w:val="none" w:sz="0" w:space="0" w:color="auto"/>
              </w:divBdr>
            </w:div>
            <w:div w:id="1611471363">
              <w:marLeft w:val="0"/>
              <w:marRight w:val="0"/>
              <w:marTop w:val="0"/>
              <w:marBottom w:val="0"/>
              <w:divBdr>
                <w:top w:val="none" w:sz="0" w:space="0" w:color="auto"/>
                <w:left w:val="none" w:sz="0" w:space="0" w:color="auto"/>
                <w:bottom w:val="none" w:sz="0" w:space="0" w:color="auto"/>
                <w:right w:val="none" w:sz="0" w:space="0" w:color="auto"/>
              </w:divBdr>
            </w:div>
            <w:div w:id="2068911631">
              <w:marLeft w:val="0"/>
              <w:marRight w:val="0"/>
              <w:marTop w:val="0"/>
              <w:marBottom w:val="0"/>
              <w:divBdr>
                <w:top w:val="none" w:sz="0" w:space="0" w:color="auto"/>
                <w:left w:val="none" w:sz="0" w:space="0" w:color="auto"/>
                <w:bottom w:val="none" w:sz="0" w:space="0" w:color="auto"/>
                <w:right w:val="none" w:sz="0" w:space="0" w:color="auto"/>
              </w:divBdr>
            </w:div>
            <w:div w:id="1253927977">
              <w:marLeft w:val="0"/>
              <w:marRight w:val="0"/>
              <w:marTop w:val="0"/>
              <w:marBottom w:val="0"/>
              <w:divBdr>
                <w:top w:val="none" w:sz="0" w:space="0" w:color="auto"/>
                <w:left w:val="none" w:sz="0" w:space="0" w:color="auto"/>
                <w:bottom w:val="none" w:sz="0" w:space="0" w:color="auto"/>
                <w:right w:val="none" w:sz="0" w:space="0" w:color="auto"/>
              </w:divBdr>
            </w:div>
            <w:div w:id="2088652150">
              <w:marLeft w:val="0"/>
              <w:marRight w:val="0"/>
              <w:marTop w:val="0"/>
              <w:marBottom w:val="0"/>
              <w:divBdr>
                <w:top w:val="none" w:sz="0" w:space="0" w:color="auto"/>
                <w:left w:val="none" w:sz="0" w:space="0" w:color="auto"/>
                <w:bottom w:val="none" w:sz="0" w:space="0" w:color="auto"/>
                <w:right w:val="none" w:sz="0" w:space="0" w:color="auto"/>
              </w:divBdr>
            </w:div>
            <w:div w:id="888302182">
              <w:marLeft w:val="0"/>
              <w:marRight w:val="0"/>
              <w:marTop w:val="0"/>
              <w:marBottom w:val="0"/>
              <w:divBdr>
                <w:top w:val="none" w:sz="0" w:space="0" w:color="auto"/>
                <w:left w:val="none" w:sz="0" w:space="0" w:color="auto"/>
                <w:bottom w:val="none" w:sz="0" w:space="0" w:color="auto"/>
                <w:right w:val="none" w:sz="0" w:space="0" w:color="auto"/>
              </w:divBdr>
            </w:div>
            <w:div w:id="2017996046">
              <w:marLeft w:val="0"/>
              <w:marRight w:val="0"/>
              <w:marTop w:val="0"/>
              <w:marBottom w:val="0"/>
              <w:divBdr>
                <w:top w:val="none" w:sz="0" w:space="0" w:color="auto"/>
                <w:left w:val="none" w:sz="0" w:space="0" w:color="auto"/>
                <w:bottom w:val="none" w:sz="0" w:space="0" w:color="auto"/>
                <w:right w:val="none" w:sz="0" w:space="0" w:color="auto"/>
              </w:divBdr>
            </w:div>
            <w:div w:id="158615907">
              <w:marLeft w:val="0"/>
              <w:marRight w:val="0"/>
              <w:marTop w:val="0"/>
              <w:marBottom w:val="0"/>
              <w:divBdr>
                <w:top w:val="none" w:sz="0" w:space="0" w:color="auto"/>
                <w:left w:val="none" w:sz="0" w:space="0" w:color="auto"/>
                <w:bottom w:val="none" w:sz="0" w:space="0" w:color="auto"/>
                <w:right w:val="none" w:sz="0" w:space="0" w:color="auto"/>
              </w:divBdr>
            </w:div>
            <w:div w:id="1917352515">
              <w:marLeft w:val="0"/>
              <w:marRight w:val="0"/>
              <w:marTop w:val="0"/>
              <w:marBottom w:val="0"/>
              <w:divBdr>
                <w:top w:val="none" w:sz="0" w:space="0" w:color="auto"/>
                <w:left w:val="none" w:sz="0" w:space="0" w:color="auto"/>
                <w:bottom w:val="none" w:sz="0" w:space="0" w:color="auto"/>
                <w:right w:val="none" w:sz="0" w:space="0" w:color="auto"/>
              </w:divBdr>
            </w:div>
            <w:div w:id="162741358">
              <w:marLeft w:val="0"/>
              <w:marRight w:val="0"/>
              <w:marTop w:val="0"/>
              <w:marBottom w:val="0"/>
              <w:divBdr>
                <w:top w:val="none" w:sz="0" w:space="0" w:color="auto"/>
                <w:left w:val="none" w:sz="0" w:space="0" w:color="auto"/>
                <w:bottom w:val="none" w:sz="0" w:space="0" w:color="auto"/>
                <w:right w:val="none" w:sz="0" w:space="0" w:color="auto"/>
              </w:divBdr>
            </w:div>
            <w:div w:id="1630436487">
              <w:marLeft w:val="0"/>
              <w:marRight w:val="0"/>
              <w:marTop w:val="0"/>
              <w:marBottom w:val="0"/>
              <w:divBdr>
                <w:top w:val="none" w:sz="0" w:space="0" w:color="auto"/>
                <w:left w:val="none" w:sz="0" w:space="0" w:color="auto"/>
                <w:bottom w:val="none" w:sz="0" w:space="0" w:color="auto"/>
                <w:right w:val="none" w:sz="0" w:space="0" w:color="auto"/>
              </w:divBdr>
            </w:div>
            <w:div w:id="52166713">
              <w:marLeft w:val="0"/>
              <w:marRight w:val="0"/>
              <w:marTop w:val="0"/>
              <w:marBottom w:val="0"/>
              <w:divBdr>
                <w:top w:val="none" w:sz="0" w:space="0" w:color="auto"/>
                <w:left w:val="none" w:sz="0" w:space="0" w:color="auto"/>
                <w:bottom w:val="none" w:sz="0" w:space="0" w:color="auto"/>
                <w:right w:val="none" w:sz="0" w:space="0" w:color="auto"/>
              </w:divBdr>
            </w:div>
            <w:div w:id="386150346">
              <w:marLeft w:val="0"/>
              <w:marRight w:val="0"/>
              <w:marTop w:val="0"/>
              <w:marBottom w:val="0"/>
              <w:divBdr>
                <w:top w:val="none" w:sz="0" w:space="0" w:color="auto"/>
                <w:left w:val="none" w:sz="0" w:space="0" w:color="auto"/>
                <w:bottom w:val="none" w:sz="0" w:space="0" w:color="auto"/>
                <w:right w:val="none" w:sz="0" w:space="0" w:color="auto"/>
              </w:divBdr>
            </w:div>
            <w:div w:id="2117749059">
              <w:marLeft w:val="0"/>
              <w:marRight w:val="0"/>
              <w:marTop w:val="0"/>
              <w:marBottom w:val="0"/>
              <w:divBdr>
                <w:top w:val="none" w:sz="0" w:space="0" w:color="auto"/>
                <w:left w:val="none" w:sz="0" w:space="0" w:color="auto"/>
                <w:bottom w:val="none" w:sz="0" w:space="0" w:color="auto"/>
                <w:right w:val="none" w:sz="0" w:space="0" w:color="auto"/>
              </w:divBdr>
            </w:div>
            <w:div w:id="924804879">
              <w:marLeft w:val="0"/>
              <w:marRight w:val="0"/>
              <w:marTop w:val="0"/>
              <w:marBottom w:val="0"/>
              <w:divBdr>
                <w:top w:val="none" w:sz="0" w:space="0" w:color="auto"/>
                <w:left w:val="none" w:sz="0" w:space="0" w:color="auto"/>
                <w:bottom w:val="none" w:sz="0" w:space="0" w:color="auto"/>
                <w:right w:val="none" w:sz="0" w:space="0" w:color="auto"/>
              </w:divBdr>
            </w:div>
            <w:div w:id="1407917215">
              <w:marLeft w:val="0"/>
              <w:marRight w:val="0"/>
              <w:marTop w:val="0"/>
              <w:marBottom w:val="0"/>
              <w:divBdr>
                <w:top w:val="none" w:sz="0" w:space="0" w:color="auto"/>
                <w:left w:val="none" w:sz="0" w:space="0" w:color="auto"/>
                <w:bottom w:val="none" w:sz="0" w:space="0" w:color="auto"/>
                <w:right w:val="none" w:sz="0" w:space="0" w:color="auto"/>
              </w:divBdr>
            </w:div>
            <w:div w:id="372928638">
              <w:marLeft w:val="0"/>
              <w:marRight w:val="0"/>
              <w:marTop w:val="0"/>
              <w:marBottom w:val="0"/>
              <w:divBdr>
                <w:top w:val="none" w:sz="0" w:space="0" w:color="auto"/>
                <w:left w:val="none" w:sz="0" w:space="0" w:color="auto"/>
                <w:bottom w:val="none" w:sz="0" w:space="0" w:color="auto"/>
                <w:right w:val="none" w:sz="0" w:space="0" w:color="auto"/>
              </w:divBdr>
            </w:div>
            <w:div w:id="1044794997">
              <w:marLeft w:val="0"/>
              <w:marRight w:val="0"/>
              <w:marTop w:val="0"/>
              <w:marBottom w:val="0"/>
              <w:divBdr>
                <w:top w:val="none" w:sz="0" w:space="0" w:color="auto"/>
                <w:left w:val="none" w:sz="0" w:space="0" w:color="auto"/>
                <w:bottom w:val="none" w:sz="0" w:space="0" w:color="auto"/>
                <w:right w:val="none" w:sz="0" w:space="0" w:color="auto"/>
              </w:divBdr>
            </w:div>
            <w:div w:id="170877594">
              <w:marLeft w:val="0"/>
              <w:marRight w:val="0"/>
              <w:marTop w:val="0"/>
              <w:marBottom w:val="0"/>
              <w:divBdr>
                <w:top w:val="none" w:sz="0" w:space="0" w:color="auto"/>
                <w:left w:val="none" w:sz="0" w:space="0" w:color="auto"/>
                <w:bottom w:val="none" w:sz="0" w:space="0" w:color="auto"/>
                <w:right w:val="none" w:sz="0" w:space="0" w:color="auto"/>
              </w:divBdr>
            </w:div>
            <w:div w:id="1214733416">
              <w:marLeft w:val="0"/>
              <w:marRight w:val="0"/>
              <w:marTop w:val="0"/>
              <w:marBottom w:val="0"/>
              <w:divBdr>
                <w:top w:val="none" w:sz="0" w:space="0" w:color="auto"/>
                <w:left w:val="none" w:sz="0" w:space="0" w:color="auto"/>
                <w:bottom w:val="none" w:sz="0" w:space="0" w:color="auto"/>
                <w:right w:val="none" w:sz="0" w:space="0" w:color="auto"/>
              </w:divBdr>
            </w:div>
            <w:div w:id="453058591">
              <w:marLeft w:val="0"/>
              <w:marRight w:val="0"/>
              <w:marTop w:val="0"/>
              <w:marBottom w:val="0"/>
              <w:divBdr>
                <w:top w:val="none" w:sz="0" w:space="0" w:color="auto"/>
                <w:left w:val="none" w:sz="0" w:space="0" w:color="auto"/>
                <w:bottom w:val="none" w:sz="0" w:space="0" w:color="auto"/>
                <w:right w:val="none" w:sz="0" w:space="0" w:color="auto"/>
              </w:divBdr>
            </w:div>
            <w:div w:id="1163399108">
              <w:marLeft w:val="0"/>
              <w:marRight w:val="0"/>
              <w:marTop w:val="0"/>
              <w:marBottom w:val="0"/>
              <w:divBdr>
                <w:top w:val="none" w:sz="0" w:space="0" w:color="auto"/>
                <w:left w:val="none" w:sz="0" w:space="0" w:color="auto"/>
                <w:bottom w:val="none" w:sz="0" w:space="0" w:color="auto"/>
                <w:right w:val="none" w:sz="0" w:space="0" w:color="auto"/>
              </w:divBdr>
            </w:div>
            <w:div w:id="1788810771">
              <w:marLeft w:val="0"/>
              <w:marRight w:val="0"/>
              <w:marTop w:val="0"/>
              <w:marBottom w:val="0"/>
              <w:divBdr>
                <w:top w:val="none" w:sz="0" w:space="0" w:color="auto"/>
                <w:left w:val="none" w:sz="0" w:space="0" w:color="auto"/>
                <w:bottom w:val="none" w:sz="0" w:space="0" w:color="auto"/>
                <w:right w:val="none" w:sz="0" w:space="0" w:color="auto"/>
              </w:divBdr>
            </w:div>
            <w:div w:id="1514228308">
              <w:marLeft w:val="0"/>
              <w:marRight w:val="0"/>
              <w:marTop w:val="0"/>
              <w:marBottom w:val="0"/>
              <w:divBdr>
                <w:top w:val="none" w:sz="0" w:space="0" w:color="auto"/>
                <w:left w:val="none" w:sz="0" w:space="0" w:color="auto"/>
                <w:bottom w:val="none" w:sz="0" w:space="0" w:color="auto"/>
                <w:right w:val="none" w:sz="0" w:space="0" w:color="auto"/>
              </w:divBdr>
            </w:div>
            <w:div w:id="480853555">
              <w:marLeft w:val="0"/>
              <w:marRight w:val="0"/>
              <w:marTop w:val="0"/>
              <w:marBottom w:val="0"/>
              <w:divBdr>
                <w:top w:val="none" w:sz="0" w:space="0" w:color="auto"/>
                <w:left w:val="none" w:sz="0" w:space="0" w:color="auto"/>
                <w:bottom w:val="none" w:sz="0" w:space="0" w:color="auto"/>
                <w:right w:val="none" w:sz="0" w:space="0" w:color="auto"/>
              </w:divBdr>
            </w:div>
            <w:div w:id="853348405">
              <w:marLeft w:val="0"/>
              <w:marRight w:val="0"/>
              <w:marTop w:val="0"/>
              <w:marBottom w:val="0"/>
              <w:divBdr>
                <w:top w:val="none" w:sz="0" w:space="0" w:color="auto"/>
                <w:left w:val="none" w:sz="0" w:space="0" w:color="auto"/>
                <w:bottom w:val="none" w:sz="0" w:space="0" w:color="auto"/>
                <w:right w:val="none" w:sz="0" w:space="0" w:color="auto"/>
              </w:divBdr>
            </w:div>
            <w:div w:id="1041902453">
              <w:marLeft w:val="0"/>
              <w:marRight w:val="0"/>
              <w:marTop w:val="0"/>
              <w:marBottom w:val="0"/>
              <w:divBdr>
                <w:top w:val="none" w:sz="0" w:space="0" w:color="auto"/>
                <w:left w:val="none" w:sz="0" w:space="0" w:color="auto"/>
                <w:bottom w:val="none" w:sz="0" w:space="0" w:color="auto"/>
                <w:right w:val="none" w:sz="0" w:space="0" w:color="auto"/>
              </w:divBdr>
            </w:div>
            <w:div w:id="776019542">
              <w:marLeft w:val="0"/>
              <w:marRight w:val="0"/>
              <w:marTop w:val="0"/>
              <w:marBottom w:val="0"/>
              <w:divBdr>
                <w:top w:val="none" w:sz="0" w:space="0" w:color="auto"/>
                <w:left w:val="none" w:sz="0" w:space="0" w:color="auto"/>
                <w:bottom w:val="none" w:sz="0" w:space="0" w:color="auto"/>
                <w:right w:val="none" w:sz="0" w:space="0" w:color="auto"/>
              </w:divBdr>
            </w:div>
            <w:div w:id="1541283972">
              <w:marLeft w:val="0"/>
              <w:marRight w:val="0"/>
              <w:marTop w:val="0"/>
              <w:marBottom w:val="0"/>
              <w:divBdr>
                <w:top w:val="none" w:sz="0" w:space="0" w:color="auto"/>
                <w:left w:val="none" w:sz="0" w:space="0" w:color="auto"/>
                <w:bottom w:val="none" w:sz="0" w:space="0" w:color="auto"/>
                <w:right w:val="none" w:sz="0" w:space="0" w:color="auto"/>
              </w:divBdr>
            </w:div>
            <w:div w:id="30081651">
              <w:marLeft w:val="0"/>
              <w:marRight w:val="0"/>
              <w:marTop w:val="0"/>
              <w:marBottom w:val="0"/>
              <w:divBdr>
                <w:top w:val="none" w:sz="0" w:space="0" w:color="auto"/>
                <w:left w:val="none" w:sz="0" w:space="0" w:color="auto"/>
                <w:bottom w:val="none" w:sz="0" w:space="0" w:color="auto"/>
                <w:right w:val="none" w:sz="0" w:space="0" w:color="auto"/>
              </w:divBdr>
            </w:div>
            <w:div w:id="68237819">
              <w:marLeft w:val="0"/>
              <w:marRight w:val="0"/>
              <w:marTop w:val="0"/>
              <w:marBottom w:val="0"/>
              <w:divBdr>
                <w:top w:val="none" w:sz="0" w:space="0" w:color="auto"/>
                <w:left w:val="none" w:sz="0" w:space="0" w:color="auto"/>
                <w:bottom w:val="none" w:sz="0" w:space="0" w:color="auto"/>
                <w:right w:val="none" w:sz="0" w:space="0" w:color="auto"/>
              </w:divBdr>
            </w:div>
            <w:div w:id="2006854879">
              <w:marLeft w:val="0"/>
              <w:marRight w:val="0"/>
              <w:marTop w:val="0"/>
              <w:marBottom w:val="0"/>
              <w:divBdr>
                <w:top w:val="none" w:sz="0" w:space="0" w:color="auto"/>
                <w:left w:val="none" w:sz="0" w:space="0" w:color="auto"/>
                <w:bottom w:val="none" w:sz="0" w:space="0" w:color="auto"/>
                <w:right w:val="none" w:sz="0" w:space="0" w:color="auto"/>
              </w:divBdr>
            </w:div>
            <w:div w:id="255096909">
              <w:marLeft w:val="0"/>
              <w:marRight w:val="0"/>
              <w:marTop w:val="0"/>
              <w:marBottom w:val="0"/>
              <w:divBdr>
                <w:top w:val="none" w:sz="0" w:space="0" w:color="auto"/>
                <w:left w:val="none" w:sz="0" w:space="0" w:color="auto"/>
                <w:bottom w:val="none" w:sz="0" w:space="0" w:color="auto"/>
                <w:right w:val="none" w:sz="0" w:space="0" w:color="auto"/>
              </w:divBdr>
            </w:div>
            <w:div w:id="1476607753">
              <w:marLeft w:val="0"/>
              <w:marRight w:val="0"/>
              <w:marTop w:val="0"/>
              <w:marBottom w:val="0"/>
              <w:divBdr>
                <w:top w:val="none" w:sz="0" w:space="0" w:color="auto"/>
                <w:left w:val="none" w:sz="0" w:space="0" w:color="auto"/>
                <w:bottom w:val="none" w:sz="0" w:space="0" w:color="auto"/>
                <w:right w:val="none" w:sz="0" w:space="0" w:color="auto"/>
              </w:divBdr>
            </w:div>
            <w:div w:id="1240868687">
              <w:marLeft w:val="0"/>
              <w:marRight w:val="0"/>
              <w:marTop w:val="0"/>
              <w:marBottom w:val="0"/>
              <w:divBdr>
                <w:top w:val="none" w:sz="0" w:space="0" w:color="auto"/>
                <w:left w:val="none" w:sz="0" w:space="0" w:color="auto"/>
                <w:bottom w:val="none" w:sz="0" w:space="0" w:color="auto"/>
                <w:right w:val="none" w:sz="0" w:space="0" w:color="auto"/>
              </w:divBdr>
            </w:div>
            <w:div w:id="647855445">
              <w:marLeft w:val="0"/>
              <w:marRight w:val="0"/>
              <w:marTop w:val="0"/>
              <w:marBottom w:val="0"/>
              <w:divBdr>
                <w:top w:val="none" w:sz="0" w:space="0" w:color="auto"/>
                <w:left w:val="none" w:sz="0" w:space="0" w:color="auto"/>
                <w:bottom w:val="none" w:sz="0" w:space="0" w:color="auto"/>
                <w:right w:val="none" w:sz="0" w:space="0" w:color="auto"/>
              </w:divBdr>
            </w:div>
            <w:div w:id="1252618262">
              <w:marLeft w:val="0"/>
              <w:marRight w:val="0"/>
              <w:marTop w:val="0"/>
              <w:marBottom w:val="0"/>
              <w:divBdr>
                <w:top w:val="none" w:sz="0" w:space="0" w:color="auto"/>
                <w:left w:val="none" w:sz="0" w:space="0" w:color="auto"/>
                <w:bottom w:val="none" w:sz="0" w:space="0" w:color="auto"/>
                <w:right w:val="none" w:sz="0" w:space="0" w:color="auto"/>
              </w:divBdr>
            </w:div>
            <w:div w:id="940407673">
              <w:marLeft w:val="0"/>
              <w:marRight w:val="0"/>
              <w:marTop w:val="0"/>
              <w:marBottom w:val="0"/>
              <w:divBdr>
                <w:top w:val="none" w:sz="0" w:space="0" w:color="auto"/>
                <w:left w:val="none" w:sz="0" w:space="0" w:color="auto"/>
                <w:bottom w:val="none" w:sz="0" w:space="0" w:color="auto"/>
                <w:right w:val="none" w:sz="0" w:space="0" w:color="auto"/>
              </w:divBdr>
            </w:div>
            <w:div w:id="51849970">
              <w:marLeft w:val="0"/>
              <w:marRight w:val="0"/>
              <w:marTop w:val="0"/>
              <w:marBottom w:val="0"/>
              <w:divBdr>
                <w:top w:val="none" w:sz="0" w:space="0" w:color="auto"/>
                <w:left w:val="none" w:sz="0" w:space="0" w:color="auto"/>
                <w:bottom w:val="none" w:sz="0" w:space="0" w:color="auto"/>
                <w:right w:val="none" w:sz="0" w:space="0" w:color="auto"/>
              </w:divBdr>
            </w:div>
            <w:div w:id="255679535">
              <w:marLeft w:val="0"/>
              <w:marRight w:val="0"/>
              <w:marTop w:val="0"/>
              <w:marBottom w:val="0"/>
              <w:divBdr>
                <w:top w:val="none" w:sz="0" w:space="0" w:color="auto"/>
                <w:left w:val="none" w:sz="0" w:space="0" w:color="auto"/>
                <w:bottom w:val="none" w:sz="0" w:space="0" w:color="auto"/>
                <w:right w:val="none" w:sz="0" w:space="0" w:color="auto"/>
              </w:divBdr>
            </w:div>
            <w:div w:id="308049029">
              <w:marLeft w:val="0"/>
              <w:marRight w:val="0"/>
              <w:marTop w:val="0"/>
              <w:marBottom w:val="0"/>
              <w:divBdr>
                <w:top w:val="none" w:sz="0" w:space="0" w:color="auto"/>
                <w:left w:val="none" w:sz="0" w:space="0" w:color="auto"/>
                <w:bottom w:val="none" w:sz="0" w:space="0" w:color="auto"/>
                <w:right w:val="none" w:sz="0" w:space="0" w:color="auto"/>
              </w:divBdr>
            </w:div>
            <w:div w:id="941962409">
              <w:marLeft w:val="0"/>
              <w:marRight w:val="0"/>
              <w:marTop w:val="0"/>
              <w:marBottom w:val="0"/>
              <w:divBdr>
                <w:top w:val="none" w:sz="0" w:space="0" w:color="auto"/>
                <w:left w:val="none" w:sz="0" w:space="0" w:color="auto"/>
                <w:bottom w:val="none" w:sz="0" w:space="0" w:color="auto"/>
                <w:right w:val="none" w:sz="0" w:space="0" w:color="auto"/>
              </w:divBdr>
            </w:div>
            <w:div w:id="1643774014">
              <w:marLeft w:val="0"/>
              <w:marRight w:val="0"/>
              <w:marTop w:val="0"/>
              <w:marBottom w:val="0"/>
              <w:divBdr>
                <w:top w:val="none" w:sz="0" w:space="0" w:color="auto"/>
                <w:left w:val="none" w:sz="0" w:space="0" w:color="auto"/>
                <w:bottom w:val="none" w:sz="0" w:space="0" w:color="auto"/>
                <w:right w:val="none" w:sz="0" w:space="0" w:color="auto"/>
              </w:divBdr>
            </w:div>
            <w:div w:id="1195264118">
              <w:marLeft w:val="0"/>
              <w:marRight w:val="0"/>
              <w:marTop w:val="0"/>
              <w:marBottom w:val="0"/>
              <w:divBdr>
                <w:top w:val="none" w:sz="0" w:space="0" w:color="auto"/>
                <w:left w:val="none" w:sz="0" w:space="0" w:color="auto"/>
                <w:bottom w:val="none" w:sz="0" w:space="0" w:color="auto"/>
                <w:right w:val="none" w:sz="0" w:space="0" w:color="auto"/>
              </w:divBdr>
            </w:div>
            <w:div w:id="1921984975">
              <w:marLeft w:val="0"/>
              <w:marRight w:val="0"/>
              <w:marTop w:val="0"/>
              <w:marBottom w:val="0"/>
              <w:divBdr>
                <w:top w:val="none" w:sz="0" w:space="0" w:color="auto"/>
                <w:left w:val="none" w:sz="0" w:space="0" w:color="auto"/>
                <w:bottom w:val="none" w:sz="0" w:space="0" w:color="auto"/>
                <w:right w:val="none" w:sz="0" w:space="0" w:color="auto"/>
              </w:divBdr>
            </w:div>
            <w:div w:id="61561737">
              <w:marLeft w:val="0"/>
              <w:marRight w:val="0"/>
              <w:marTop w:val="0"/>
              <w:marBottom w:val="0"/>
              <w:divBdr>
                <w:top w:val="none" w:sz="0" w:space="0" w:color="auto"/>
                <w:left w:val="none" w:sz="0" w:space="0" w:color="auto"/>
                <w:bottom w:val="none" w:sz="0" w:space="0" w:color="auto"/>
                <w:right w:val="none" w:sz="0" w:space="0" w:color="auto"/>
              </w:divBdr>
            </w:div>
            <w:div w:id="655456512">
              <w:marLeft w:val="0"/>
              <w:marRight w:val="0"/>
              <w:marTop w:val="0"/>
              <w:marBottom w:val="0"/>
              <w:divBdr>
                <w:top w:val="none" w:sz="0" w:space="0" w:color="auto"/>
                <w:left w:val="none" w:sz="0" w:space="0" w:color="auto"/>
                <w:bottom w:val="none" w:sz="0" w:space="0" w:color="auto"/>
                <w:right w:val="none" w:sz="0" w:space="0" w:color="auto"/>
              </w:divBdr>
            </w:div>
            <w:div w:id="773478723">
              <w:marLeft w:val="0"/>
              <w:marRight w:val="0"/>
              <w:marTop w:val="0"/>
              <w:marBottom w:val="0"/>
              <w:divBdr>
                <w:top w:val="none" w:sz="0" w:space="0" w:color="auto"/>
                <w:left w:val="none" w:sz="0" w:space="0" w:color="auto"/>
                <w:bottom w:val="none" w:sz="0" w:space="0" w:color="auto"/>
                <w:right w:val="none" w:sz="0" w:space="0" w:color="auto"/>
              </w:divBdr>
            </w:div>
            <w:div w:id="2032106189">
              <w:marLeft w:val="0"/>
              <w:marRight w:val="0"/>
              <w:marTop w:val="0"/>
              <w:marBottom w:val="0"/>
              <w:divBdr>
                <w:top w:val="none" w:sz="0" w:space="0" w:color="auto"/>
                <w:left w:val="none" w:sz="0" w:space="0" w:color="auto"/>
                <w:bottom w:val="none" w:sz="0" w:space="0" w:color="auto"/>
                <w:right w:val="none" w:sz="0" w:space="0" w:color="auto"/>
              </w:divBdr>
            </w:div>
            <w:div w:id="989869769">
              <w:marLeft w:val="0"/>
              <w:marRight w:val="0"/>
              <w:marTop w:val="0"/>
              <w:marBottom w:val="0"/>
              <w:divBdr>
                <w:top w:val="none" w:sz="0" w:space="0" w:color="auto"/>
                <w:left w:val="none" w:sz="0" w:space="0" w:color="auto"/>
                <w:bottom w:val="none" w:sz="0" w:space="0" w:color="auto"/>
                <w:right w:val="none" w:sz="0" w:space="0" w:color="auto"/>
              </w:divBdr>
            </w:div>
            <w:div w:id="1367023471">
              <w:marLeft w:val="0"/>
              <w:marRight w:val="0"/>
              <w:marTop w:val="0"/>
              <w:marBottom w:val="0"/>
              <w:divBdr>
                <w:top w:val="none" w:sz="0" w:space="0" w:color="auto"/>
                <w:left w:val="none" w:sz="0" w:space="0" w:color="auto"/>
                <w:bottom w:val="none" w:sz="0" w:space="0" w:color="auto"/>
                <w:right w:val="none" w:sz="0" w:space="0" w:color="auto"/>
              </w:divBdr>
            </w:div>
            <w:div w:id="1774593260">
              <w:marLeft w:val="0"/>
              <w:marRight w:val="0"/>
              <w:marTop w:val="0"/>
              <w:marBottom w:val="0"/>
              <w:divBdr>
                <w:top w:val="none" w:sz="0" w:space="0" w:color="auto"/>
                <w:left w:val="none" w:sz="0" w:space="0" w:color="auto"/>
                <w:bottom w:val="none" w:sz="0" w:space="0" w:color="auto"/>
                <w:right w:val="none" w:sz="0" w:space="0" w:color="auto"/>
              </w:divBdr>
            </w:div>
            <w:div w:id="397829111">
              <w:marLeft w:val="0"/>
              <w:marRight w:val="0"/>
              <w:marTop w:val="0"/>
              <w:marBottom w:val="0"/>
              <w:divBdr>
                <w:top w:val="none" w:sz="0" w:space="0" w:color="auto"/>
                <w:left w:val="none" w:sz="0" w:space="0" w:color="auto"/>
                <w:bottom w:val="none" w:sz="0" w:space="0" w:color="auto"/>
                <w:right w:val="none" w:sz="0" w:space="0" w:color="auto"/>
              </w:divBdr>
            </w:div>
            <w:div w:id="744107252">
              <w:marLeft w:val="0"/>
              <w:marRight w:val="0"/>
              <w:marTop w:val="0"/>
              <w:marBottom w:val="0"/>
              <w:divBdr>
                <w:top w:val="none" w:sz="0" w:space="0" w:color="auto"/>
                <w:left w:val="none" w:sz="0" w:space="0" w:color="auto"/>
                <w:bottom w:val="none" w:sz="0" w:space="0" w:color="auto"/>
                <w:right w:val="none" w:sz="0" w:space="0" w:color="auto"/>
              </w:divBdr>
            </w:div>
            <w:div w:id="539048619">
              <w:marLeft w:val="0"/>
              <w:marRight w:val="0"/>
              <w:marTop w:val="0"/>
              <w:marBottom w:val="0"/>
              <w:divBdr>
                <w:top w:val="none" w:sz="0" w:space="0" w:color="auto"/>
                <w:left w:val="none" w:sz="0" w:space="0" w:color="auto"/>
                <w:bottom w:val="none" w:sz="0" w:space="0" w:color="auto"/>
                <w:right w:val="none" w:sz="0" w:space="0" w:color="auto"/>
              </w:divBdr>
            </w:div>
            <w:div w:id="1553150420">
              <w:marLeft w:val="0"/>
              <w:marRight w:val="0"/>
              <w:marTop w:val="0"/>
              <w:marBottom w:val="0"/>
              <w:divBdr>
                <w:top w:val="none" w:sz="0" w:space="0" w:color="auto"/>
                <w:left w:val="none" w:sz="0" w:space="0" w:color="auto"/>
                <w:bottom w:val="none" w:sz="0" w:space="0" w:color="auto"/>
                <w:right w:val="none" w:sz="0" w:space="0" w:color="auto"/>
              </w:divBdr>
            </w:div>
            <w:div w:id="786195102">
              <w:marLeft w:val="0"/>
              <w:marRight w:val="0"/>
              <w:marTop w:val="0"/>
              <w:marBottom w:val="0"/>
              <w:divBdr>
                <w:top w:val="none" w:sz="0" w:space="0" w:color="auto"/>
                <w:left w:val="none" w:sz="0" w:space="0" w:color="auto"/>
                <w:bottom w:val="none" w:sz="0" w:space="0" w:color="auto"/>
                <w:right w:val="none" w:sz="0" w:space="0" w:color="auto"/>
              </w:divBdr>
            </w:div>
            <w:div w:id="2039164412">
              <w:marLeft w:val="0"/>
              <w:marRight w:val="0"/>
              <w:marTop w:val="0"/>
              <w:marBottom w:val="0"/>
              <w:divBdr>
                <w:top w:val="none" w:sz="0" w:space="0" w:color="auto"/>
                <w:left w:val="none" w:sz="0" w:space="0" w:color="auto"/>
                <w:bottom w:val="none" w:sz="0" w:space="0" w:color="auto"/>
                <w:right w:val="none" w:sz="0" w:space="0" w:color="auto"/>
              </w:divBdr>
            </w:div>
            <w:div w:id="1157719919">
              <w:marLeft w:val="0"/>
              <w:marRight w:val="0"/>
              <w:marTop w:val="0"/>
              <w:marBottom w:val="0"/>
              <w:divBdr>
                <w:top w:val="none" w:sz="0" w:space="0" w:color="auto"/>
                <w:left w:val="none" w:sz="0" w:space="0" w:color="auto"/>
                <w:bottom w:val="none" w:sz="0" w:space="0" w:color="auto"/>
                <w:right w:val="none" w:sz="0" w:space="0" w:color="auto"/>
              </w:divBdr>
            </w:div>
            <w:div w:id="1192958248">
              <w:marLeft w:val="0"/>
              <w:marRight w:val="0"/>
              <w:marTop w:val="0"/>
              <w:marBottom w:val="0"/>
              <w:divBdr>
                <w:top w:val="none" w:sz="0" w:space="0" w:color="auto"/>
                <w:left w:val="none" w:sz="0" w:space="0" w:color="auto"/>
                <w:bottom w:val="none" w:sz="0" w:space="0" w:color="auto"/>
                <w:right w:val="none" w:sz="0" w:space="0" w:color="auto"/>
              </w:divBdr>
            </w:div>
            <w:div w:id="742685373">
              <w:marLeft w:val="0"/>
              <w:marRight w:val="0"/>
              <w:marTop w:val="0"/>
              <w:marBottom w:val="0"/>
              <w:divBdr>
                <w:top w:val="none" w:sz="0" w:space="0" w:color="auto"/>
                <w:left w:val="none" w:sz="0" w:space="0" w:color="auto"/>
                <w:bottom w:val="none" w:sz="0" w:space="0" w:color="auto"/>
                <w:right w:val="none" w:sz="0" w:space="0" w:color="auto"/>
              </w:divBdr>
            </w:div>
            <w:div w:id="1123109785">
              <w:marLeft w:val="0"/>
              <w:marRight w:val="0"/>
              <w:marTop w:val="0"/>
              <w:marBottom w:val="0"/>
              <w:divBdr>
                <w:top w:val="none" w:sz="0" w:space="0" w:color="auto"/>
                <w:left w:val="none" w:sz="0" w:space="0" w:color="auto"/>
                <w:bottom w:val="none" w:sz="0" w:space="0" w:color="auto"/>
                <w:right w:val="none" w:sz="0" w:space="0" w:color="auto"/>
              </w:divBdr>
            </w:div>
            <w:div w:id="1259948926">
              <w:marLeft w:val="0"/>
              <w:marRight w:val="0"/>
              <w:marTop w:val="0"/>
              <w:marBottom w:val="0"/>
              <w:divBdr>
                <w:top w:val="none" w:sz="0" w:space="0" w:color="auto"/>
                <w:left w:val="none" w:sz="0" w:space="0" w:color="auto"/>
                <w:bottom w:val="none" w:sz="0" w:space="0" w:color="auto"/>
                <w:right w:val="none" w:sz="0" w:space="0" w:color="auto"/>
              </w:divBdr>
            </w:div>
            <w:div w:id="1334575180">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401245196">
              <w:marLeft w:val="0"/>
              <w:marRight w:val="0"/>
              <w:marTop w:val="0"/>
              <w:marBottom w:val="0"/>
              <w:divBdr>
                <w:top w:val="none" w:sz="0" w:space="0" w:color="auto"/>
                <w:left w:val="none" w:sz="0" w:space="0" w:color="auto"/>
                <w:bottom w:val="none" w:sz="0" w:space="0" w:color="auto"/>
                <w:right w:val="none" w:sz="0" w:space="0" w:color="auto"/>
              </w:divBdr>
            </w:div>
            <w:div w:id="1236167378">
              <w:marLeft w:val="0"/>
              <w:marRight w:val="0"/>
              <w:marTop w:val="0"/>
              <w:marBottom w:val="0"/>
              <w:divBdr>
                <w:top w:val="none" w:sz="0" w:space="0" w:color="auto"/>
                <w:left w:val="none" w:sz="0" w:space="0" w:color="auto"/>
                <w:bottom w:val="none" w:sz="0" w:space="0" w:color="auto"/>
                <w:right w:val="none" w:sz="0" w:space="0" w:color="auto"/>
              </w:divBdr>
            </w:div>
            <w:div w:id="285308699">
              <w:marLeft w:val="0"/>
              <w:marRight w:val="0"/>
              <w:marTop w:val="0"/>
              <w:marBottom w:val="0"/>
              <w:divBdr>
                <w:top w:val="none" w:sz="0" w:space="0" w:color="auto"/>
                <w:left w:val="none" w:sz="0" w:space="0" w:color="auto"/>
                <w:bottom w:val="none" w:sz="0" w:space="0" w:color="auto"/>
                <w:right w:val="none" w:sz="0" w:space="0" w:color="auto"/>
              </w:divBdr>
            </w:div>
            <w:div w:id="1610624794">
              <w:marLeft w:val="0"/>
              <w:marRight w:val="0"/>
              <w:marTop w:val="0"/>
              <w:marBottom w:val="0"/>
              <w:divBdr>
                <w:top w:val="none" w:sz="0" w:space="0" w:color="auto"/>
                <w:left w:val="none" w:sz="0" w:space="0" w:color="auto"/>
                <w:bottom w:val="none" w:sz="0" w:space="0" w:color="auto"/>
                <w:right w:val="none" w:sz="0" w:space="0" w:color="auto"/>
              </w:divBdr>
            </w:div>
            <w:div w:id="2133741175">
              <w:marLeft w:val="0"/>
              <w:marRight w:val="0"/>
              <w:marTop w:val="0"/>
              <w:marBottom w:val="0"/>
              <w:divBdr>
                <w:top w:val="none" w:sz="0" w:space="0" w:color="auto"/>
                <w:left w:val="none" w:sz="0" w:space="0" w:color="auto"/>
                <w:bottom w:val="none" w:sz="0" w:space="0" w:color="auto"/>
                <w:right w:val="none" w:sz="0" w:space="0" w:color="auto"/>
              </w:divBdr>
            </w:div>
            <w:div w:id="968824185">
              <w:marLeft w:val="0"/>
              <w:marRight w:val="0"/>
              <w:marTop w:val="0"/>
              <w:marBottom w:val="0"/>
              <w:divBdr>
                <w:top w:val="none" w:sz="0" w:space="0" w:color="auto"/>
                <w:left w:val="none" w:sz="0" w:space="0" w:color="auto"/>
                <w:bottom w:val="none" w:sz="0" w:space="0" w:color="auto"/>
                <w:right w:val="none" w:sz="0" w:space="0" w:color="auto"/>
              </w:divBdr>
            </w:div>
            <w:div w:id="1172140776">
              <w:marLeft w:val="0"/>
              <w:marRight w:val="0"/>
              <w:marTop w:val="0"/>
              <w:marBottom w:val="0"/>
              <w:divBdr>
                <w:top w:val="none" w:sz="0" w:space="0" w:color="auto"/>
                <w:left w:val="none" w:sz="0" w:space="0" w:color="auto"/>
                <w:bottom w:val="none" w:sz="0" w:space="0" w:color="auto"/>
                <w:right w:val="none" w:sz="0" w:space="0" w:color="auto"/>
              </w:divBdr>
            </w:div>
            <w:div w:id="1657955119">
              <w:marLeft w:val="0"/>
              <w:marRight w:val="0"/>
              <w:marTop w:val="0"/>
              <w:marBottom w:val="0"/>
              <w:divBdr>
                <w:top w:val="none" w:sz="0" w:space="0" w:color="auto"/>
                <w:left w:val="none" w:sz="0" w:space="0" w:color="auto"/>
                <w:bottom w:val="none" w:sz="0" w:space="0" w:color="auto"/>
                <w:right w:val="none" w:sz="0" w:space="0" w:color="auto"/>
              </w:divBdr>
            </w:div>
            <w:div w:id="695349222">
              <w:marLeft w:val="0"/>
              <w:marRight w:val="0"/>
              <w:marTop w:val="0"/>
              <w:marBottom w:val="0"/>
              <w:divBdr>
                <w:top w:val="none" w:sz="0" w:space="0" w:color="auto"/>
                <w:left w:val="none" w:sz="0" w:space="0" w:color="auto"/>
                <w:bottom w:val="none" w:sz="0" w:space="0" w:color="auto"/>
                <w:right w:val="none" w:sz="0" w:space="0" w:color="auto"/>
              </w:divBdr>
            </w:div>
            <w:div w:id="636885701">
              <w:marLeft w:val="0"/>
              <w:marRight w:val="0"/>
              <w:marTop w:val="0"/>
              <w:marBottom w:val="0"/>
              <w:divBdr>
                <w:top w:val="none" w:sz="0" w:space="0" w:color="auto"/>
                <w:left w:val="none" w:sz="0" w:space="0" w:color="auto"/>
                <w:bottom w:val="none" w:sz="0" w:space="0" w:color="auto"/>
                <w:right w:val="none" w:sz="0" w:space="0" w:color="auto"/>
              </w:divBdr>
            </w:div>
            <w:div w:id="2107072939">
              <w:marLeft w:val="0"/>
              <w:marRight w:val="0"/>
              <w:marTop w:val="0"/>
              <w:marBottom w:val="0"/>
              <w:divBdr>
                <w:top w:val="none" w:sz="0" w:space="0" w:color="auto"/>
                <w:left w:val="none" w:sz="0" w:space="0" w:color="auto"/>
                <w:bottom w:val="none" w:sz="0" w:space="0" w:color="auto"/>
                <w:right w:val="none" w:sz="0" w:space="0" w:color="auto"/>
              </w:divBdr>
            </w:div>
            <w:div w:id="1879003084">
              <w:marLeft w:val="0"/>
              <w:marRight w:val="0"/>
              <w:marTop w:val="0"/>
              <w:marBottom w:val="0"/>
              <w:divBdr>
                <w:top w:val="none" w:sz="0" w:space="0" w:color="auto"/>
                <w:left w:val="none" w:sz="0" w:space="0" w:color="auto"/>
                <w:bottom w:val="none" w:sz="0" w:space="0" w:color="auto"/>
                <w:right w:val="none" w:sz="0" w:space="0" w:color="auto"/>
              </w:divBdr>
            </w:div>
            <w:div w:id="1408306632">
              <w:marLeft w:val="0"/>
              <w:marRight w:val="0"/>
              <w:marTop w:val="0"/>
              <w:marBottom w:val="0"/>
              <w:divBdr>
                <w:top w:val="none" w:sz="0" w:space="0" w:color="auto"/>
                <w:left w:val="none" w:sz="0" w:space="0" w:color="auto"/>
                <w:bottom w:val="none" w:sz="0" w:space="0" w:color="auto"/>
                <w:right w:val="none" w:sz="0" w:space="0" w:color="auto"/>
              </w:divBdr>
            </w:div>
            <w:div w:id="932081606">
              <w:marLeft w:val="0"/>
              <w:marRight w:val="0"/>
              <w:marTop w:val="0"/>
              <w:marBottom w:val="0"/>
              <w:divBdr>
                <w:top w:val="none" w:sz="0" w:space="0" w:color="auto"/>
                <w:left w:val="none" w:sz="0" w:space="0" w:color="auto"/>
                <w:bottom w:val="none" w:sz="0" w:space="0" w:color="auto"/>
                <w:right w:val="none" w:sz="0" w:space="0" w:color="auto"/>
              </w:divBdr>
            </w:div>
            <w:div w:id="958102070">
              <w:marLeft w:val="0"/>
              <w:marRight w:val="0"/>
              <w:marTop w:val="0"/>
              <w:marBottom w:val="0"/>
              <w:divBdr>
                <w:top w:val="none" w:sz="0" w:space="0" w:color="auto"/>
                <w:left w:val="none" w:sz="0" w:space="0" w:color="auto"/>
                <w:bottom w:val="none" w:sz="0" w:space="0" w:color="auto"/>
                <w:right w:val="none" w:sz="0" w:space="0" w:color="auto"/>
              </w:divBdr>
            </w:div>
            <w:div w:id="89204351">
              <w:marLeft w:val="0"/>
              <w:marRight w:val="0"/>
              <w:marTop w:val="0"/>
              <w:marBottom w:val="0"/>
              <w:divBdr>
                <w:top w:val="none" w:sz="0" w:space="0" w:color="auto"/>
                <w:left w:val="none" w:sz="0" w:space="0" w:color="auto"/>
                <w:bottom w:val="none" w:sz="0" w:space="0" w:color="auto"/>
                <w:right w:val="none" w:sz="0" w:space="0" w:color="auto"/>
              </w:divBdr>
            </w:div>
            <w:div w:id="1697850577">
              <w:marLeft w:val="0"/>
              <w:marRight w:val="0"/>
              <w:marTop w:val="0"/>
              <w:marBottom w:val="0"/>
              <w:divBdr>
                <w:top w:val="none" w:sz="0" w:space="0" w:color="auto"/>
                <w:left w:val="none" w:sz="0" w:space="0" w:color="auto"/>
                <w:bottom w:val="none" w:sz="0" w:space="0" w:color="auto"/>
                <w:right w:val="none" w:sz="0" w:space="0" w:color="auto"/>
              </w:divBdr>
            </w:div>
            <w:div w:id="1820994904">
              <w:marLeft w:val="0"/>
              <w:marRight w:val="0"/>
              <w:marTop w:val="0"/>
              <w:marBottom w:val="0"/>
              <w:divBdr>
                <w:top w:val="none" w:sz="0" w:space="0" w:color="auto"/>
                <w:left w:val="none" w:sz="0" w:space="0" w:color="auto"/>
                <w:bottom w:val="none" w:sz="0" w:space="0" w:color="auto"/>
                <w:right w:val="none" w:sz="0" w:space="0" w:color="auto"/>
              </w:divBdr>
            </w:div>
            <w:div w:id="661273558">
              <w:marLeft w:val="0"/>
              <w:marRight w:val="0"/>
              <w:marTop w:val="0"/>
              <w:marBottom w:val="0"/>
              <w:divBdr>
                <w:top w:val="none" w:sz="0" w:space="0" w:color="auto"/>
                <w:left w:val="none" w:sz="0" w:space="0" w:color="auto"/>
                <w:bottom w:val="none" w:sz="0" w:space="0" w:color="auto"/>
                <w:right w:val="none" w:sz="0" w:space="0" w:color="auto"/>
              </w:divBdr>
            </w:div>
            <w:div w:id="695152464">
              <w:marLeft w:val="0"/>
              <w:marRight w:val="0"/>
              <w:marTop w:val="0"/>
              <w:marBottom w:val="0"/>
              <w:divBdr>
                <w:top w:val="none" w:sz="0" w:space="0" w:color="auto"/>
                <w:left w:val="none" w:sz="0" w:space="0" w:color="auto"/>
                <w:bottom w:val="none" w:sz="0" w:space="0" w:color="auto"/>
                <w:right w:val="none" w:sz="0" w:space="0" w:color="auto"/>
              </w:divBdr>
            </w:div>
            <w:div w:id="790976656">
              <w:marLeft w:val="0"/>
              <w:marRight w:val="0"/>
              <w:marTop w:val="0"/>
              <w:marBottom w:val="0"/>
              <w:divBdr>
                <w:top w:val="none" w:sz="0" w:space="0" w:color="auto"/>
                <w:left w:val="none" w:sz="0" w:space="0" w:color="auto"/>
                <w:bottom w:val="none" w:sz="0" w:space="0" w:color="auto"/>
                <w:right w:val="none" w:sz="0" w:space="0" w:color="auto"/>
              </w:divBdr>
            </w:div>
            <w:div w:id="652563659">
              <w:marLeft w:val="0"/>
              <w:marRight w:val="0"/>
              <w:marTop w:val="0"/>
              <w:marBottom w:val="0"/>
              <w:divBdr>
                <w:top w:val="none" w:sz="0" w:space="0" w:color="auto"/>
                <w:left w:val="none" w:sz="0" w:space="0" w:color="auto"/>
                <w:bottom w:val="none" w:sz="0" w:space="0" w:color="auto"/>
                <w:right w:val="none" w:sz="0" w:space="0" w:color="auto"/>
              </w:divBdr>
            </w:div>
            <w:div w:id="366299648">
              <w:marLeft w:val="0"/>
              <w:marRight w:val="0"/>
              <w:marTop w:val="0"/>
              <w:marBottom w:val="0"/>
              <w:divBdr>
                <w:top w:val="none" w:sz="0" w:space="0" w:color="auto"/>
                <w:left w:val="none" w:sz="0" w:space="0" w:color="auto"/>
                <w:bottom w:val="none" w:sz="0" w:space="0" w:color="auto"/>
                <w:right w:val="none" w:sz="0" w:space="0" w:color="auto"/>
              </w:divBdr>
            </w:div>
            <w:div w:id="1853911735">
              <w:marLeft w:val="0"/>
              <w:marRight w:val="0"/>
              <w:marTop w:val="0"/>
              <w:marBottom w:val="0"/>
              <w:divBdr>
                <w:top w:val="none" w:sz="0" w:space="0" w:color="auto"/>
                <w:left w:val="none" w:sz="0" w:space="0" w:color="auto"/>
                <w:bottom w:val="none" w:sz="0" w:space="0" w:color="auto"/>
                <w:right w:val="none" w:sz="0" w:space="0" w:color="auto"/>
              </w:divBdr>
            </w:div>
            <w:div w:id="332225405">
              <w:marLeft w:val="0"/>
              <w:marRight w:val="0"/>
              <w:marTop w:val="0"/>
              <w:marBottom w:val="0"/>
              <w:divBdr>
                <w:top w:val="none" w:sz="0" w:space="0" w:color="auto"/>
                <w:left w:val="none" w:sz="0" w:space="0" w:color="auto"/>
                <w:bottom w:val="none" w:sz="0" w:space="0" w:color="auto"/>
                <w:right w:val="none" w:sz="0" w:space="0" w:color="auto"/>
              </w:divBdr>
            </w:div>
            <w:div w:id="1684897179">
              <w:marLeft w:val="0"/>
              <w:marRight w:val="0"/>
              <w:marTop w:val="0"/>
              <w:marBottom w:val="0"/>
              <w:divBdr>
                <w:top w:val="none" w:sz="0" w:space="0" w:color="auto"/>
                <w:left w:val="none" w:sz="0" w:space="0" w:color="auto"/>
                <w:bottom w:val="none" w:sz="0" w:space="0" w:color="auto"/>
                <w:right w:val="none" w:sz="0" w:space="0" w:color="auto"/>
              </w:divBdr>
            </w:div>
            <w:div w:id="1409187457">
              <w:marLeft w:val="0"/>
              <w:marRight w:val="0"/>
              <w:marTop w:val="0"/>
              <w:marBottom w:val="0"/>
              <w:divBdr>
                <w:top w:val="none" w:sz="0" w:space="0" w:color="auto"/>
                <w:left w:val="none" w:sz="0" w:space="0" w:color="auto"/>
                <w:bottom w:val="none" w:sz="0" w:space="0" w:color="auto"/>
                <w:right w:val="none" w:sz="0" w:space="0" w:color="auto"/>
              </w:divBdr>
            </w:div>
            <w:div w:id="1508206362">
              <w:marLeft w:val="0"/>
              <w:marRight w:val="0"/>
              <w:marTop w:val="0"/>
              <w:marBottom w:val="0"/>
              <w:divBdr>
                <w:top w:val="none" w:sz="0" w:space="0" w:color="auto"/>
                <w:left w:val="none" w:sz="0" w:space="0" w:color="auto"/>
                <w:bottom w:val="none" w:sz="0" w:space="0" w:color="auto"/>
                <w:right w:val="none" w:sz="0" w:space="0" w:color="auto"/>
              </w:divBdr>
            </w:div>
            <w:div w:id="2055881977">
              <w:marLeft w:val="0"/>
              <w:marRight w:val="0"/>
              <w:marTop w:val="0"/>
              <w:marBottom w:val="0"/>
              <w:divBdr>
                <w:top w:val="none" w:sz="0" w:space="0" w:color="auto"/>
                <w:left w:val="none" w:sz="0" w:space="0" w:color="auto"/>
                <w:bottom w:val="none" w:sz="0" w:space="0" w:color="auto"/>
                <w:right w:val="none" w:sz="0" w:space="0" w:color="auto"/>
              </w:divBdr>
            </w:div>
            <w:div w:id="560604151">
              <w:marLeft w:val="0"/>
              <w:marRight w:val="0"/>
              <w:marTop w:val="0"/>
              <w:marBottom w:val="0"/>
              <w:divBdr>
                <w:top w:val="none" w:sz="0" w:space="0" w:color="auto"/>
                <w:left w:val="none" w:sz="0" w:space="0" w:color="auto"/>
                <w:bottom w:val="none" w:sz="0" w:space="0" w:color="auto"/>
                <w:right w:val="none" w:sz="0" w:space="0" w:color="auto"/>
              </w:divBdr>
            </w:div>
            <w:div w:id="1577010086">
              <w:marLeft w:val="0"/>
              <w:marRight w:val="0"/>
              <w:marTop w:val="0"/>
              <w:marBottom w:val="0"/>
              <w:divBdr>
                <w:top w:val="none" w:sz="0" w:space="0" w:color="auto"/>
                <w:left w:val="none" w:sz="0" w:space="0" w:color="auto"/>
                <w:bottom w:val="none" w:sz="0" w:space="0" w:color="auto"/>
                <w:right w:val="none" w:sz="0" w:space="0" w:color="auto"/>
              </w:divBdr>
            </w:div>
            <w:div w:id="1704593822">
              <w:marLeft w:val="0"/>
              <w:marRight w:val="0"/>
              <w:marTop w:val="0"/>
              <w:marBottom w:val="0"/>
              <w:divBdr>
                <w:top w:val="none" w:sz="0" w:space="0" w:color="auto"/>
                <w:left w:val="none" w:sz="0" w:space="0" w:color="auto"/>
                <w:bottom w:val="none" w:sz="0" w:space="0" w:color="auto"/>
                <w:right w:val="none" w:sz="0" w:space="0" w:color="auto"/>
              </w:divBdr>
            </w:div>
            <w:div w:id="232937487">
              <w:marLeft w:val="0"/>
              <w:marRight w:val="0"/>
              <w:marTop w:val="0"/>
              <w:marBottom w:val="0"/>
              <w:divBdr>
                <w:top w:val="none" w:sz="0" w:space="0" w:color="auto"/>
                <w:left w:val="none" w:sz="0" w:space="0" w:color="auto"/>
                <w:bottom w:val="none" w:sz="0" w:space="0" w:color="auto"/>
                <w:right w:val="none" w:sz="0" w:space="0" w:color="auto"/>
              </w:divBdr>
            </w:div>
            <w:div w:id="1591238095">
              <w:marLeft w:val="0"/>
              <w:marRight w:val="0"/>
              <w:marTop w:val="0"/>
              <w:marBottom w:val="0"/>
              <w:divBdr>
                <w:top w:val="none" w:sz="0" w:space="0" w:color="auto"/>
                <w:left w:val="none" w:sz="0" w:space="0" w:color="auto"/>
                <w:bottom w:val="none" w:sz="0" w:space="0" w:color="auto"/>
                <w:right w:val="none" w:sz="0" w:space="0" w:color="auto"/>
              </w:divBdr>
            </w:div>
            <w:div w:id="2032952191">
              <w:marLeft w:val="0"/>
              <w:marRight w:val="0"/>
              <w:marTop w:val="0"/>
              <w:marBottom w:val="0"/>
              <w:divBdr>
                <w:top w:val="none" w:sz="0" w:space="0" w:color="auto"/>
                <w:left w:val="none" w:sz="0" w:space="0" w:color="auto"/>
                <w:bottom w:val="none" w:sz="0" w:space="0" w:color="auto"/>
                <w:right w:val="none" w:sz="0" w:space="0" w:color="auto"/>
              </w:divBdr>
            </w:div>
            <w:div w:id="619998190">
              <w:marLeft w:val="0"/>
              <w:marRight w:val="0"/>
              <w:marTop w:val="0"/>
              <w:marBottom w:val="0"/>
              <w:divBdr>
                <w:top w:val="none" w:sz="0" w:space="0" w:color="auto"/>
                <w:left w:val="none" w:sz="0" w:space="0" w:color="auto"/>
                <w:bottom w:val="none" w:sz="0" w:space="0" w:color="auto"/>
                <w:right w:val="none" w:sz="0" w:space="0" w:color="auto"/>
              </w:divBdr>
            </w:div>
            <w:div w:id="1114132744">
              <w:marLeft w:val="0"/>
              <w:marRight w:val="0"/>
              <w:marTop w:val="0"/>
              <w:marBottom w:val="0"/>
              <w:divBdr>
                <w:top w:val="none" w:sz="0" w:space="0" w:color="auto"/>
                <w:left w:val="none" w:sz="0" w:space="0" w:color="auto"/>
                <w:bottom w:val="none" w:sz="0" w:space="0" w:color="auto"/>
                <w:right w:val="none" w:sz="0" w:space="0" w:color="auto"/>
              </w:divBdr>
            </w:div>
            <w:div w:id="1376737012">
              <w:marLeft w:val="0"/>
              <w:marRight w:val="0"/>
              <w:marTop w:val="0"/>
              <w:marBottom w:val="0"/>
              <w:divBdr>
                <w:top w:val="none" w:sz="0" w:space="0" w:color="auto"/>
                <w:left w:val="none" w:sz="0" w:space="0" w:color="auto"/>
                <w:bottom w:val="none" w:sz="0" w:space="0" w:color="auto"/>
                <w:right w:val="none" w:sz="0" w:space="0" w:color="auto"/>
              </w:divBdr>
            </w:div>
            <w:div w:id="1568299690">
              <w:marLeft w:val="0"/>
              <w:marRight w:val="0"/>
              <w:marTop w:val="0"/>
              <w:marBottom w:val="0"/>
              <w:divBdr>
                <w:top w:val="none" w:sz="0" w:space="0" w:color="auto"/>
                <w:left w:val="none" w:sz="0" w:space="0" w:color="auto"/>
                <w:bottom w:val="none" w:sz="0" w:space="0" w:color="auto"/>
                <w:right w:val="none" w:sz="0" w:space="0" w:color="auto"/>
              </w:divBdr>
            </w:div>
            <w:div w:id="1408304645">
              <w:marLeft w:val="0"/>
              <w:marRight w:val="0"/>
              <w:marTop w:val="0"/>
              <w:marBottom w:val="0"/>
              <w:divBdr>
                <w:top w:val="none" w:sz="0" w:space="0" w:color="auto"/>
                <w:left w:val="none" w:sz="0" w:space="0" w:color="auto"/>
                <w:bottom w:val="none" w:sz="0" w:space="0" w:color="auto"/>
                <w:right w:val="none" w:sz="0" w:space="0" w:color="auto"/>
              </w:divBdr>
            </w:div>
            <w:div w:id="1950703119">
              <w:marLeft w:val="0"/>
              <w:marRight w:val="0"/>
              <w:marTop w:val="0"/>
              <w:marBottom w:val="0"/>
              <w:divBdr>
                <w:top w:val="none" w:sz="0" w:space="0" w:color="auto"/>
                <w:left w:val="none" w:sz="0" w:space="0" w:color="auto"/>
                <w:bottom w:val="none" w:sz="0" w:space="0" w:color="auto"/>
                <w:right w:val="none" w:sz="0" w:space="0" w:color="auto"/>
              </w:divBdr>
            </w:div>
            <w:div w:id="442387259">
              <w:marLeft w:val="0"/>
              <w:marRight w:val="0"/>
              <w:marTop w:val="0"/>
              <w:marBottom w:val="0"/>
              <w:divBdr>
                <w:top w:val="none" w:sz="0" w:space="0" w:color="auto"/>
                <w:left w:val="none" w:sz="0" w:space="0" w:color="auto"/>
                <w:bottom w:val="none" w:sz="0" w:space="0" w:color="auto"/>
                <w:right w:val="none" w:sz="0" w:space="0" w:color="auto"/>
              </w:divBdr>
            </w:div>
            <w:div w:id="843592633">
              <w:marLeft w:val="0"/>
              <w:marRight w:val="0"/>
              <w:marTop w:val="0"/>
              <w:marBottom w:val="0"/>
              <w:divBdr>
                <w:top w:val="none" w:sz="0" w:space="0" w:color="auto"/>
                <w:left w:val="none" w:sz="0" w:space="0" w:color="auto"/>
                <w:bottom w:val="none" w:sz="0" w:space="0" w:color="auto"/>
                <w:right w:val="none" w:sz="0" w:space="0" w:color="auto"/>
              </w:divBdr>
            </w:div>
            <w:div w:id="1767116833">
              <w:marLeft w:val="0"/>
              <w:marRight w:val="0"/>
              <w:marTop w:val="0"/>
              <w:marBottom w:val="0"/>
              <w:divBdr>
                <w:top w:val="none" w:sz="0" w:space="0" w:color="auto"/>
                <w:left w:val="none" w:sz="0" w:space="0" w:color="auto"/>
                <w:bottom w:val="none" w:sz="0" w:space="0" w:color="auto"/>
                <w:right w:val="none" w:sz="0" w:space="0" w:color="auto"/>
              </w:divBdr>
            </w:div>
            <w:div w:id="1070536656">
              <w:marLeft w:val="0"/>
              <w:marRight w:val="0"/>
              <w:marTop w:val="0"/>
              <w:marBottom w:val="0"/>
              <w:divBdr>
                <w:top w:val="none" w:sz="0" w:space="0" w:color="auto"/>
                <w:left w:val="none" w:sz="0" w:space="0" w:color="auto"/>
                <w:bottom w:val="none" w:sz="0" w:space="0" w:color="auto"/>
                <w:right w:val="none" w:sz="0" w:space="0" w:color="auto"/>
              </w:divBdr>
            </w:div>
            <w:div w:id="120347716">
              <w:marLeft w:val="0"/>
              <w:marRight w:val="0"/>
              <w:marTop w:val="0"/>
              <w:marBottom w:val="0"/>
              <w:divBdr>
                <w:top w:val="none" w:sz="0" w:space="0" w:color="auto"/>
                <w:left w:val="none" w:sz="0" w:space="0" w:color="auto"/>
                <w:bottom w:val="none" w:sz="0" w:space="0" w:color="auto"/>
                <w:right w:val="none" w:sz="0" w:space="0" w:color="auto"/>
              </w:divBdr>
            </w:div>
            <w:div w:id="1105926095">
              <w:marLeft w:val="0"/>
              <w:marRight w:val="0"/>
              <w:marTop w:val="0"/>
              <w:marBottom w:val="0"/>
              <w:divBdr>
                <w:top w:val="none" w:sz="0" w:space="0" w:color="auto"/>
                <w:left w:val="none" w:sz="0" w:space="0" w:color="auto"/>
                <w:bottom w:val="none" w:sz="0" w:space="0" w:color="auto"/>
                <w:right w:val="none" w:sz="0" w:space="0" w:color="auto"/>
              </w:divBdr>
            </w:div>
            <w:div w:id="1588997081">
              <w:marLeft w:val="0"/>
              <w:marRight w:val="0"/>
              <w:marTop w:val="0"/>
              <w:marBottom w:val="0"/>
              <w:divBdr>
                <w:top w:val="none" w:sz="0" w:space="0" w:color="auto"/>
                <w:left w:val="none" w:sz="0" w:space="0" w:color="auto"/>
                <w:bottom w:val="none" w:sz="0" w:space="0" w:color="auto"/>
                <w:right w:val="none" w:sz="0" w:space="0" w:color="auto"/>
              </w:divBdr>
            </w:div>
            <w:div w:id="1270159632">
              <w:marLeft w:val="0"/>
              <w:marRight w:val="0"/>
              <w:marTop w:val="0"/>
              <w:marBottom w:val="0"/>
              <w:divBdr>
                <w:top w:val="none" w:sz="0" w:space="0" w:color="auto"/>
                <w:left w:val="none" w:sz="0" w:space="0" w:color="auto"/>
                <w:bottom w:val="none" w:sz="0" w:space="0" w:color="auto"/>
                <w:right w:val="none" w:sz="0" w:space="0" w:color="auto"/>
              </w:divBdr>
            </w:div>
            <w:div w:id="214893850">
              <w:marLeft w:val="0"/>
              <w:marRight w:val="0"/>
              <w:marTop w:val="0"/>
              <w:marBottom w:val="0"/>
              <w:divBdr>
                <w:top w:val="none" w:sz="0" w:space="0" w:color="auto"/>
                <w:left w:val="none" w:sz="0" w:space="0" w:color="auto"/>
                <w:bottom w:val="none" w:sz="0" w:space="0" w:color="auto"/>
                <w:right w:val="none" w:sz="0" w:space="0" w:color="auto"/>
              </w:divBdr>
            </w:div>
            <w:div w:id="1252546492">
              <w:marLeft w:val="0"/>
              <w:marRight w:val="0"/>
              <w:marTop w:val="0"/>
              <w:marBottom w:val="0"/>
              <w:divBdr>
                <w:top w:val="none" w:sz="0" w:space="0" w:color="auto"/>
                <w:left w:val="none" w:sz="0" w:space="0" w:color="auto"/>
                <w:bottom w:val="none" w:sz="0" w:space="0" w:color="auto"/>
                <w:right w:val="none" w:sz="0" w:space="0" w:color="auto"/>
              </w:divBdr>
            </w:div>
            <w:div w:id="1828014498">
              <w:marLeft w:val="0"/>
              <w:marRight w:val="0"/>
              <w:marTop w:val="0"/>
              <w:marBottom w:val="0"/>
              <w:divBdr>
                <w:top w:val="none" w:sz="0" w:space="0" w:color="auto"/>
                <w:left w:val="none" w:sz="0" w:space="0" w:color="auto"/>
                <w:bottom w:val="none" w:sz="0" w:space="0" w:color="auto"/>
                <w:right w:val="none" w:sz="0" w:space="0" w:color="auto"/>
              </w:divBdr>
            </w:div>
            <w:div w:id="1970352042">
              <w:marLeft w:val="0"/>
              <w:marRight w:val="0"/>
              <w:marTop w:val="0"/>
              <w:marBottom w:val="0"/>
              <w:divBdr>
                <w:top w:val="none" w:sz="0" w:space="0" w:color="auto"/>
                <w:left w:val="none" w:sz="0" w:space="0" w:color="auto"/>
                <w:bottom w:val="none" w:sz="0" w:space="0" w:color="auto"/>
                <w:right w:val="none" w:sz="0" w:space="0" w:color="auto"/>
              </w:divBdr>
            </w:div>
            <w:div w:id="547693756">
              <w:marLeft w:val="0"/>
              <w:marRight w:val="0"/>
              <w:marTop w:val="0"/>
              <w:marBottom w:val="0"/>
              <w:divBdr>
                <w:top w:val="none" w:sz="0" w:space="0" w:color="auto"/>
                <w:left w:val="none" w:sz="0" w:space="0" w:color="auto"/>
                <w:bottom w:val="none" w:sz="0" w:space="0" w:color="auto"/>
                <w:right w:val="none" w:sz="0" w:space="0" w:color="auto"/>
              </w:divBdr>
            </w:div>
            <w:div w:id="1172404833">
              <w:marLeft w:val="0"/>
              <w:marRight w:val="0"/>
              <w:marTop w:val="0"/>
              <w:marBottom w:val="0"/>
              <w:divBdr>
                <w:top w:val="none" w:sz="0" w:space="0" w:color="auto"/>
                <w:left w:val="none" w:sz="0" w:space="0" w:color="auto"/>
                <w:bottom w:val="none" w:sz="0" w:space="0" w:color="auto"/>
                <w:right w:val="none" w:sz="0" w:space="0" w:color="auto"/>
              </w:divBdr>
            </w:div>
            <w:div w:id="427041897">
              <w:marLeft w:val="0"/>
              <w:marRight w:val="0"/>
              <w:marTop w:val="0"/>
              <w:marBottom w:val="0"/>
              <w:divBdr>
                <w:top w:val="none" w:sz="0" w:space="0" w:color="auto"/>
                <w:left w:val="none" w:sz="0" w:space="0" w:color="auto"/>
                <w:bottom w:val="none" w:sz="0" w:space="0" w:color="auto"/>
                <w:right w:val="none" w:sz="0" w:space="0" w:color="auto"/>
              </w:divBdr>
            </w:div>
            <w:div w:id="1401753291">
              <w:marLeft w:val="0"/>
              <w:marRight w:val="0"/>
              <w:marTop w:val="0"/>
              <w:marBottom w:val="0"/>
              <w:divBdr>
                <w:top w:val="none" w:sz="0" w:space="0" w:color="auto"/>
                <w:left w:val="none" w:sz="0" w:space="0" w:color="auto"/>
                <w:bottom w:val="none" w:sz="0" w:space="0" w:color="auto"/>
                <w:right w:val="none" w:sz="0" w:space="0" w:color="auto"/>
              </w:divBdr>
            </w:div>
            <w:div w:id="2134714952">
              <w:marLeft w:val="0"/>
              <w:marRight w:val="0"/>
              <w:marTop w:val="0"/>
              <w:marBottom w:val="0"/>
              <w:divBdr>
                <w:top w:val="none" w:sz="0" w:space="0" w:color="auto"/>
                <w:left w:val="none" w:sz="0" w:space="0" w:color="auto"/>
                <w:bottom w:val="none" w:sz="0" w:space="0" w:color="auto"/>
                <w:right w:val="none" w:sz="0" w:space="0" w:color="auto"/>
              </w:divBdr>
            </w:div>
            <w:div w:id="562453729">
              <w:marLeft w:val="0"/>
              <w:marRight w:val="0"/>
              <w:marTop w:val="0"/>
              <w:marBottom w:val="0"/>
              <w:divBdr>
                <w:top w:val="none" w:sz="0" w:space="0" w:color="auto"/>
                <w:left w:val="none" w:sz="0" w:space="0" w:color="auto"/>
                <w:bottom w:val="none" w:sz="0" w:space="0" w:color="auto"/>
                <w:right w:val="none" w:sz="0" w:space="0" w:color="auto"/>
              </w:divBdr>
            </w:div>
            <w:div w:id="1227061210">
              <w:marLeft w:val="0"/>
              <w:marRight w:val="0"/>
              <w:marTop w:val="0"/>
              <w:marBottom w:val="0"/>
              <w:divBdr>
                <w:top w:val="none" w:sz="0" w:space="0" w:color="auto"/>
                <w:left w:val="none" w:sz="0" w:space="0" w:color="auto"/>
                <w:bottom w:val="none" w:sz="0" w:space="0" w:color="auto"/>
                <w:right w:val="none" w:sz="0" w:space="0" w:color="auto"/>
              </w:divBdr>
            </w:div>
            <w:div w:id="389354424">
              <w:marLeft w:val="0"/>
              <w:marRight w:val="0"/>
              <w:marTop w:val="0"/>
              <w:marBottom w:val="0"/>
              <w:divBdr>
                <w:top w:val="none" w:sz="0" w:space="0" w:color="auto"/>
                <w:left w:val="none" w:sz="0" w:space="0" w:color="auto"/>
                <w:bottom w:val="none" w:sz="0" w:space="0" w:color="auto"/>
                <w:right w:val="none" w:sz="0" w:space="0" w:color="auto"/>
              </w:divBdr>
            </w:div>
            <w:div w:id="395126692">
              <w:marLeft w:val="0"/>
              <w:marRight w:val="0"/>
              <w:marTop w:val="0"/>
              <w:marBottom w:val="0"/>
              <w:divBdr>
                <w:top w:val="none" w:sz="0" w:space="0" w:color="auto"/>
                <w:left w:val="none" w:sz="0" w:space="0" w:color="auto"/>
                <w:bottom w:val="none" w:sz="0" w:space="0" w:color="auto"/>
                <w:right w:val="none" w:sz="0" w:space="0" w:color="auto"/>
              </w:divBdr>
            </w:div>
            <w:div w:id="1069113794">
              <w:marLeft w:val="0"/>
              <w:marRight w:val="0"/>
              <w:marTop w:val="0"/>
              <w:marBottom w:val="0"/>
              <w:divBdr>
                <w:top w:val="none" w:sz="0" w:space="0" w:color="auto"/>
                <w:left w:val="none" w:sz="0" w:space="0" w:color="auto"/>
                <w:bottom w:val="none" w:sz="0" w:space="0" w:color="auto"/>
                <w:right w:val="none" w:sz="0" w:space="0" w:color="auto"/>
              </w:divBdr>
            </w:div>
            <w:div w:id="2029596417">
              <w:marLeft w:val="0"/>
              <w:marRight w:val="0"/>
              <w:marTop w:val="0"/>
              <w:marBottom w:val="0"/>
              <w:divBdr>
                <w:top w:val="none" w:sz="0" w:space="0" w:color="auto"/>
                <w:left w:val="none" w:sz="0" w:space="0" w:color="auto"/>
                <w:bottom w:val="none" w:sz="0" w:space="0" w:color="auto"/>
                <w:right w:val="none" w:sz="0" w:space="0" w:color="auto"/>
              </w:divBdr>
            </w:div>
            <w:div w:id="1126777925">
              <w:marLeft w:val="0"/>
              <w:marRight w:val="0"/>
              <w:marTop w:val="0"/>
              <w:marBottom w:val="0"/>
              <w:divBdr>
                <w:top w:val="none" w:sz="0" w:space="0" w:color="auto"/>
                <w:left w:val="none" w:sz="0" w:space="0" w:color="auto"/>
                <w:bottom w:val="none" w:sz="0" w:space="0" w:color="auto"/>
                <w:right w:val="none" w:sz="0" w:space="0" w:color="auto"/>
              </w:divBdr>
            </w:div>
            <w:div w:id="346713570">
              <w:marLeft w:val="0"/>
              <w:marRight w:val="0"/>
              <w:marTop w:val="0"/>
              <w:marBottom w:val="0"/>
              <w:divBdr>
                <w:top w:val="none" w:sz="0" w:space="0" w:color="auto"/>
                <w:left w:val="none" w:sz="0" w:space="0" w:color="auto"/>
                <w:bottom w:val="none" w:sz="0" w:space="0" w:color="auto"/>
                <w:right w:val="none" w:sz="0" w:space="0" w:color="auto"/>
              </w:divBdr>
            </w:div>
            <w:div w:id="569539067">
              <w:marLeft w:val="0"/>
              <w:marRight w:val="0"/>
              <w:marTop w:val="0"/>
              <w:marBottom w:val="0"/>
              <w:divBdr>
                <w:top w:val="none" w:sz="0" w:space="0" w:color="auto"/>
                <w:left w:val="none" w:sz="0" w:space="0" w:color="auto"/>
                <w:bottom w:val="none" w:sz="0" w:space="0" w:color="auto"/>
                <w:right w:val="none" w:sz="0" w:space="0" w:color="auto"/>
              </w:divBdr>
            </w:div>
            <w:div w:id="1282492682">
              <w:marLeft w:val="0"/>
              <w:marRight w:val="0"/>
              <w:marTop w:val="0"/>
              <w:marBottom w:val="0"/>
              <w:divBdr>
                <w:top w:val="none" w:sz="0" w:space="0" w:color="auto"/>
                <w:left w:val="none" w:sz="0" w:space="0" w:color="auto"/>
                <w:bottom w:val="none" w:sz="0" w:space="0" w:color="auto"/>
                <w:right w:val="none" w:sz="0" w:space="0" w:color="auto"/>
              </w:divBdr>
            </w:div>
            <w:div w:id="492600679">
              <w:marLeft w:val="0"/>
              <w:marRight w:val="0"/>
              <w:marTop w:val="0"/>
              <w:marBottom w:val="0"/>
              <w:divBdr>
                <w:top w:val="none" w:sz="0" w:space="0" w:color="auto"/>
                <w:left w:val="none" w:sz="0" w:space="0" w:color="auto"/>
                <w:bottom w:val="none" w:sz="0" w:space="0" w:color="auto"/>
                <w:right w:val="none" w:sz="0" w:space="0" w:color="auto"/>
              </w:divBdr>
            </w:div>
            <w:div w:id="104009865">
              <w:marLeft w:val="0"/>
              <w:marRight w:val="0"/>
              <w:marTop w:val="0"/>
              <w:marBottom w:val="0"/>
              <w:divBdr>
                <w:top w:val="none" w:sz="0" w:space="0" w:color="auto"/>
                <w:left w:val="none" w:sz="0" w:space="0" w:color="auto"/>
                <w:bottom w:val="none" w:sz="0" w:space="0" w:color="auto"/>
                <w:right w:val="none" w:sz="0" w:space="0" w:color="auto"/>
              </w:divBdr>
            </w:div>
            <w:div w:id="1454983598">
              <w:marLeft w:val="0"/>
              <w:marRight w:val="0"/>
              <w:marTop w:val="0"/>
              <w:marBottom w:val="0"/>
              <w:divBdr>
                <w:top w:val="none" w:sz="0" w:space="0" w:color="auto"/>
                <w:left w:val="none" w:sz="0" w:space="0" w:color="auto"/>
                <w:bottom w:val="none" w:sz="0" w:space="0" w:color="auto"/>
                <w:right w:val="none" w:sz="0" w:space="0" w:color="auto"/>
              </w:divBdr>
            </w:div>
            <w:div w:id="1071539259">
              <w:marLeft w:val="0"/>
              <w:marRight w:val="0"/>
              <w:marTop w:val="0"/>
              <w:marBottom w:val="0"/>
              <w:divBdr>
                <w:top w:val="none" w:sz="0" w:space="0" w:color="auto"/>
                <w:left w:val="none" w:sz="0" w:space="0" w:color="auto"/>
                <w:bottom w:val="none" w:sz="0" w:space="0" w:color="auto"/>
                <w:right w:val="none" w:sz="0" w:space="0" w:color="auto"/>
              </w:divBdr>
            </w:div>
            <w:div w:id="1306279748">
              <w:marLeft w:val="0"/>
              <w:marRight w:val="0"/>
              <w:marTop w:val="0"/>
              <w:marBottom w:val="0"/>
              <w:divBdr>
                <w:top w:val="none" w:sz="0" w:space="0" w:color="auto"/>
                <w:left w:val="none" w:sz="0" w:space="0" w:color="auto"/>
                <w:bottom w:val="none" w:sz="0" w:space="0" w:color="auto"/>
                <w:right w:val="none" w:sz="0" w:space="0" w:color="auto"/>
              </w:divBdr>
            </w:div>
            <w:div w:id="945888832">
              <w:marLeft w:val="0"/>
              <w:marRight w:val="0"/>
              <w:marTop w:val="0"/>
              <w:marBottom w:val="0"/>
              <w:divBdr>
                <w:top w:val="none" w:sz="0" w:space="0" w:color="auto"/>
                <w:left w:val="none" w:sz="0" w:space="0" w:color="auto"/>
                <w:bottom w:val="none" w:sz="0" w:space="0" w:color="auto"/>
                <w:right w:val="none" w:sz="0" w:space="0" w:color="auto"/>
              </w:divBdr>
            </w:div>
            <w:div w:id="155078768">
              <w:marLeft w:val="0"/>
              <w:marRight w:val="0"/>
              <w:marTop w:val="0"/>
              <w:marBottom w:val="0"/>
              <w:divBdr>
                <w:top w:val="none" w:sz="0" w:space="0" w:color="auto"/>
                <w:left w:val="none" w:sz="0" w:space="0" w:color="auto"/>
                <w:bottom w:val="none" w:sz="0" w:space="0" w:color="auto"/>
                <w:right w:val="none" w:sz="0" w:space="0" w:color="auto"/>
              </w:divBdr>
            </w:div>
            <w:div w:id="1778479750">
              <w:marLeft w:val="0"/>
              <w:marRight w:val="0"/>
              <w:marTop w:val="0"/>
              <w:marBottom w:val="0"/>
              <w:divBdr>
                <w:top w:val="none" w:sz="0" w:space="0" w:color="auto"/>
                <w:left w:val="none" w:sz="0" w:space="0" w:color="auto"/>
                <w:bottom w:val="none" w:sz="0" w:space="0" w:color="auto"/>
                <w:right w:val="none" w:sz="0" w:space="0" w:color="auto"/>
              </w:divBdr>
            </w:div>
            <w:div w:id="784738707">
              <w:marLeft w:val="0"/>
              <w:marRight w:val="0"/>
              <w:marTop w:val="0"/>
              <w:marBottom w:val="0"/>
              <w:divBdr>
                <w:top w:val="none" w:sz="0" w:space="0" w:color="auto"/>
                <w:left w:val="none" w:sz="0" w:space="0" w:color="auto"/>
                <w:bottom w:val="none" w:sz="0" w:space="0" w:color="auto"/>
                <w:right w:val="none" w:sz="0" w:space="0" w:color="auto"/>
              </w:divBdr>
            </w:div>
            <w:div w:id="315110984">
              <w:marLeft w:val="0"/>
              <w:marRight w:val="0"/>
              <w:marTop w:val="0"/>
              <w:marBottom w:val="0"/>
              <w:divBdr>
                <w:top w:val="none" w:sz="0" w:space="0" w:color="auto"/>
                <w:left w:val="none" w:sz="0" w:space="0" w:color="auto"/>
                <w:bottom w:val="none" w:sz="0" w:space="0" w:color="auto"/>
                <w:right w:val="none" w:sz="0" w:space="0" w:color="auto"/>
              </w:divBdr>
            </w:div>
            <w:div w:id="212036612">
              <w:marLeft w:val="0"/>
              <w:marRight w:val="0"/>
              <w:marTop w:val="0"/>
              <w:marBottom w:val="0"/>
              <w:divBdr>
                <w:top w:val="none" w:sz="0" w:space="0" w:color="auto"/>
                <w:left w:val="none" w:sz="0" w:space="0" w:color="auto"/>
                <w:bottom w:val="none" w:sz="0" w:space="0" w:color="auto"/>
                <w:right w:val="none" w:sz="0" w:space="0" w:color="auto"/>
              </w:divBdr>
            </w:div>
            <w:div w:id="117452473">
              <w:marLeft w:val="0"/>
              <w:marRight w:val="0"/>
              <w:marTop w:val="0"/>
              <w:marBottom w:val="0"/>
              <w:divBdr>
                <w:top w:val="none" w:sz="0" w:space="0" w:color="auto"/>
                <w:left w:val="none" w:sz="0" w:space="0" w:color="auto"/>
                <w:bottom w:val="none" w:sz="0" w:space="0" w:color="auto"/>
                <w:right w:val="none" w:sz="0" w:space="0" w:color="auto"/>
              </w:divBdr>
            </w:div>
            <w:div w:id="69933735">
              <w:marLeft w:val="0"/>
              <w:marRight w:val="0"/>
              <w:marTop w:val="0"/>
              <w:marBottom w:val="0"/>
              <w:divBdr>
                <w:top w:val="none" w:sz="0" w:space="0" w:color="auto"/>
                <w:left w:val="none" w:sz="0" w:space="0" w:color="auto"/>
                <w:bottom w:val="none" w:sz="0" w:space="0" w:color="auto"/>
                <w:right w:val="none" w:sz="0" w:space="0" w:color="auto"/>
              </w:divBdr>
            </w:div>
            <w:div w:id="2089378076">
              <w:marLeft w:val="0"/>
              <w:marRight w:val="0"/>
              <w:marTop w:val="0"/>
              <w:marBottom w:val="0"/>
              <w:divBdr>
                <w:top w:val="none" w:sz="0" w:space="0" w:color="auto"/>
                <w:left w:val="none" w:sz="0" w:space="0" w:color="auto"/>
                <w:bottom w:val="none" w:sz="0" w:space="0" w:color="auto"/>
                <w:right w:val="none" w:sz="0" w:space="0" w:color="auto"/>
              </w:divBdr>
            </w:div>
            <w:div w:id="176382944">
              <w:marLeft w:val="0"/>
              <w:marRight w:val="0"/>
              <w:marTop w:val="0"/>
              <w:marBottom w:val="0"/>
              <w:divBdr>
                <w:top w:val="none" w:sz="0" w:space="0" w:color="auto"/>
                <w:left w:val="none" w:sz="0" w:space="0" w:color="auto"/>
                <w:bottom w:val="none" w:sz="0" w:space="0" w:color="auto"/>
                <w:right w:val="none" w:sz="0" w:space="0" w:color="auto"/>
              </w:divBdr>
            </w:div>
            <w:div w:id="693264985">
              <w:marLeft w:val="0"/>
              <w:marRight w:val="0"/>
              <w:marTop w:val="0"/>
              <w:marBottom w:val="0"/>
              <w:divBdr>
                <w:top w:val="none" w:sz="0" w:space="0" w:color="auto"/>
                <w:left w:val="none" w:sz="0" w:space="0" w:color="auto"/>
                <w:bottom w:val="none" w:sz="0" w:space="0" w:color="auto"/>
                <w:right w:val="none" w:sz="0" w:space="0" w:color="auto"/>
              </w:divBdr>
            </w:div>
            <w:div w:id="341123902">
              <w:marLeft w:val="0"/>
              <w:marRight w:val="0"/>
              <w:marTop w:val="0"/>
              <w:marBottom w:val="0"/>
              <w:divBdr>
                <w:top w:val="none" w:sz="0" w:space="0" w:color="auto"/>
                <w:left w:val="none" w:sz="0" w:space="0" w:color="auto"/>
                <w:bottom w:val="none" w:sz="0" w:space="0" w:color="auto"/>
                <w:right w:val="none" w:sz="0" w:space="0" w:color="auto"/>
              </w:divBdr>
            </w:div>
            <w:div w:id="497774423">
              <w:marLeft w:val="0"/>
              <w:marRight w:val="0"/>
              <w:marTop w:val="0"/>
              <w:marBottom w:val="0"/>
              <w:divBdr>
                <w:top w:val="none" w:sz="0" w:space="0" w:color="auto"/>
                <w:left w:val="none" w:sz="0" w:space="0" w:color="auto"/>
                <w:bottom w:val="none" w:sz="0" w:space="0" w:color="auto"/>
                <w:right w:val="none" w:sz="0" w:space="0" w:color="auto"/>
              </w:divBdr>
            </w:div>
            <w:div w:id="2098792187">
              <w:marLeft w:val="0"/>
              <w:marRight w:val="0"/>
              <w:marTop w:val="0"/>
              <w:marBottom w:val="0"/>
              <w:divBdr>
                <w:top w:val="none" w:sz="0" w:space="0" w:color="auto"/>
                <w:left w:val="none" w:sz="0" w:space="0" w:color="auto"/>
                <w:bottom w:val="none" w:sz="0" w:space="0" w:color="auto"/>
                <w:right w:val="none" w:sz="0" w:space="0" w:color="auto"/>
              </w:divBdr>
            </w:div>
            <w:div w:id="1553733386">
              <w:marLeft w:val="0"/>
              <w:marRight w:val="0"/>
              <w:marTop w:val="0"/>
              <w:marBottom w:val="0"/>
              <w:divBdr>
                <w:top w:val="none" w:sz="0" w:space="0" w:color="auto"/>
                <w:left w:val="none" w:sz="0" w:space="0" w:color="auto"/>
                <w:bottom w:val="none" w:sz="0" w:space="0" w:color="auto"/>
                <w:right w:val="none" w:sz="0" w:space="0" w:color="auto"/>
              </w:divBdr>
            </w:div>
            <w:div w:id="1869173259">
              <w:marLeft w:val="0"/>
              <w:marRight w:val="0"/>
              <w:marTop w:val="0"/>
              <w:marBottom w:val="0"/>
              <w:divBdr>
                <w:top w:val="none" w:sz="0" w:space="0" w:color="auto"/>
                <w:left w:val="none" w:sz="0" w:space="0" w:color="auto"/>
                <w:bottom w:val="none" w:sz="0" w:space="0" w:color="auto"/>
                <w:right w:val="none" w:sz="0" w:space="0" w:color="auto"/>
              </w:divBdr>
            </w:div>
            <w:div w:id="197280431">
              <w:marLeft w:val="0"/>
              <w:marRight w:val="0"/>
              <w:marTop w:val="0"/>
              <w:marBottom w:val="0"/>
              <w:divBdr>
                <w:top w:val="none" w:sz="0" w:space="0" w:color="auto"/>
                <w:left w:val="none" w:sz="0" w:space="0" w:color="auto"/>
                <w:bottom w:val="none" w:sz="0" w:space="0" w:color="auto"/>
                <w:right w:val="none" w:sz="0" w:space="0" w:color="auto"/>
              </w:divBdr>
            </w:div>
            <w:div w:id="1631090707">
              <w:marLeft w:val="0"/>
              <w:marRight w:val="0"/>
              <w:marTop w:val="0"/>
              <w:marBottom w:val="0"/>
              <w:divBdr>
                <w:top w:val="none" w:sz="0" w:space="0" w:color="auto"/>
                <w:left w:val="none" w:sz="0" w:space="0" w:color="auto"/>
                <w:bottom w:val="none" w:sz="0" w:space="0" w:color="auto"/>
                <w:right w:val="none" w:sz="0" w:space="0" w:color="auto"/>
              </w:divBdr>
            </w:div>
            <w:div w:id="162011629">
              <w:marLeft w:val="0"/>
              <w:marRight w:val="0"/>
              <w:marTop w:val="0"/>
              <w:marBottom w:val="0"/>
              <w:divBdr>
                <w:top w:val="none" w:sz="0" w:space="0" w:color="auto"/>
                <w:left w:val="none" w:sz="0" w:space="0" w:color="auto"/>
                <w:bottom w:val="none" w:sz="0" w:space="0" w:color="auto"/>
                <w:right w:val="none" w:sz="0" w:space="0" w:color="auto"/>
              </w:divBdr>
            </w:div>
            <w:div w:id="502011523">
              <w:marLeft w:val="0"/>
              <w:marRight w:val="0"/>
              <w:marTop w:val="0"/>
              <w:marBottom w:val="0"/>
              <w:divBdr>
                <w:top w:val="none" w:sz="0" w:space="0" w:color="auto"/>
                <w:left w:val="none" w:sz="0" w:space="0" w:color="auto"/>
                <w:bottom w:val="none" w:sz="0" w:space="0" w:color="auto"/>
                <w:right w:val="none" w:sz="0" w:space="0" w:color="auto"/>
              </w:divBdr>
            </w:div>
            <w:div w:id="481043401">
              <w:marLeft w:val="0"/>
              <w:marRight w:val="0"/>
              <w:marTop w:val="0"/>
              <w:marBottom w:val="0"/>
              <w:divBdr>
                <w:top w:val="none" w:sz="0" w:space="0" w:color="auto"/>
                <w:left w:val="none" w:sz="0" w:space="0" w:color="auto"/>
                <w:bottom w:val="none" w:sz="0" w:space="0" w:color="auto"/>
                <w:right w:val="none" w:sz="0" w:space="0" w:color="auto"/>
              </w:divBdr>
            </w:div>
            <w:div w:id="1782990481">
              <w:marLeft w:val="0"/>
              <w:marRight w:val="0"/>
              <w:marTop w:val="0"/>
              <w:marBottom w:val="0"/>
              <w:divBdr>
                <w:top w:val="none" w:sz="0" w:space="0" w:color="auto"/>
                <w:left w:val="none" w:sz="0" w:space="0" w:color="auto"/>
                <w:bottom w:val="none" w:sz="0" w:space="0" w:color="auto"/>
                <w:right w:val="none" w:sz="0" w:space="0" w:color="auto"/>
              </w:divBdr>
            </w:div>
            <w:div w:id="1127359032">
              <w:marLeft w:val="0"/>
              <w:marRight w:val="0"/>
              <w:marTop w:val="0"/>
              <w:marBottom w:val="0"/>
              <w:divBdr>
                <w:top w:val="none" w:sz="0" w:space="0" w:color="auto"/>
                <w:left w:val="none" w:sz="0" w:space="0" w:color="auto"/>
                <w:bottom w:val="none" w:sz="0" w:space="0" w:color="auto"/>
                <w:right w:val="none" w:sz="0" w:space="0" w:color="auto"/>
              </w:divBdr>
            </w:div>
            <w:div w:id="1482695597">
              <w:marLeft w:val="0"/>
              <w:marRight w:val="0"/>
              <w:marTop w:val="0"/>
              <w:marBottom w:val="0"/>
              <w:divBdr>
                <w:top w:val="none" w:sz="0" w:space="0" w:color="auto"/>
                <w:left w:val="none" w:sz="0" w:space="0" w:color="auto"/>
                <w:bottom w:val="none" w:sz="0" w:space="0" w:color="auto"/>
                <w:right w:val="none" w:sz="0" w:space="0" w:color="auto"/>
              </w:divBdr>
            </w:div>
            <w:div w:id="839200382">
              <w:marLeft w:val="0"/>
              <w:marRight w:val="0"/>
              <w:marTop w:val="0"/>
              <w:marBottom w:val="0"/>
              <w:divBdr>
                <w:top w:val="none" w:sz="0" w:space="0" w:color="auto"/>
                <w:left w:val="none" w:sz="0" w:space="0" w:color="auto"/>
                <w:bottom w:val="none" w:sz="0" w:space="0" w:color="auto"/>
                <w:right w:val="none" w:sz="0" w:space="0" w:color="auto"/>
              </w:divBdr>
            </w:div>
            <w:div w:id="673604532">
              <w:marLeft w:val="0"/>
              <w:marRight w:val="0"/>
              <w:marTop w:val="0"/>
              <w:marBottom w:val="0"/>
              <w:divBdr>
                <w:top w:val="none" w:sz="0" w:space="0" w:color="auto"/>
                <w:left w:val="none" w:sz="0" w:space="0" w:color="auto"/>
                <w:bottom w:val="none" w:sz="0" w:space="0" w:color="auto"/>
                <w:right w:val="none" w:sz="0" w:space="0" w:color="auto"/>
              </w:divBdr>
            </w:div>
            <w:div w:id="330303417">
              <w:marLeft w:val="0"/>
              <w:marRight w:val="0"/>
              <w:marTop w:val="0"/>
              <w:marBottom w:val="0"/>
              <w:divBdr>
                <w:top w:val="none" w:sz="0" w:space="0" w:color="auto"/>
                <w:left w:val="none" w:sz="0" w:space="0" w:color="auto"/>
                <w:bottom w:val="none" w:sz="0" w:space="0" w:color="auto"/>
                <w:right w:val="none" w:sz="0" w:space="0" w:color="auto"/>
              </w:divBdr>
            </w:div>
            <w:div w:id="1092356864">
              <w:marLeft w:val="0"/>
              <w:marRight w:val="0"/>
              <w:marTop w:val="0"/>
              <w:marBottom w:val="0"/>
              <w:divBdr>
                <w:top w:val="none" w:sz="0" w:space="0" w:color="auto"/>
                <w:left w:val="none" w:sz="0" w:space="0" w:color="auto"/>
                <w:bottom w:val="none" w:sz="0" w:space="0" w:color="auto"/>
                <w:right w:val="none" w:sz="0" w:space="0" w:color="auto"/>
              </w:divBdr>
            </w:div>
            <w:div w:id="433863903">
              <w:marLeft w:val="0"/>
              <w:marRight w:val="0"/>
              <w:marTop w:val="0"/>
              <w:marBottom w:val="0"/>
              <w:divBdr>
                <w:top w:val="none" w:sz="0" w:space="0" w:color="auto"/>
                <w:left w:val="none" w:sz="0" w:space="0" w:color="auto"/>
                <w:bottom w:val="none" w:sz="0" w:space="0" w:color="auto"/>
                <w:right w:val="none" w:sz="0" w:space="0" w:color="auto"/>
              </w:divBdr>
            </w:div>
            <w:div w:id="1133132468">
              <w:marLeft w:val="0"/>
              <w:marRight w:val="0"/>
              <w:marTop w:val="0"/>
              <w:marBottom w:val="0"/>
              <w:divBdr>
                <w:top w:val="none" w:sz="0" w:space="0" w:color="auto"/>
                <w:left w:val="none" w:sz="0" w:space="0" w:color="auto"/>
                <w:bottom w:val="none" w:sz="0" w:space="0" w:color="auto"/>
                <w:right w:val="none" w:sz="0" w:space="0" w:color="auto"/>
              </w:divBdr>
            </w:div>
            <w:div w:id="513225357">
              <w:marLeft w:val="0"/>
              <w:marRight w:val="0"/>
              <w:marTop w:val="0"/>
              <w:marBottom w:val="0"/>
              <w:divBdr>
                <w:top w:val="none" w:sz="0" w:space="0" w:color="auto"/>
                <w:left w:val="none" w:sz="0" w:space="0" w:color="auto"/>
                <w:bottom w:val="none" w:sz="0" w:space="0" w:color="auto"/>
                <w:right w:val="none" w:sz="0" w:space="0" w:color="auto"/>
              </w:divBdr>
            </w:div>
            <w:div w:id="1709138879">
              <w:marLeft w:val="0"/>
              <w:marRight w:val="0"/>
              <w:marTop w:val="0"/>
              <w:marBottom w:val="0"/>
              <w:divBdr>
                <w:top w:val="none" w:sz="0" w:space="0" w:color="auto"/>
                <w:left w:val="none" w:sz="0" w:space="0" w:color="auto"/>
                <w:bottom w:val="none" w:sz="0" w:space="0" w:color="auto"/>
                <w:right w:val="none" w:sz="0" w:space="0" w:color="auto"/>
              </w:divBdr>
            </w:div>
            <w:div w:id="832643879">
              <w:marLeft w:val="0"/>
              <w:marRight w:val="0"/>
              <w:marTop w:val="0"/>
              <w:marBottom w:val="0"/>
              <w:divBdr>
                <w:top w:val="none" w:sz="0" w:space="0" w:color="auto"/>
                <w:left w:val="none" w:sz="0" w:space="0" w:color="auto"/>
                <w:bottom w:val="none" w:sz="0" w:space="0" w:color="auto"/>
                <w:right w:val="none" w:sz="0" w:space="0" w:color="auto"/>
              </w:divBdr>
            </w:div>
            <w:div w:id="847788773">
              <w:marLeft w:val="0"/>
              <w:marRight w:val="0"/>
              <w:marTop w:val="0"/>
              <w:marBottom w:val="0"/>
              <w:divBdr>
                <w:top w:val="none" w:sz="0" w:space="0" w:color="auto"/>
                <w:left w:val="none" w:sz="0" w:space="0" w:color="auto"/>
                <w:bottom w:val="none" w:sz="0" w:space="0" w:color="auto"/>
                <w:right w:val="none" w:sz="0" w:space="0" w:color="auto"/>
              </w:divBdr>
            </w:div>
            <w:div w:id="2053770750">
              <w:marLeft w:val="0"/>
              <w:marRight w:val="0"/>
              <w:marTop w:val="0"/>
              <w:marBottom w:val="0"/>
              <w:divBdr>
                <w:top w:val="none" w:sz="0" w:space="0" w:color="auto"/>
                <w:left w:val="none" w:sz="0" w:space="0" w:color="auto"/>
                <w:bottom w:val="none" w:sz="0" w:space="0" w:color="auto"/>
                <w:right w:val="none" w:sz="0" w:space="0" w:color="auto"/>
              </w:divBdr>
            </w:div>
            <w:div w:id="1138886986">
              <w:marLeft w:val="0"/>
              <w:marRight w:val="0"/>
              <w:marTop w:val="0"/>
              <w:marBottom w:val="0"/>
              <w:divBdr>
                <w:top w:val="none" w:sz="0" w:space="0" w:color="auto"/>
                <w:left w:val="none" w:sz="0" w:space="0" w:color="auto"/>
                <w:bottom w:val="none" w:sz="0" w:space="0" w:color="auto"/>
                <w:right w:val="none" w:sz="0" w:space="0" w:color="auto"/>
              </w:divBdr>
            </w:div>
            <w:div w:id="1952398726">
              <w:marLeft w:val="0"/>
              <w:marRight w:val="0"/>
              <w:marTop w:val="0"/>
              <w:marBottom w:val="0"/>
              <w:divBdr>
                <w:top w:val="none" w:sz="0" w:space="0" w:color="auto"/>
                <w:left w:val="none" w:sz="0" w:space="0" w:color="auto"/>
                <w:bottom w:val="none" w:sz="0" w:space="0" w:color="auto"/>
                <w:right w:val="none" w:sz="0" w:space="0" w:color="auto"/>
              </w:divBdr>
            </w:div>
            <w:div w:id="1583949426">
              <w:marLeft w:val="0"/>
              <w:marRight w:val="0"/>
              <w:marTop w:val="0"/>
              <w:marBottom w:val="0"/>
              <w:divBdr>
                <w:top w:val="none" w:sz="0" w:space="0" w:color="auto"/>
                <w:left w:val="none" w:sz="0" w:space="0" w:color="auto"/>
                <w:bottom w:val="none" w:sz="0" w:space="0" w:color="auto"/>
                <w:right w:val="none" w:sz="0" w:space="0" w:color="auto"/>
              </w:divBdr>
            </w:div>
            <w:div w:id="77096855">
              <w:marLeft w:val="0"/>
              <w:marRight w:val="0"/>
              <w:marTop w:val="0"/>
              <w:marBottom w:val="0"/>
              <w:divBdr>
                <w:top w:val="none" w:sz="0" w:space="0" w:color="auto"/>
                <w:left w:val="none" w:sz="0" w:space="0" w:color="auto"/>
                <w:bottom w:val="none" w:sz="0" w:space="0" w:color="auto"/>
                <w:right w:val="none" w:sz="0" w:space="0" w:color="auto"/>
              </w:divBdr>
            </w:div>
            <w:div w:id="972520631">
              <w:marLeft w:val="0"/>
              <w:marRight w:val="0"/>
              <w:marTop w:val="0"/>
              <w:marBottom w:val="0"/>
              <w:divBdr>
                <w:top w:val="none" w:sz="0" w:space="0" w:color="auto"/>
                <w:left w:val="none" w:sz="0" w:space="0" w:color="auto"/>
                <w:bottom w:val="none" w:sz="0" w:space="0" w:color="auto"/>
                <w:right w:val="none" w:sz="0" w:space="0" w:color="auto"/>
              </w:divBdr>
            </w:div>
            <w:div w:id="417795923">
              <w:marLeft w:val="0"/>
              <w:marRight w:val="0"/>
              <w:marTop w:val="0"/>
              <w:marBottom w:val="0"/>
              <w:divBdr>
                <w:top w:val="none" w:sz="0" w:space="0" w:color="auto"/>
                <w:left w:val="none" w:sz="0" w:space="0" w:color="auto"/>
                <w:bottom w:val="none" w:sz="0" w:space="0" w:color="auto"/>
                <w:right w:val="none" w:sz="0" w:space="0" w:color="auto"/>
              </w:divBdr>
            </w:div>
            <w:div w:id="1637175366">
              <w:marLeft w:val="0"/>
              <w:marRight w:val="0"/>
              <w:marTop w:val="0"/>
              <w:marBottom w:val="0"/>
              <w:divBdr>
                <w:top w:val="none" w:sz="0" w:space="0" w:color="auto"/>
                <w:left w:val="none" w:sz="0" w:space="0" w:color="auto"/>
                <w:bottom w:val="none" w:sz="0" w:space="0" w:color="auto"/>
                <w:right w:val="none" w:sz="0" w:space="0" w:color="auto"/>
              </w:divBdr>
            </w:div>
            <w:div w:id="506478857">
              <w:marLeft w:val="0"/>
              <w:marRight w:val="0"/>
              <w:marTop w:val="0"/>
              <w:marBottom w:val="0"/>
              <w:divBdr>
                <w:top w:val="none" w:sz="0" w:space="0" w:color="auto"/>
                <w:left w:val="none" w:sz="0" w:space="0" w:color="auto"/>
                <w:bottom w:val="none" w:sz="0" w:space="0" w:color="auto"/>
                <w:right w:val="none" w:sz="0" w:space="0" w:color="auto"/>
              </w:divBdr>
            </w:div>
            <w:div w:id="342712186">
              <w:marLeft w:val="0"/>
              <w:marRight w:val="0"/>
              <w:marTop w:val="0"/>
              <w:marBottom w:val="0"/>
              <w:divBdr>
                <w:top w:val="none" w:sz="0" w:space="0" w:color="auto"/>
                <w:left w:val="none" w:sz="0" w:space="0" w:color="auto"/>
                <w:bottom w:val="none" w:sz="0" w:space="0" w:color="auto"/>
                <w:right w:val="none" w:sz="0" w:space="0" w:color="auto"/>
              </w:divBdr>
            </w:div>
            <w:div w:id="1971470901">
              <w:marLeft w:val="0"/>
              <w:marRight w:val="0"/>
              <w:marTop w:val="0"/>
              <w:marBottom w:val="0"/>
              <w:divBdr>
                <w:top w:val="none" w:sz="0" w:space="0" w:color="auto"/>
                <w:left w:val="none" w:sz="0" w:space="0" w:color="auto"/>
                <w:bottom w:val="none" w:sz="0" w:space="0" w:color="auto"/>
                <w:right w:val="none" w:sz="0" w:space="0" w:color="auto"/>
              </w:divBdr>
            </w:div>
            <w:div w:id="153763904">
              <w:marLeft w:val="0"/>
              <w:marRight w:val="0"/>
              <w:marTop w:val="0"/>
              <w:marBottom w:val="0"/>
              <w:divBdr>
                <w:top w:val="none" w:sz="0" w:space="0" w:color="auto"/>
                <w:left w:val="none" w:sz="0" w:space="0" w:color="auto"/>
                <w:bottom w:val="none" w:sz="0" w:space="0" w:color="auto"/>
                <w:right w:val="none" w:sz="0" w:space="0" w:color="auto"/>
              </w:divBdr>
            </w:div>
            <w:div w:id="86851728">
              <w:marLeft w:val="0"/>
              <w:marRight w:val="0"/>
              <w:marTop w:val="0"/>
              <w:marBottom w:val="0"/>
              <w:divBdr>
                <w:top w:val="none" w:sz="0" w:space="0" w:color="auto"/>
                <w:left w:val="none" w:sz="0" w:space="0" w:color="auto"/>
                <w:bottom w:val="none" w:sz="0" w:space="0" w:color="auto"/>
                <w:right w:val="none" w:sz="0" w:space="0" w:color="auto"/>
              </w:divBdr>
            </w:div>
            <w:div w:id="1614945579">
              <w:marLeft w:val="0"/>
              <w:marRight w:val="0"/>
              <w:marTop w:val="0"/>
              <w:marBottom w:val="0"/>
              <w:divBdr>
                <w:top w:val="none" w:sz="0" w:space="0" w:color="auto"/>
                <w:left w:val="none" w:sz="0" w:space="0" w:color="auto"/>
                <w:bottom w:val="none" w:sz="0" w:space="0" w:color="auto"/>
                <w:right w:val="none" w:sz="0" w:space="0" w:color="auto"/>
              </w:divBdr>
            </w:div>
            <w:div w:id="357780883">
              <w:marLeft w:val="0"/>
              <w:marRight w:val="0"/>
              <w:marTop w:val="0"/>
              <w:marBottom w:val="0"/>
              <w:divBdr>
                <w:top w:val="none" w:sz="0" w:space="0" w:color="auto"/>
                <w:left w:val="none" w:sz="0" w:space="0" w:color="auto"/>
                <w:bottom w:val="none" w:sz="0" w:space="0" w:color="auto"/>
                <w:right w:val="none" w:sz="0" w:space="0" w:color="auto"/>
              </w:divBdr>
            </w:div>
            <w:div w:id="605356448">
              <w:marLeft w:val="0"/>
              <w:marRight w:val="0"/>
              <w:marTop w:val="0"/>
              <w:marBottom w:val="0"/>
              <w:divBdr>
                <w:top w:val="none" w:sz="0" w:space="0" w:color="auto"/>
                <w:left w:val="none" w:sz="0" w:space="0" w:color="auto"/>
                <w:bottom w:val="none" w:sz="0" w:space="0" w:color="auto"/>
                <w:right w:val="none" w:sz="0" w:space="0" w:color="auto"/>
              </w:divBdr>
            </w:div>
            <w:div w:id="1347362039">
              <w:marLeft w:val="0"/>
              <w:marRight w:val="0"/>
              <w:marTop w:val="0"/>
              <w:marBottom w:val="0"/>
              <w:divBdr>
                <w:top w:val="none" w:sz="0" w:space="0" w:color="auto"/>
                <w:left w:val="none" w:sz="0" w:space="0" w:color="auto"/>
                <w:bottom w:val="none" w:sz="0" w:space="0" w:color="auto"/>
                <w:right w:val="none" w:sz="0" w:space="0" w:color="auto"/>
              </w:divBdr>
            </w:div>
            <w:div w:id="1105224519">
              <w:marLeft w:val="0"/>
              <w:marRight w:val="0"/>
              <w:marTop w:val="0"/>
              <w:marBottom w:val="0"/>
              <w:divBdr>
                <w:top w:val="none" w:sz="0" w:space="0" w:color="auto"/>
                <w:left w:val="none" w:sz="0" w:space="0" w:color="auto"/>
                <w:bottom w:val="none" w:sz="0" w:space="0" w:color="auto"/>
                <w:right w:val="none" w:sz="0" w:space="0" w:color="auto"/>
              </w:divBdr>
            </w:div>
            <w:div w:id="1124736285">
              <w:marLeft w:val="0"/>
              <w:marRight w:val="0"/>
              <w:marTop w:val="0"/>
              <w:marBottom w:val="0"/>
              <w:divBdr>
                <w:top w:val="none" w:sz="0" w:space="0" w:color="auto"/>
                <w:left w:val="none" w:sz="0" w:space="0" w:color="auto"/>
                <w:bottom w:val="none" w:sz="0" w:space="0" w:color="auto"/>
                <w:right w:val="none" w:sz="0" w:space="0" w:color="auto"/>
              </w:divBdr>
            </w:div>
            <w:div w:id="1846744591">
              <w:marLeft w:val="0"/>
              <w:marRight w:val="0"/>
              <w:marTop w:val="0"/>
              <w:marBottom w:val="0"/>
              <w:divBdr>
                <w:top w:val="none" w:sz="0" w:space="0" w:color="auto"/>
                <w:left w:val="none" w:sz="0" w:space="0" w:color="auto"/>
                <w:bottom w:val="none" w:sz="0" w:space="0" w:color="auto"/>
                <w:right w:val="none" w:sz="0" w:space="0" w:color="auto"/>
              </w:divBdr>
            </w:div>
            <w:div w:id="1372877187">
              <w:marLeft w:val="0"/>
              <w:marRight w:val="0"/>
              <w:marTop w:val="0"/>
              <w:marBottom w:val="0"/>
              <w:divBdr>
                <w:top w:val="none" w:sz="0" w:space="0" w:color="auto"/>
                <w:left w:val="none" w:sz="0" w:space="0" w:color="auto"/>
                <w:bottom w:val="none" w:sz="0" w:space="0" w:color="auto"/>
                <w:right w:val="none" w:sz="0" w:space="0" w:color="auto"/>
              </w:divBdr>
            </w:div>
            <w:div w:id="1700814105">
              <w:marLeft w:val="0"/>
              <w:marRight w:val="0"/>
              <w:marTop w:val="0"/>
              <w:marBottom w:val="0"/>
              <w:divBdr>
                <w:top w:val="none" w:sz="0" w:space="0" w:color="auto"/>
                <w:left w:val="none" w:sz="0" w:space="0" w:color="auto"/>
                <w:bottom w:val="none" w:sz="0" w:space="0" w:color="auto"/>
                <w:right w:val="none" w:sz="0" w:space="0" w:color="auto"/>
              </w:divBdr>
            </w:div>
            <w:div w:id="891305047">
              <w:marLeft w:val="0"/>
              <w:marRight w:val="0"/>
              <w:marTop w:val="0"/>
              <w:marBottom w:val="0"/>
              <w:divBdr>
                <w:top w:val="none" w:sz="0" w:space="0" w:color="auto"/>
                <w:left w:val="none" w:sz="0" w:space="0" w:color="auto"/>
                <w:bottom w:val="none" w:sz="0" w:space="0" w:color="auto"/>
                <w:right w:val="none" w:sz="0" w:space="0" w:color="auto"/>
              </w:divBdr>
            </w:div>
            <w:div w:id="2130540825">
              <w:marLeft w:val="0"/>
              <w:marRight w:val="0"/>
              <w:marTop w:val="0"/>
              <w:marBottom w:val="0"/>
              <w:divBdr>
                <w:top w:val="none" w:sz="0" w:space="0" w:color="auto"/>
                <w:left w:val="none" w:sz="0" w:space="0" w:color="auto"/>
                <w:bottom w:val="none" w:sz="0" w:space="0" w:color="auto"/>
                <w:right w:val="none" w:sz="0" w:space="0" w:color="auto"/>
              </w:divBdr>
            </w:div>
            <w:div w:id="1479030538">
              <w:marLeft w:val="0"/>
              <w:marRight w:val="0"/>
              <w:marTop w:val="0"/>
              <w:marBottom w:val="0"/>
              <w:divBdr>
                <w:top w:val="none" w:sz="0" w:space="0" w:color="auto"/>
                <w:left w:val="none" w:sz="0" w:space="0" w:color="auto"/>
                <w:bottom w:val="none" w:sz="0" w:space="0" w:color="auto"/>
                <w:right w:val="none" w:sz="0" w:space="0" w:color="auto"/>
              </w:divBdr>
            </w:div>
            <w:div w:id="285743064">
              <w:marLeft w:val="0"/>
              <w:marRight w:val="0"/>
              <w:marTop w:val="0"/>
              <w:marBottom w:val="0"/>
              <w:divBdr>
                <w:top w:val="none" w:sz="0" w:space="0" w:color="auto"/>
                <w:left w:val="none" w:sz="0" w:space="0" w:color="auto"/>
                <w:bottom w:val="none" w:sz="0" w:space="0" w:color="auto"/>
                <w:right w:val="none" w:sz="0" w:space="0" w:color="auto"/>
              </w:divBdr>
            </w:div>
            <w:div w:id="1481458111">
              <w:marLeft w:val="0"/>
              <w:marRight w:val="0"/>
              <w:marTop w:val="0"/>
              <w:marBottom w:val="0"/>
              <w:divBdr>
                <w:top w:val="none" w:sz="0" w:space="0" w:color="auto"/>
                <w:left w:val="none" w:sz="0" w:space="0" w:color="auto"/>
                <w:bottom w:val="none" w:sz="0" w:space="0" w:color="auto"/>
                <w:right w:val="none" w:sz="0" w:space="0" w:color="auto"/>
              </w:divBdr>
            </w:div>
            <w:div w:id="1513377252">
              <w:marLeft w:val="0"/>
              <w:marRight w:val="0"/>
              <w:marTop w:val="0"/>
              <w:marBottom w:val="0"/>
              <w:divBdr>
                <w:top w:val="none" w:sz="0" w:space="0" w:color="auto"/>
                <w:left w:val="none" w:sz="0" w:space="0" w:color="auto"/>
                <w:bottom w:val="none" w:sz="0" w:space="0" w:color="auto"/>
                <w:right w:val="none" w:sz="0" w:space="0" w:color="auto"/>
              </w:divBdr>
            </w:div>
            <w:div w:id="930045397">
              <w:marLeft w:val="0"/>
              <w:marRight w:val="0"/>
              <w:marTop w:val="0"/>
              <w:marBottom w:val="0"/>
              <w:divBdr>
                <w:top w:val="none" w:sz="0" w:space="0" w:color="auto"/>
                <w:left w:val="none" w:sz="0" w:space="0" w:color="auto"/>
                <w:bottom w:val="none" w:sz="0" w:space="0" w:color="auto"/>
                <w:right w:val="none" w:sz="0" w:space="0" w:color="auto"/>
              </w:divBdr>
            </w:div>
            <w:div w:id="1364557020">
              <w:marLeft w:val="0"/>
              <w:marRight w:val="0"/>
              <w:marTop w:val="0"/>
              <w:marBottom w:val="0"/>
              <w:divBdr>
                <w:top w:val="none" w:sz="0" w:space="0" w:color="auto"/>
                <w:left w:val="none" w:sz="0" w:space="0" w:color="auto"/>
                <w:bottom w:val="none" w:sz="0" w:space="0" w:color="auto"/>
                <w:right w:val="none" w:sz="0" w:space="0" w:color="auto"/>
              </w:divBdr>
            </w:div>
            <w:div w:id="945502565">
              <w:marLeft w:val="0"/>
              <w:marRight w:val="0"/>
              <w:marTop w:val="0"/>
              <w:marBottom w:val="0"/>
              <w:divBdr>
                <w:top w:val="none" w:sz="0" w:space="0" w:color="auto"/>
                <w:left w:val="none" w:sz="0" w:space="0" w:color="auto"/>
                <w:bottom w:val="none" w:sz="0" w:space="0" w:color="auto"/>
                <w:right w:val="none" w:sz="0" w:space="0" w:color="auto"/>
              </w:divBdr>
            </w:div>
            <w:div w:id="23940877">
              <w:marLeft w:val="0"/>
              <w:marRight w:val="0"/>
              <w:marTop w:val="0"/>
              <w:marBottom w:val="0"/>
              <w:divBdr>
                <w:top w:val="none" w:sz="0" w:space="0" w:color="auto"/>
                <w:left w:val="none" w:sz="0" w:space="0" w:color="auto"/>
                <w:bottom w:val="none" w:sz="0" w:space="0" w:color="auto"/>
                <w:right w:val="none" w:sz="0" w:space="0" w:color="auto"/>
              </w:divBdr>
            </w:div>
            <w:div w:id="1188568941">
              <w:marLeft w:val="0"/>
              <w:marRight w:val="0"/>
              <w:marTop w:val="0"/>
              <w:marBottom w:val="0"/>
              <w:divBdr>
                <w:top w:val="none" w:sz="0" w:space="0" w:color="auto"/>
                <w:left w:val="none" w:sz="0" w:space="0" w:color="auto"/>
                <w:bottom w:val="none" w:sz="0" w:space="0" w:color="auto"/>
                <w:right w:val="none" w:sz="0" w:space="0" w:color="auto"/>
              </w:divBdr>
            </w:div>
            <w:div w:id="429354072">
              <w:marLeft w:val="0"/>
              <w:marRight w:val="0"/>
              <w:marTop w:val="0"/>
              <w:marBottom w:val="0"/>
              <w:divBdr>
                <w:top w:val="none" w:sz="0" w:space="0" w:color="auto"/>
                <w:left w:val="none" w:sz="0" w:space="0" w:color="auto"/>
                <w:bottom w:val="none" w:sz="0" w:space="0" w:color="auto"/>
                <w:right w:val="none" w:sz="0" w:space="0" w:color="auto"/>
              </w:divBdr>
            </w:div>
            <w:div w:id="113404232">
              <w:marLeft w:val="0"/>
              <w:marRight w:val="0"/>
              <w:marTop w:val="0"/>
              <w:marBottom w:val="0"/>
              <w:divBdr>
                <w:top w:val="none" w:sz="0" w:space="0" w:color="auto"/>
                <w:left w:val="none" w:sz="0" w:space="0" w:color="auto"/>
                <w:bottom w:val="none" w:sz="0" w:space="0" w:color="auto"/>
                <w:right w:val="none" w:sz="0" w:space="0" w:color="auto"/>
              </w:divBdr>
            </w:div>
            <w:div w:id="97913460">
              <w:marLeft w:val="0"/>
              <w:marRight w:val="0"/>
              <w:marTop w:val="0"/>
              <w:marBottom w:val="0"/>
              <w:divBdr>
                <w:top w:val="none" w:sz="0" w:space="0" w:color="auto"/>
                <w:left w:val="none" w:sz="0" w:space="0" w:color="auto"/>
                <w:bottom w:val="none" w:sz="0" w:space="0" w:color="auto"/>
                <w:right w:val="none" w:sz="0" w:space="0" w:color="auto"/>
              </w:divBdr>
            </w:div>
            <w:div w:id="399134317">
              <w:marLeft w:val="0"/>
              <w:marRight w:val="0"/>
              <w:marTop w:val="0"/>
              <w:marBottom w:val="0"/>
              <w:divBdr>
                <w:top w:val="none" w:sz="0" w:space="0" w:color="auto"/>
                <w:left w:val="none" w:sz="0" w:space="0" w:color="auto"/>
                <w:bottom w:val="none" w:sz="0" w:space="0" w:color="auto"/>
                <w:right w:val="none" w:sz="0" w:space="0" w:color="auto"/>
              </w:divBdr>
            </w:div>
            <w:div w:id="956521856">
              <w:marLeft w:val="0"/>
              <w:marRight w:val="0"/>
              <w:marTop w:val="0"/>
              <w:marBottom w:val="0"/>
              <w:divBdr>
                <w:top w:val="none" w:sz="0" w:space="0" w:color="auto"/>
                <w:left w:val="none" w:sz="0" w:space="0" w:color="auto"/>
                <w:bottom w:val="none" w:sz="0" w:space="0" w:color="auto"/>
                <w:right w:val="none" w:sz="0" w:space="0" w:color="auto"/>
              </w:divBdr>
            </w:div>
            <w:div w:id="151340850">
              <w:marLeft w:val="0"/>
              <w:marRight w:val="0"/>
              <w:marTop w:val="0"/>
              <w:marBottom w:val="0"/>
              <w:divBdr>
                <w:top w:val="none" w:sz="0" w:space="0" w:color="auto"/>
                <w:left w:val="none" w:sz="0" w:space="0" w:color="auto"/>
                <w:bottom w:val="none" w:sz="0" w:space="0" w:color="auto"/>
                <w:right w:val="none" w:sz="0" w:space="0" w:color="auto"/>
              </w:divBdr>
            </w:div>
            <w:div w:id="1615017007">
              <w:marLeft w:val="0"/>
              <w:marRight w:val="0"/>
              <w:marTop w:val="0"/>
              <w:marBottom w:val="0"/>
              <w:divBdr>
                <w:top w:val="none" w:sz="0" w:space="0" w:color="auto"/>
                <w:left w:val="none" w:sz="0" w:space="0" w:color="auto"/>
                <w:bottom w:val="none" w:sz="0" w:space="0" w:color="auto"/>
                <w:right w:val="none" w:sz="0" w:space="0" w:color="auto"/>
              </w:divBdr>
            </w:div>
            <w:div w:id="2053379187">
              <w:marLeft w:val="0"/>
              <w:marRight w:val="0"/>
              <w:marTop w:val="0"/>
              <w:marBottom w:val="0"/>
              <w:divBdr>
                <w:top w:val="none" w:sz="0" w:space="0" w:color="auto"/>
                <w:left w:val="none" w:sz="0" w:space="0" w:color="auto"/>
                <w:bottom w:val="none" w:sz="0" w:space="0" w:color="auto"/>
                <w:right w:val="none" w:sz="0" w:space="0" w:color="auto"/>
              </w:divBdr>
            </w:div>
            <w:div w:id="520362016">
              <w:marLeft w:val="0"/>
              <w:marRight w:val="0"/>
              <w:marTop w:val="0"/>
              <w:marBottom w:val="0"/>
              <w:divBdr>
                <w:top w:val="none" w:sz="0" w:space="0" w:color="auto"/>
                <w:left w:val="none" w:sz="0" w:space="0" w:color="auto"/>
                <w:bottom w:val="none" w:sz="0" w:space="0" w:color="auto"/>
                <w:right w:val="none" w:sz="0" w:space="0" w:color="auto"/>
              </w:divBdr>
            </w:div>
            <w:div w:id="275410401">
              <w:marLeft w:val="0"/>
              <w:marRight w:val="0"/>
              <w:marTop w:val="0"/>
              <w:marBottom w:val="0"/>
              <w:divBdr>
                <w:top w:val="none" w:sz="0" w:space="0" w:color="auto"/>
                <w:left w:val="none" w:sz="0" w:space="0" w:color="auto"/>
                <w:bottom w:val="none" w:sz="0" w:space="0" w:color="auto"/>
                <w:right w:val="none" w:sz="0" w:space="0" w:color="auto"/>
              </w:divBdr>
            </w:div>
            <w:div w:id="1980571937">
              <w:marLeft w:val="0"/>
              <w:marRight w:val="0"/>
              <w:marTop w:val="0"/>
              <w:marBottom w:val="0"/>
              <w:divBdr>
                <w:top w:val="none" w:sz="0" w:space="0" w:color="auto"/>
                <w:left w:val="none" w:sz="0" w:space="0" w:color="auto"/>
                <w:bottom w:val="none" w:sz="0" w:space="0" w:color="auto"/>
                <w:right w:val="none" w:sz="0" w:space="0" w:color="auto"/>
              </w:divBdr>
            </w:div>
            <w:div w:id="1848013497">
              <w:marLeft w:val="0"/>
              <w:marRight w:val="0"/>
              <w:marTop w:val="0"/>
              <w:marBottom w:val="0"/>
              <w:divBdr>
                <w:top w:val="none" w:sz="0" w:space="0" w:color="auto"/>
                <w:left w:val="none" w:sz="0" w:space="0" w:color="auto"/>
                <w:bottom w:val="none" w:sz="0" w:space="0" w:color="auto"/>
                <w:right w:val="none" w:sz="0" w:space="0" w:color="auto"/>
              </w:divBdr>
            </w:div>
            <w:div w:id="1247760495">
              <w:marLeft w:val="0"/>
              <w:marRight w:val="0"/>
              <w:marTop w:val="0"/>
              <w:marBottom w:val="0"/>
              <w:divBdr>
                <w:top w:val="none" w:sz="0" w:space="0" w:color="auto"/>
                <w:left w:val="none" w:sz="0" w:space="0" w:color="auto"/>
                <w:bottom w:val="none" w:sz="0" w:space="0" w:color="auto"/>
                <w:right w:val="none" w:sz="0" w:space="0" w:color="auto"/>
              </w:divBdr>
            </w:div>
            <w:div w:id="1473594747">
              <w:marLeft w:val="0"/>
              <w:marRight w:val="0"/>
              <w:marTop w:val="0"/>
              <w:marBottom w:val="0"/>
              <w:divBdr>
                <w:top w:val="none" w:sz="0" w:space="0" w:color="auto"/>
                <w:left w:val="none" w:sz="0" w:space="0" w:color="auto"/>
                <w:bottom w:val="none" w:sz="0" w:space="0" w:color="auto"/>
                <w:right w:val="none" w:sz="0" w:space="0" w:color="auto"/>
              </w:divBdr>
            </w:div>
            <w:div w:id="208148535">
              <w:marLeft w:val="0"/>
              <w:marRight w:val="0"/>
              <w:marTop w:val="0"/>
              <w:marBottom w:val="0"/>
              <w:divBdr>
                <w:top w:val="none" w:sz="0" w:space="0" w:color="auto"/>
                <w:left w:val="none" w:sz="0" w:space="0" w:color="auto"/>
                <w:bottom w:val="none" w:sz="0" w:space="0" w:color="auto"/>
                <w:right w:val="none" w:sz="0" w:space="0" w:color="auto"/>
              </w:divBdr>
            </w:div>
            <w:div w:id="238515786">
              <w:marLeft w:val="0"/>
              <w:marRight w:val="0"/>
              <w:marTop w:val="0"/>
              <w:marBottom w:val="0"/>
              <w:divBdr>
                <w:top w:val="none" w:sz="0" w:space="0" w:color="auto"/>
                <w:left w:val="none" w:sz="0" w:space="0" w:color="auto"/>
                <w:bottom w:val="none" w:sz="0" w:space="0" w:color="auto"/>
                <w:right w:val="none" w:sz="0" w:space="0" w:color="auto"/>
              </w:divBdr>
            </w:div>
            <w:div w:id="495075326">
              <w:marLeft w:val="0"/>
              <w:marRight w:val="0"/>
              <w:marTop w:val="0"/>
              <w:marBottom w:val="0"/>
              <w:divBdr>
                <w:top w:val="none" w:sz="0" w:space="0" w:color="auto"/>
                <w:left w:val="none" w:sz="0" w:space="0" w:color="auto"/>
                <w:bottom w:val="none" w:sz="0" w:space="0" w:color="auto"/>
                <w:right w:val="none" w:sz="0" w:space="0" w:color="auto"/>
              </w:divBdr>
            </w:div>
            <w:div w:id="35857675">
              <w:marLeft w:val="0"/>
              <w:marRight w:val="0"/>
              <w:marTop w:val="0"/>
              <w:marBottom w:val="0"/>
              <w:divBdr>
                <w:top w:val="none" w:sz="0" w:space="0" w:color="auto"/>
                <w:left w:val="none" w:sz="0" w:space="0" w:color="auto"/>
                <w:bottom w:val="none" w:sz="0" w:space="0" w:color="auto"/>
                <w:right w:val="none" w:sz="0" w:space="0" w:color="auto"/>
              </w:divBdr>
            </w:div>
            <w:div w:id="882057274">
              <w:marLeft w:val="0"/>
              <w:marRight w:val="0"/>
              <w:marTop w:val="0"/>
              <w:marBottom w:val="0"/>
              <w:divBdr>
                <w:top w:val="none" w:sz="0" w:space="0" w:color="auto"/>
                <w:left w:val="none" w:sz="0" w:space="0" w:color="auto"/>
                <w:bottom w:val="none" w:sz="0" w:space="0" w:color="auto"/>
                <w:right w:val="none" w:sz="0" w:space="0" w:color="auto"/>
              </w:divBdr>
            </w:div>
            <w:div w:id="1620338618">
              <w:marLeft w:val="0"/>
              <w:marRight w:val="0"/>
              <w:marTop w:val="0"/>
              <w:marBottom w:val="0"/>
              <w:divBdr>
                <w:top w:val="none" w:sz="0" w:space="0" w:color="auto"/>
                <w:left w:val="none" w:sz="0" w:space="0" w:color="auto"/>
                <w:bottom w:val="none" w:sz="0" w:space="0" w:color="auto"/>
                <w:right w:val="none" w:sz="0" w:space="0" w:color="auto"/>
              </w:divBdr>
            </w:div>
            <w:div w:id="1607496601">
              <w:marLeft w:val="0"/>
              <w:marRight w:val="0"/>
              <w:marTop w:val="0"/>
              <w:marBottom w:val="0"/>
              <w:divBdr>
                <w:top w:val="none" w:sz="0" w:space="0" w:color="auto"/>
                <w:left w:val="none" w:sz="0" w:space="0" w:color="auto"/>
                <w:bottom w:val="none" w:sz="0" w:space="0" w:color="auto"/>
                <w:right w:val="none" w:sz="0" w:space="0" w:color="auto"/>
              </w:divBdr>
            </w:div>
            <w:div w:id="1837262036">
              <w:marLeft w:val="0"/>
              <w:marRight w:val="0"/>
              <w:marTop w:val="0"/>
              <w:marBottom w:val="0"/>
              <w:divBdr>
                <w:top w:val="none" w:sz="0" w:space="0" w:color="auto"/>
                <w:left w:val="none" w:sz="0" w:space="0" w:color="auto"/>
                <w:bottom w:val="none" w:sz="0" w:space="0" w:color="auto"/>
                <w:right w:val="none" w:sz="0" w:space="0" w:color="auto"/>
              </w:divBdr>
            </w:div>
            <w:div w:id="900361638">
              <w:marLeft w:val="0"/>
              <w:marRight w:val="0"/>
              <w:marTop w:val="0"/>
              <w:marBottom w:val="0"/>
              <w:divBdr>
                <w:top w:val="none" w:sz="0" w:space="0" w:color="auto"/>
                <w:left w:val="none" w:sz="0" w:space="0" w:color="auto"/>
                <w:bottom w:val="none" w:sz="0" w:space="0" w:color="auto"/>
                <w:right w:val="none" w:sz="0" w:space="0" w:color="auto"/>
              </w:divBdr>
            </w:div>
            <w:div w:id="250243014">
              <w:marLeft w:val="0"/>
              <w:marRight w:val="0"/>
              <w:marTop w:val="0"/>
              <w:marBottom w:val="0"/>
              <w:divBdr>
                <w:top w:val="none" w:sz="0" w:space="0" w:color="auto"/>
                <w:left w:val="none" w:sz="0" w:space="0" w:color="auto"/>
                <w:bottom w:val="none" w:sz="0" w:space="0" w:color="auto"/>
                <w:right w:val="none" w:sz="0" w:space="0" w:color="auto"/>
              </w:divBdr>
            </w:div>
            <w:div w:id="985090280">
              <w:marLeft w:val="0"/>
              <w:marRight w:val="0"/>
              <w:marTop w:val="0"/>
              <w:marBottom w:val="0"/>
              <w:divBdr>
                <w:top w:val="none" w:sz="0" w:space="0" w:color="auto"/>
                <w:left w:val="none" w:sz="0" w:space="0" w:color="auto"/>
                <w:bottom w:val="none" w:sz="0" w:space="0" w:color="auto"/>
                <w:right w:val="none" w:sz="0" w:space="0" w:color="auto"/>
              </w:divBdr>
            </w:div>
            <w:div w:id="303776846">
              <w:marLeft w:val="0"/>
              <w:marRight w:val="0"/>
              <w:marTop w:val="0"/>
              <w:marBottom w:val="0"/>
              <w:divBdr>
                <w:top w:val="none" w:sz="0" w:space="0" w:color="auto"/>
                <w:left w:val="none" w:sz="0" w:space="0" w:color="auto"/>
                <w:bottom w:val="none" w:sz="0" w:space="0" w:color="auto"/>
                <w:right w:val="none" w:sz="0" w:space="0" w:color="auto"/>
              </w:divBdr>
            </w:div>
            <w:div w:id="194277494">
              <w:marLeft w:val="0"/>
              <w:marRight w:val="0"/>
              <w:marTop w:val="0"/>
              <w:marBottom w:val="0"/>
              <w:divBdr>
                <w:top w:val="none" w:sz="0" w:space="0" w:color="auto"/>
                <w:left w:val="none" w:sz="0" w:space="0" w:color="auto"/>
                <w:bottom w:val="none" w:sz="0" w:space="0" w:color="auto"/>
                <w:right w:val="none" w:sz="0" w:space="0" w:color="auto"/>
              </w:divBdr>
            </w:div>
            <w:div w:id="269819757">
              <w:marLeft w:val="0"/>
              <w:marRight w:val="0"/>
              <w:marTop w:val="0"/>
              <w:marBottom w:val="0"/>
              <w:divBdr>
                <w:top w:val="none" w:sz="0" w:space="0" w:color="auto"/>
                <w:left w:val="none" w:sz="0" w:space="0" w:color="auto"/>
                <w:bottom w:val="none" w:sz="0" w:space="0" w:color="auto"/>
                <w:right w:val="none" w:sz="0" w:space="0" w:color="auto"/>
              </w:divBdr>
            </w:div>
            <w:div w:id="883902790">
              <w:marLeft w:val="0"/>
              <w:marRight w:val="0"/>
              <w:marTop w:val="0"/>
              <w:marBottom w:val="0"/>
              <w:divBdr>
                <w:top w:val="none" w:sz="0" w:space="0" w:color="auto"/>
                <w:left w:val="none" w:sz="0" w:space="0" w:color="auto"/>
                <w:bottom w:val="none" w:sz="0" w:space="0" w:color="auto"/>
                <w:right w:val="none" w:sz="0" w:space="0" w:color="auto"/>
              </w:divBdr>
            </w:div>
            <w:div w:id="237249530">
              <w:marLeft w:val="0"/>
              <w:marRight w:val="0"/>
              <w:marTop w:val="0"/>
              <w:marBottom w:val="0"/>
              <w:divBdr>
                <w:top w:val="none" w:sz="0" w:space="0" w:color="auto"/>
                <w:left w:val="none" w:sz="0" w:space="0" w:color="auto"/>
                <w:bottom w:val="none" w:sz="0" w:space="0" w:color="auto"/>
                <w:right w:val="none" w:sz="0" w:space="0" w:color="auto"/>
              </w:divBdr>
            </w:div>
            <w:div w:id="1125005818">
              <w:marLeft w:val="0"/>
              <w:marRight w:val="0"/>
              <w:marTop w:val="0"/>
              <w:marBottom w:val="0"/>
              <w:divBdr>
                <w:top w:val="none" w:sz="0" w:space="0" w:color="auto"/>
                <w:left w:val="none" w:sz="0" w:space="0" w:color="auto"/>
                <w:bottom w:val="none" w:sz="0" w:space="0" w:color="auto"/>
                <w:right w:val="none" w:sz="0" w:space="0" w:color="auto"/>
              </w:divBdr>
            </w:div>
            <w:div w:id="1277517298">
              <w:marLeft w:val="0"/>
              <w:marRight w:val="0"/>
              <w:marTop w:val="0"/>
              <w:marBottom w:val="0"/>
              <w:divBdr>
                <w:top w:val="none" w:sz="0" w:space="0" w:color="auto"/>
                <w:left w:val="none" w:sz="0" w:space="0" w:color="auto"/>
                <w:bottom w:val="none" w:sz="0" w:space="0" w:color="auto"/>
                <w:right w:val="none" w:sz="0" w:space="0" w:color="auto"/>
              </w:divBdr>
            </w:div>
            <w:div w:id="1094589614">
              <w:marLeft w:val="0"/>
              <w:marRight w:val="0"/>
              <w:marTop w:val="0"/>
              <w:marBottom w:val="0"/>
              <w:divBdr>
                <w:top w:val="none" w:sz="0" w:space="0" w:color="auto"/>
                <w:left w:val="none" w:sz="0" w:space="0" w:color="auto"/>
                <w:bottom w:val="none" w:sz="0" w:space="0" w:color="auto"/>
                <w:right w:val="none" w:sz="0" w:space="0" w:color="auto"/>
              </w:divBdr>
            </w:div>
            <w:div w:id="1287614246">
              <w:marLeft w:val="0"/>
              <w:marRight w:val="0"/>
              <w:marTop w:val="0"/>
              <w:marBottom w:val="0"/>
              <w:divBdr>
                <w:top w:val="none" w:sz="0" w:space="0" w:color="auto"/>
                <w:left w:val="none" w:sz="0" w:space="0" w:color="auto"/>
                <w:bottom w:val="none" w:sz="0" w:space="0" w:color="auto"/>
                <w:right w:val="none" w:sz="0" w:space="0" w:color="auto"/>
              </w:divBdr>
            </w:div>
            <w:div w:id="740323987">
              <w:marLeft w:val="0"/>
              <w:marRight w:val="0"/>
              <w:marTop w:val="0"/>
              <w:marBottom w:val="0"/>
              <w:divBdr>
                <w:top w:val="none" w:sz="0" w:space="0" w:color="auto"/>
                <w:left w:val="none" w:sz="0" w:space="0" w:color="auto"/>
                <w:bottom w:val="none" w:sz="0" w:space="0" w:color="auto"/>
                <w:right w:val="none" w:sz="0" w:space="0" w:color="auto"/>
              </w:divBdr>
            </w:div>
            <w:div w:id="319508223">
              <w:marLeft w:val="0"/>
              <w:marRight w:val="0"/>
              <w:marTop w:val="0"/>
              <w:marBottom w:val="0"/>
              <w:divBdr>
                <w:top w:val="none" w:sz="0" w:space="0" w:color="auto"/>
                <w:left w:val="none" w:sz="0" w:space="0" w:color="auto"/>
                <w:bottom w:val="none" w:sz="0" w:space="0" w:color="auto"/>
                <w:right w:val="none" w:sz="0" w:space="0" w:color="auto"/>
              </w:divBdr>
            </w:div>
            <w:div w:id="815075727">
              <w:marLeft w:val="0"/>
              <w:marRight w:val="0"/>
              <w:marTop w:val="0"/>
              <w:marBottom w:val="0"/>
              <w:divBdr>
                <w:top w:val="none" w:sz="0" w:space="0" w:color="auto"/>
                <w:left w:val="none" w:sz="0" w:space="0" w:color="auto"/>
                <w:bottom w:val="none" w:sz="0" w:space="0" w:color="auto"/>
                <w:right w:val="none" w:sz="0" w:space="0" w:color="auto"/>
              </w:divBdr>
            </w:div>
            <w:div w:id="828709482">
              <w:marLeft w:val="0"/>
              <w:marRight w:val="0"/>
              <w:marTop w:val="0"/>
              <w:marBottom w:val="0"/>
              <w:divBdr>
                <w:top w:val="none" w:sz="0" w:space="0" w:color="auto"/>
                <w:left w:val="none" w:sz="0" w:space="0" w:color="auto"/>
                <w:bottom w:val="none" w:sz="0" w:space="0" w:color="auto"/>
                <w:right w:val="none" w:sz="0" w:space="0" w:color="auto"/>
              </w:divBdr>
            </w:div>
            <w:div w:id="1376924728">
              <w:marLeft w:val="0"/>
              <w:marRight w:val="0"/>
              <w:marTop w:val="0"/>
              <w:marBottom w:val="0"/>
              <w:divBdr>
                <w:top w:val="none" w:sz="0" w:space="0" w:color="auto"/>
                <w:left w:val="none" w:sz="0" w:space="0" w:color="auto"/>
                <w:bottom w:val="none" w:sz="0" w:space="0" w:color="auto"/>
                <w:right w:val="none" w:sz="0" w:space="0" w:color="auto"/>
              </w:divBdr>
            </w:div>
            <w:div w:id="1660110876">
              <w:marLeft w:val="0"/>
              <w:marRight w:val="0"/>
              <w:marTop w:val="0"/>
              <w:marBottom w:val="0"/>
              <w:divBdr>
                <w:top w:val="none" w:sz="0" w:space="0" w:color="auto"/>
                <w:left w:val="none" w:sz="0" w:space="0" w:color="auto"/>
                <w:bottom w:val="none" w:sz="0" w:space="0" w:color="auto"/>
                <w:right w:val="none" w:sz="0" w:space="0" w:color="auto"/>
              </w:divBdr>
            </w:div>
            <w:div w:id="87237599">
              <w:marLeft w:val="0"/>
              <w:marRight w:val="0"/>
              <w:marTop w:val="0"/>
              <w:marBottom w:val="0"/>
              <w:divBdr>
                <w:top w:val="none" w:sz="0" w:space="0" w:color="auto"/>
                <w:left w:val="none" w:sz="0" w:space="0" w:color="auto"/>
                <w:bottom w:val="none" w:sz="0" w:space="0" w:color="auto"/>
                <w:right w:val="none" w:sz="0" w:space="0" w:color="auto"/>
              </w:divBdr>
            </w:div>
            <w:div w:id="1056003363">
              <w:marLeft w:val="0"/>
              <w:marRight w:val="0"/>
              <w:marTop w:val="0"/>
              <w:marBottom w:val="0"/>
              <w:divBdr>
                <w:top w:val="none" w:sz="0" w:space="0" w:color="auto"/>
                <w:left w:val="none" w:sz="0" w:space="0" w:color="auto"/>
                <w:bottom w:val="none" w:sz="0" w:space="0" w:color="auto"/>
                <w:right w:val="none" w:sz="0" w:space="0" w:color="auto"/>
              </w:divBdr>
            </w:div>
            <w:div w:id="838009342">
              <w:marLeft w:val="0"/>
              <w:marRight w:val="0"/>
              <w:marTop w:val="0"/>
              <w:marBottom w:val="0"/>
              <w:divBdr>
                <w:top w:val="none" w:sz="0" w:space="0" w:color="auto"/>
                <w:left w:val="none" w:sz="0" w:space="0" w:color="auto"/>
                <w:bottom w:val="none" w:sz="0" w:space="0" w:color="auto"/>
                <w:right w:val="none" w:sz="0" w:space="0" w:color="auto"/>
              </w:divBdr>
            </w:div>
            <w:div w:id="1749620004">
              <w:marLeft w:val="0"/>
              <w:marRight w:val="0"/>
              <w:marTop w:val="0"/>
              <w:marBottom w:val="0"/>
              <w:divBdr>
                <w:top w:val="none" w:sz="0" w:space="0" w:color="auto"/>
                <w:left w:val="none" w:sz="0" w:space="0" w:color="auto"/>
                <w:bottom w:val="none" w:sz="0" w:space="0" w:color="auto"/>
                <w:right w:val="none" w:sz="0" w:space="0" w:color="auto"/>
              </w:divBdr>
            </w:div>
            <w:div w:id="653220810">
              <w:marLeft w:val="0"/>
              <w:marRight w:val="0"/>
              <w:marTop w:val="0"/>
              <w:marBottom w:val="0"/>
              <w:divBdr>
                <w:top w:val="none" w:sz="0" w:space="0" w:color="auto"/>
                <w:left w:val="none" w:sz="0" w:space="0" w:color="auto"/>
                <w:bottom w:val="none" w:sz="0" w:space="0" w:color="auto"/>
                <w:right w:val="none" w:sz="0" w:space="0" w:color="auto"/>
              </w:divBdr>
            </w:div>
            <w:div w:id="48963678">
              <w:marLeft w:val="0"/>
              <w:marRight w:val="0"/>
              <w:marTop w:val="0"/>
              <w:marBottom w:val="0"/>
              <w:divBdr>
                <w:top w:val="none" w:sz="0" w:space="0" w:color="auto"/>
                <w:left w:val="none" w:sz="0" w:space="0" w:color="auto"/>
                <w:bottom w:val="none" w:sz="0" w:space="0" w:color="auto"/>
                <w:right w:val="none" w:sz="0" w:space="0" w:color="auto"/>
              </w:divBdr>
            </w:div>
            <w:div w:id="1008873341">
              <w:marLeft w:val="0"/>
              <w:marRight w:val="0"/>
              <w:marTop w:val="0"/>
              <w:marBottom w:val="0"/>
              <w:divBdr>
                <w:top w:val="none" w:sz="0" w:space="0" w:color="auto"/>
                <w:left w:val="none" w:sz="0" w:space="0" w:color="auto"/>
                <w:bottom w:val="none" w:sz="0" w:space="0" w:color="auto"/>
                <w:right w:val="none" w:sz="0" w:space="0" w:color="auto"/>
              </w:divBdr>
            </w:div>
            <w:div w:id="1500346557">
              <w:marLeft w:val="0"/>
              <w:marRight w:val="0"/>
              <w:marTop w:val="0"/>
              <w:marBottom w:val="0"/>
              <w:divBdr>
                <w:top w:val="none" w:sz="0" w:space="0" w:color="auto"/>
                <w:left w:val="none" w:sz="0" w:space="0" w:color="auto"/>
                <w:bottom w:val="none" w:sz="0" w:space="0" w:color="auto"/>
                <w:right w:val="none" w:sz="0" w:space="0" w:color="auto"/>
              </w:divBdr>
            </w:div>
            <w:div w:id="192351847">
              <w:marLeft w:val="0"/>
              <w:marRight w:val="0"/>
              <w:marTop w:val="0"/>
              <w:marBottom w:val="0"/>
              <w:divBdr>
                <w:top w:val="none" w:sz="0" w:space="0" w:color="auto"/>
                <w:left w:val="none" w:sz="0" w:space="0" w:color="auto"/>
                <w:bottom w:val="none" w:sz="0" w:space="0" w:color="auto"/>
                <w:right w:val="none" w:sz="0" w:space="0" w:color="auto"/>
              </w:divBdr>
            </w:div>
            <w:div w:id="27726258">
              <w:marLeft w:val="0"/>
              <w:marRight w:val="0"/>
              <w:marTop w:val="0"/>
              <w:marBottom w:val="0"/>
              <w:divBdr>
                <w:top w:val="none" w:sz="0" w:space="0" w:color="auto"/>
                <w:left w:val="none" w:sz="0" w:space="0" w:color="auto"/>
                <w:bottom w:val="none" w:sz="0" w:space="0" w:color="auto"/>
                <w:right w:val="none" w:sz="0" w:space="0" w:color="auto"/>
              </w:divBdr>
            </w:div>
            <w:div w:id="1482653598">
              <w:marLeft w:val="0"/>
              <w:marRight w:val="0"/>
              <w:marTop w:val="0"/>
              <w:marBottom w:val="0"/>
              <w:divBdr>
                <w:top w:val="none" w:sz="0" w:space="0" w:color="auto"/>
                <w:left w:val="none" w:sz="0" w:space="0" w:color="auto"/>
                <w:bottom w:val="none" w:sz="0" w:space="0" w:color="auto"/>
                <w:right w:val="none" w:sz="0" w:space="0" w:color="auto"/>
              </w:divBdr>
            </w:div>
            <w:div w:id="1926722253">
              <w:marLeft w:val="0"/>
              <w:marRight w:val="0"/>
              <w:marTop w:val="0"/>
              <w:marBottom w:val="0"/>
              <w:divBdr>
                <w:top w:val="none" w:sz="0" w:space="0" w:color="auto"/>
                <w:left w:val="none" w:sz="0" w:space="0" w:color="auto"/>
                <w:bottom w:val="none" w:sz="0" w:space="0" w:color="auto"/>
                <w:right w:val="none" w:sz="0" w:space="0" w:color="auto"/>
              </w:divBdr>
            </w:div>
            <w:div w:id="1509519373">
              <w:marLeft w:val="0"/>
              <w:marRight w:val="0"/>
              <w:marTop w:val="0"/>
              <w:marBottom w:val="0"/>
              <w:divBdr>
                <w:top w:val="none" w:sz="0" w:space="0" w:color="auto"/>
                <w:left w:val="none" w:sz="0" w:space="0" w:color="auto"/>
                <w:bottom w:val="none" w:sz="0" w:space="0" w:color="auto"/>
                <w:right w:val="none" w:sz="0" w:space="0" w:color="auto"/>
              </w:divBdr>
            </w:div>
            <w:div w:id="1390424786">
              <w:marLeft w:val="0"/>
              <w:marRight w:val="0"/>
              <w:marTop w:val="0"/>
              <w:marBottom w:val="0"/>
              <w:divBdr>
                <w:top w:val="none" w:sz="0" w:space="0" w:color="auto"/>
                <w:left w:val="none" w:sz="0" w:space="0" w:color="auto"/>
                <w:bottom w:val="none" w:sz="0" w:space="0" w:color="auto"/>
                <w:right w:val="none" w:sz="0" w:space="0" w:color="auto"/>
              </w:divBdr>
            </w:div>
            <w:div w:id="832529200">
              <w:marLeft w:val="0"/>
              <w:marRight w:val="0"/>
              <w:marTop w:val="0"/>
              <w:marBottom w:val="0"/>
              <w:divBdr>
                <w:top w:val="none" w:sz="0" w:space="0" w:color="auto"/>
                <w:left w:val="none" w:sz="0" w:space="0" w:color="auto"/>
                <w:bottom w:val="none" w:sz="0" w:space="0" w:color="auto"/>
                <w:right w:val="none" w:sz="0" w:space="0" w:color="auto"/>
              </w:divBdr>
            </w:div>
            <w:div w:id="1101531158">
              <w:marLeft w:val="0"/>
              <w:marRight w:val="0"/>
              <w:marTop w:val="0"/>
              <w:marBottom w:val="0"/>
              <w:divBdr>
                <w:top w:val="none" w:sz="0" w:space="0" w:color="auto"/>
                <w:left w:val="none" w:sz="0" w:space="0" w:color="auto"/>
                <w:bottom w:val="none" w:sz="0" w:space="0" w:color="auto"/>
                <w:right w:val="none" w:sz="0" w:space="0" w:color="auto"/>
              </w:divBdr>
            </w:div>
            <w:div w:id="943075552">
              <w:marLeft w:val="0"/>
              <w:marRight w:val="0"/>
              <w:marTop w:val="0"/>
              <w:marBottom w:val="0"/>
              <w:divBdr>
                <w:top w:val="none" w:sz="0" w:space="0" w:color="auto"/>
                <w:left w:val="none" w:sz="0" w:space="0" w:color="auto"/>
                <w:bottom w:val="none" w:sz="0" w:space="0" w:color="auto"/>
                <w:right w:val="none" w:sz="0" w:space="0" w:color="auto"/>
              </w:divBdr>
            </w:div>
            <w:div w:id="452135251">
              <w:marLeft w:val="0"/>
              <w:marRight w:val="0"/>
              <w:marTop w:val="0"/>
              <w:marBottom w:val="0"/>
              <w:divBdr>
                <w:top w:val="none" w:sz="0" w:space="0" w:color="auto"/>
                <w:left w:val="none" w:sz="0" w:space="0" w:color="auto"/>
                <w:bottom w:val="none" w:sz="0" w:space="0" w:color="auto"/>
                <w:right w:val="none" w:sz="0" w:space="0" w:color="auto"/>
              </w:divBdr>
            </w:div>
            <w:div w:id="1091006499">
              <w:marLeft w:val="0"/>
              <w:marRight w:val="0"/>
              <w:marTop w:val="0"/>
              <w:marBottom w:val="0"/>
              <w:divBdr>
                <w:top w:val="none" w:sz="0" w:space="0" w:color="auto"/>
                <w:left w:val="none" w:sz="0" w:space="0" w:color="auto"/>
                <w:bottom w:val="none" w:sz="0" w:space="0" w:color="auto"/>
                <w:right w:val="none" w:sz="0" w:space="0" w:color="auto"/>
              </w:divBdr>
            </w:div>
            <w:div w:id="337970777">
              <w:marLeft w:val="0"/>
              <w:marRight w:val="0"/>
              <w:marTop w:val="0"/>
              <w:marBottom w:val="0"/>
              <w:divBdr>
                <w:top w:val="none" w:sz="0" w:space="0" w:color="auto"/>
                <w:left w:val="none" w:sz="0" w:space="0" w:color="auto"/>
                <w:bottom w:val="none" w:sz="0" w:space="0" w:color="auto"/>
                <w:right w:val="none" w:sz="0" w:space="0" w:color="auto"/>
              </w:divBdr>
            </w:div>
            <w:div w:id="53553375">
              <w:marLeft w:val="0"/>
              <w:marRight w:val="0"/>
              <w:marTop w:val="0"/>
              <w:marBottom w:val="0"/>
              <w:divBdr>
                <w:top w:val="none" w:sz="0" w:space="0" w:color="auto"/>
                <w:left w:val="none" w:sz="0" w:space="0" w:color="auto"/>
                <w:bottom w:val="none" w:sz="0" w:space="0" w:color="auto"/>
                <w:right w:val="none" w:sz="0" w:space="0" w:color="auto"/>
              </w:divBdr>
            </w:div>
            <w:div w:id="1965382521">
              <w:marLeft w:val="0"/>
              <w:marRight w:val="0"/>
              <w:marTop w:val="0"/>
              <w:marBottom w:val="0"/>
              <w:divBdr>
                <w:top w:val="none" w:sz="0" w:space="0" w:color="auto"/>
                <w:left w:val="none" w:sz="0" w:space="0" w:color="auto"/>
                <w:bottom w:val="none" w:sz="0" w:space="0" w:color="auto"/>
                <w:right w:val="none" w:sz="0" w:space="0" w:color="auto"/>
              </w:divBdr>
            </w:div>
            <w:div w:id="1187137492">
              <w:marLeft w:val="0"/>
              <w:marRight w:val="0"/>
              <w:marTop w:val="0"/>
              <w:marBottom w:val="0"/>
              <w:divBdr>
                <w:top w:val="none" w:sz="0" w:space="0" w:color="auto"/>
                <w:left w:val="none" w:sz="0" w:space="0" w:color="auto"/>
                <w:bottom w:val="none" w:sz="0" w:space="0" w:color="auto"/>
                <w:right w:val="none" w:sz="0" w:space="0" w:color="auto"/>
              </w:divBdr>
            </w:div>
            <w:div w:id="952519038">
              <w:marLeft w:val="0"/>
              <w:marRight w:val="0"/>
              <w:marTop w:val="0"/>
              <w:marBottom w:val="0"/>
              <w:divBdr>
                <w:top w:val="none" w:sz="0" w:space="0" w:color="auto"/>
                <w:left w:val="none" w:sz="0" w:space="0" w:color="auto"/>
                <w:bottom w:val="none" w:sz="0" w:space="0" w:color="auto"/>
                <w:right w:val="none" w:sz="0" w:space="0" w:color="auto"/>
              </w:divBdr>
            </w:div>
            <w:div w:id="2134707276">
              <w:marLeft w:val="0"/>
              <w:marRight w:val="0"/>
              <w:marTop w:val="0"/>
              <w:marBottom w:val="0"/>
              <w:divBdr>
                <w:top w:val="none" w:sz="0" w:space="0" w:color="auto"/>
                <w:left w:val="none" w:sz="0" w:space="0" w:color="auto"/>
                <w:bottom w:val="none" w:sz="0" w:space="0" w:color="auto"/>
                <w:right w:val="none" w:sz="0" w:space="0" w:color="auto"/>
              </w:divBdr>
            </w:div>
            <w:div w:id="1410498083">
              <w:marLeft w:val="0"/>
              <w:marRight w:val="0"/>
              <w:marTop w:val="0"/>
              <w:marBottom w:val="0"/>
              <w:divBdr>
                <w:top w:val="none" w:sz="0" w:space="0" w:color="auto"/>
                <w:left w:val="none" w:sz="0" w:space="0" w:color="auto"/>
                <w:bottom w:val="none" w:sz="0" w:space="0" w:color="auto"/>
                <w:right w:val="none" w:sz="0" w:space="0" w:color="auto"/>
              </w:divBdr>
            </w:div>
            <w:div w:id="766383391">
              <w:marLeft w:val="0"/>
              <w:marRight w:val="0"/>
              <w:marTop w:val="0"/>
              <w:marBottom w:val="0"/>
              <w:divBdr>
                <w:top w:val="none" w:sz="0" w:space="0" w:color="auto"/>
                <w:left w:val="none" w:sz="0" w:space="0" w:color="auto"/>
                <w:bottom w:val="none" w:sz="0" w:space="0" w:color="auto"/>
                <w:right w:val="none" w:sz="0" w:space="0" w:color="auto"/>
              </w:divBdr>
            </w:div>
            <w:div w:id="1468013837">
              <w:marLeft w:val="0"/>
              <w:marRight w:val="0"/>
              <w:marTop w:val="0"/>
              <w:marBottom w:val="0"/>
              <w:divBdr>
                <w:top w:val="none" w:sz="0" w:space="0" w:color="auto"/>
                <w:left w:val="none" w:sz="0" w:space="0" w:color="auto"/>
                <w:bottom w:val="none" w:sz="0" w:space="0" w:color="auto"/>
                <w:right w:val="none" w:sz="0" w:space="0" w:color="auto"/>
              </w:divBdr>
            </w:div>
            <w:div w:id="154342649">
              <w:marLeft w:val="0"/>
              <w:marRight w:val="0"/>
              <w:marTop w:val="0"/>
              <w:marBottom w:val="0"/>
              <w:divBdr>
                <w:top w:val="none" w:sz="0" w:space="0" w:color="auto"/>
                <w:left w:val="none" w:sz="0" w:space="0" w:color="auto"/>
                <w:bottom w:val="none" w:sz="0" w:space="0" w:color="auto"/>
                <w:right w:val="none" w:sz="0" w:space="0" w:color="auto"/>
              </w:divBdr>
            </w:div>
            <w:div w:id="368454906">
              <w:marLeft w:val="0"/>
              <w:marRight w:val="0"/>
              <w:marTop w:val="0"/>
              <w:marBottom w:val="0"/>
              <w:divBdr>
                <w:top w:val="none" w:sz="0" w:space="0" w:color="auto"/>
                <w:left w:val="none" w:sz="0" w:space="0" w:color="auto"/>
                <w:bottom w:val="none" w:sz="0" w:space="0" w:color="auto"/>
                <w:right w:val="none" w:sz="0" w:space="0" w:color="auto"/>
              </w:divBdr>
            </w:div>
            <w:div w:id="308173793">
              <w:marLeft w:val="0"/>
              <w:marRight w:val="0"/>
              <w:marTop w:val="0"/>
              <w:marBottom w:val="0"/>
              <w:divBdr>
                <w:top w:val="none" w:sz="0" w:space="0" w:color="auto"/>
                <w:left w:val="none" w:sz="0" w:space="0" w:color="auto"/>
                <w:bottom w:val="none" w:sz="0" w:space="0" w:color="auto"/>
                <w:right w:val="none" w:sz="0" w:space="0" w:color="auto"/>
              </w:divBdr>
            </w:div>
            <w:div w:id="2056923655">
              <w:marLeft w:val="0"/>
              <w:marRight w:val="0"/>
              <w:marTop w:val="0"/>
              <w:marBottom w:val="0"/>
              <w:divBdr>
                <w:top w:val="none" w:sz="0" w:space="0" w:color="auto"/>
                <w:left w:val="none" w:sz="0" w:space="0" w:color="auto"/>
                <w:bottom w:val="none" w:sz="0" w:space="0" w:color="auto"/>
                <w:right w:val="none" w:sz="0" w:space="0" w:color="auto"/>
              </w:divBdr>
            </w:div>
            <w:div w:id="1848445680">
              <w:marLeft w:val="0"/>
              <w:marRight w:val="0"/>
              <w:marTop w:val="0"/>
              <w:marBottom w:val="0"/>
              <w:divBdr>
                <w:top w:val="none" w:sz="0" w:space="0" w:color="auto"/>
                <w:left w:val="none" w:sz="0" w:space="0" w:color="auto"/>
                <w:bottom w:val="none" w:sz="0" w:space="0" w:color="auto"/>
                <w:right w:val="none" w:sz="0" w:space="0" w:color="auto"/>
              </w:divBdr>
            </w:div>
            <w:div w:id="774515536">
              <w:marLeft w:val="0"/>
              <w:marRight w:val="0"/>
              <w:marTop w:val="0"/>
              <w:marBottom w:val="0"/>
              <w:divBdr>
                <w:top w:val="none" w:sz="0" w:space="0" w:color="auto"/>
                <w:left w:val="none" w:sz="0" w:space="0" w:color="auto"/>
                <w:bottom w:val="none" w:sz="0" w:space="0" w:color="auto"/>
                <w:right w:val="none" w:sz="0" w:space="0" w:color="auto"/>
              </w:divBdr>
            </w:div>
            <w:div w:id="834880662">
              <w:marLeft w:val="0"/>
              <w:marRight w:val="0"/>
              <w:marTop w:val="0"/>
              <w:marBottom w:val="0"/>
              <w:divBdr>
                <w:top w:val="none" w:sz="0" w:space="0" w:color="auto"/>
                <w:left w:val="none" w:sz="0" w:space="0" w:color="auto"/>
                <w:bottom w:val="none" w:sz="0" w:space="0" w:color="auto"/>
                <w:right w:val="none" w:sz="0" w:space="0" w:color="auto"/>
              </w:divBdr>
            </w:div>
            <w:div w:id="1472211447">
              <w:marLeft w:val="0"/>
              <w:marRight w:val="0"/>
              <w:marTop w:val="0"/>
              <w:marBottom w:val="0"/>
              <w:divBdr>
                <w:top w:val="none" w:sz="0" w:space="0" w:color="auto"/>
                <w:left w:val="none" w:sz="0" w:space="0" w:color="auto"/>
                <w:bottom w:val="none" w:sz="0" w:space="0" w:color="auto"/>
                <w:right w:val="none" w:sz="0" w:space="0" w:color="auto"/>
              </w:divBdr>
            </w:div>
            <w:div w:id="1947617694">
              <w:marLeft w:val="0"/>
              <w:marRight w:val="0"/>
              <w:marTop w:val="0"/>
              <w:marBottom w:val="0"/>
              <w:divBdr>
                <w:top w:val="none" w:sz="0" w:space="0" w:color="auto"/>
                <w:left w:val="none" w:sz="0" w:space="0" w:color="auto"/>
                <w:bottom w:val="none" w:sz="0" w:space="0" w:color="auto"/>
                <w:right w:val="none" w:sz="0" w:space="0" w:color="auto"/>
              </w:divBdr>
            </w:div>
            <w:div w:id="1361593353">
              <w:marLeft w:val="0"/>
              <w:marRight w:val="0"/>
              <w:marTop w:val="0"/>
              <w:marBottom w:val="0"/>
              <w:divBdr>
                <w:top w:val="none" w:sz="0" w:space="0" w:color="auto"/>
                <w:left w:val="none" w:sz="0" w:space="0" w:color="auto"/>
                <w:bottom w:val="none" w:sz="0" w:space="0" w:color="auto"/>
                <w:right w:val="none" w:sz="0" w:space="0" w:color="auto"/>
              </w:divBdr>
            </w:div>
            <w:div w:id="598223071">
              <w:marLeft w:val="0"/>
              <w:marRight w:val="0"/>
              <w:marTop w:val="0"/>
              <w:marBottom w:val="0"/>
              <w:divBdr>
                <w:top w:val="none" w:sz="0" w:space="0" w:color="auto"/>
                <w:left w:val="none" w:sz="0" w:space="0" w:color="auto"/>
                <w:bottom w:val="none" w:sz="0" w:space="0" w:color="auto"/>
                <w:right w:val="none" w:sz="0" w:space="0" w:color="auto"/>
              </w:divBdr>
            </w:div>
            <w:div w:id="1946498799">
              <w:marLeft w:val="0"/>
              <w:marRight w:val="0"/>
              <w:marTop w:val="0"/>
              <w:marBottom w:val="0"/>
              <w:divBdr>
                <w:top w:val="none" w:sz="0" w:space="0" w:color="auto"/>
                <w:left w:val="none" w:sz="0" w:space="0" w:color="auto"/>
                <w:bottom w:val="none" w:sz="0" w:space="0" w:color="auto"/>
                <w:right w:val="none" w:sz="0" w:space="0" w:color="auto"/>
              </w:divBdr>
            </w:div>
            <w:div w:id="37709656">
              <w:marLeft w:val="0"/>
              <w:marRight w:val="0"/>
              <w:marTop w:val="0"/>
              <w:marBottom w:val="0"/>
              <w:divBdr>
                <w:top w:val="none" w:sz="0" w:space="0" w:color="auto"/>
                <w:left w:val="none" w:sz="0" w:space="0" w:color="auto"/>
                <w:bottom w:val="none" w:sz="0" w:space="0" w:color="auto"/>
                <w:right w:val="none" w:sz="0" w:space="0" w:color="auto"/>
              </w:divBdr>
            </w:div>
            <w:div w:id="892615814">
              <w:marLeft w:val="0"/>
              <w:marRight w:val="0"/>
              <w:marTop w:val="0"/>
              <w:marBottom w:val="0"/>
              <w:divBdr>
                <w:top w:val="none" w:sz="0" w:space="0" w:color="auto"/>
                <w:left w:val="none" w:sz="0" w:space="0" w:color="auto"/>
                <w:bottom w:val="none" w:sz="0" w:space="0" w:color="auto"/>
                <w:right w:val="none" w:sz="0" w:space="0" w:color="auto"/>
              </w:divBdr>
            </w:div>
            <w:div w:id="66609325">
              <w:marLeft w:val="0"/>
              <w:marRight w:val="0"/>
              <w:marTop w:val="0"/>
              <w:marBottom w:val="0"/>
              <w:divBdr>
                <w:top w:val="none" w:sz="0" w:space="0" w:color="auto"/>
                <w:left w:val="none" w:sz="0" w:space="0" w:color="auto"/>
                <w:bottom w:val="none" w:sz="0" w:space="0" w:color="auto"/>
                <w:right w:val="none" w:sz="0" w:space="0" w:color="auto"/>
              </w:divBdr>
            </w:div>
            <w:div w:id="1685089295">
              <w:marLeft w:val="0"/>
              <w:marRight w:val="0"/>
              <w:marTop w:val="0"/>
              <w:marBottom w:val="0"/>
              <w:divBdr>
                <w:top w:val="none" w:sz="0" w:space="0" w:color="auto"/>
                <w:left w:val="none" w:sz="0" w:space="0" w:color="auto"/>
                <w:bottom w:val="none" w:sz="0" w:space="0" w:color="auto"/>
                <w:right w:val="none" w:sz="0" w:space="0" w:color="auto"/>
              </w:divBdr>
            </w:div>
            <w:div w:id="291132078">
              <w:marLeft w:val="0"/>
              <w:marRight w:val="0"/>
              <w:marTop w:val="0"/>
              <w:marBottom w:val="0"/>
              <w:divBdr>
                <w:top w:val="none" w:sz="0" w:space="0" w:color="auto"/>
                <w:left w:val="none" w:sz="0" w:space="0" w:color="auto"/>
                <w:bottom w:val="none" w:sz="0" w:space="0" w:color="auto"/>
                <w:right w:val="none" w:sz="0" w:space="0" w:color="auto"/>
              </w:divBdr>
            </w:div>
            <w:div w:id="2000495068">
              <w:marLeft w:val="0"/>
              <w:marRight w:val="0"/>
              <w:marTop w:val="0"/>
              <w:marBottom w:val="0"/>
              <w:divBdr>
                <w:top w:val="none" w:sz="0" w:space="0" w:color="auto"/>
                <w:left w:val="none" w:sz="0" w:space="0" w:color="auto"/>
                <w:bottom w:val="none" w:sz="0" w:space="0" w:color="auto"/>
                <w:right w:val="none" w:sz="0" w:space="0" w:color="auto"/>
              </w:divBdr>
            </w:div>
            <w:div w:id="52311134">
              <w:marLeft w:val="0"/>
              <w:marRight w:val="0"/>
              <w:marTop w:val="0"/>
              <w:marBottom w:val="0"/>
              <w:divBdr>
                <w:top w:val="none" w:sz="0" w:space="0" w:color="auto"/>
                <w:left w:val="none" w:sz="0" w:space="0" w:color="auto"/>
                <w:bottom w:val="none" w:sz="0" w:space="0" w:color="auto"/>
                <w:right w:val="none" w:sz="0" w:space="0" w:color="auto"/>
              </w:divBdr>
            </w:div>
            <w:div w:id="329716908">
              <w:marLeft w:val="0"/>
              <w:marRight w:val="0"/>
              <w:marTop w:val="0"/>
              <w:marBottom w:val="0"/>
              <w:divBdr>
                <w:top w:val="none" w:sz="0" w:space="0" w:color="auto"/>
                <w:left w:val="none" w:sz="0" w:space="0" w:color="auto"/>
                <w:bottom w:val="none" w:sz="0" w:space="0" w:color="auto"/>
                <w:right w:val="none" w:sz="0" w:space="0" w:color="auto"/>
              </w:divBdr>
            </w:div>
            <w:div w:id="410353226">
              <w:marLeft w:val="0"/>
              <w:marRight w:val="0"/>
              <w:marTop w:val="0"/>
              <w:marBottom w:val="0"/>
              <w:divBdr>
                <w:top w:val="none" w:sz="0" w:space="0" w:color="auto"/>
                <w:left w:val="none" w:sz="0" w:space="0" w:color="auto"/>
                <w:bottom w:val="none" w:sz="0" w:space="0" w:color="auto"/>
                <w:right w:val="none" w:sz="0" w:space="0" w:color="auto"/>
              </w:divBdr>
            </w:div>
            <w:div w:id="223378261">
              <w:marLeft w:val="0"/>
              <w:marRight w:val="0"/>
              <w:marTop w:val="0"/>
              <w:marBottom w:val="0"/>
              <w:divBdr>
                <w:top w:val="none" w:sz="0" w:space="0" w:color="auto"/>
                <w:left w:val="none" w:sz="0" w:space="0" w:color="auto"/>
                <w:bottom w:val="none" w:sz="0" w:space="0" w:color="auto"/>
                <w:right w:val="none" w:sz="0" w:space="0" w:color="auto"/>
              </w:divBdr>
            </w:div>
            <w:div w:id="94790624">
              <w:marLeft w:val="0"/>
              <w:marRight w:val="0"/>
              <w:marTop w:val="0"/>
              <w:marBottom w:val="0"/>
              <w:divBdr>
                <w:top w:val="none" w:sz="0" w:space="0" w:color="auto"/>
                <w:left w:val="none" w:sz="0" w:space="0" w:color="auto"/>
                <w:bottom w:val="none" w:sz="0" w:space="0" w:color="auto"/>
                <w:right w:val="none" w:sz="0" w:space="0" w:color="auto"/>
              </w:divBdr>
            </w:div>
            <w:div w:id="469980695">
              <w:marLeft w:val="0"/>
              <w:marRight w:val="0"/>
              <w:marTop w:val="0"/>
              <w:marBottom w:val="0"/>
              <w:divBdr>
                <w:top w:val="none" w:sz="0" w:space="0" w:color="auto"/>
                <w:left w:val="none" w:sz="0" w:space="0" w:color="auto"/>
                <w:bottom w:val="none" w:sz="0" w:space="0" w:color="auto"/>
                <w:right w:val="none" w:sz="0" w:space="0" w:color="auto"/>
              </w:divBdr>
            </w:div>
            <w:div w:id="1213271307">
              <w:marLeft w:val="0"/>
              <w:marRight w:val="0"/>
              <w:marTop w:val="0"/>
              <w:marBottom w:val="0"/>
              <w:divBdr>
                <w:top w:val="none" w:sz="0" w:space="0" w:color="auto"/>
                <w:left w:val="none" w:sz="0" w:space="0" w:color="auto"/>
                <w:bottom w:val="none" w:sz="0" w:space="0" w:color="auto"/>
                <w:right w:val="none" w:sz="0" w:space="0" w:color="auto"/>
              </w:divBdr>
            </w:div>
            <w:div w:id="1735467792">
              <w:marLeft w:val="0"/>
              <w:marRight w:val="0"/>
              <w:marTop w:val="0"/>
              <w:marBottom w:val="0"/>
              <w:divBdr>
                <w:top w:val="none" w:sz="0" w:space="0" w:color="auto"/>
                <w:left w:val="none" w:sz="0" w:space="0" w:color="auto"/>
                <w:bottom w:val="none" w:sz="0" w:space="0" w:color="auto"/>
                <w:right w:val="none" w:sz="0" w:space="0" w:color="auto"/>
              </w:divBdr>
            </w:div>
            <w:div w:id="670640726">
              <w:marLeft w:val="0"/>
              <w:marRight w:val="0"/>
              <w:marTop w:val="0"/>
              <w:marBottom w:val="0"/>
              <w:divBdr>
                <w:top w:val="none" w:sz="0" w:space="0" w:color="auto"/>
                <w:left w:val="none" w:sz="0" w:space="0" w:color="auto"/>
                <w:bottom w:val="none" w:sz="0" w:space="0" w:color="auto"/>
                <w:right w:val="none" w:sz="0" w:space="0" w:color="auto"/>
              </w:divBdr>
            </w:div>
            <w:div w:id="1043091037">
              <w:marLeft w:val="0"/>
              <w:marRight w:val="0"/>
              <w:marTop w:val="0"/>
              <w:marBottom w:val="0"/>
              <w:divBdr>
                <w:top w:val="none" w:sz="0" w:space="0" w:color="auto"/>
                <w:left w:val="none" w:sz="0" w:space="0" w:color="auto"/>
                <w:bottom w:val="none" w:sz="0" w:space="0" w:color="auto"/>
                <w:right w:val="none" w:sz="0" w:space="0" w:color="auto"/>
              </w:divBdr>
            </w:div>
            <w:div w:id="1942299672">
              <w:marLeft w:val="0"/>
              <w:marRight w:val="0"/>
              <w:marTop w:val="0"/>
              <w:marBottom w:val="0"/>
              <w:divBdr>
                <w:top w:val="none" w:sz="0" w:space="0" w:color="auto"/>
                <w:left w:val="none" w:sz="0" w:space="0" w:color="auto"/>
                <w:bottom w:val="none" w:sz="0" w:space="0" w:color="auto"/>
                <w:right w:val="none" w:sz="0" w:space="0" w:color="auto"/>
              </w:divBdr>
            </w:div>
            <w:div w:id="797115196">
              <w:marLeft w:val="0"/>
              <w:marRight w:val="0"/>
              <w:marTop w:val="0"/>
              <w:marBottom w:val="0"/>
              <w:divBdr>
                <w:top w:val="none" w:sz="0" w:space="0" w:color="auto"/>
                <w:left w:val="none" w:sz="0" w:space="0" w:color="auto"/>
                <w:bottom w:val="none" w:sz="0" w:space="0" w:color="auto"/>
                <w:right w:val="none" w:sz="0" w:space="0" w:color="auto"/>
              </w:divBdr>
            </w:div>
            <w:div w:id="624194688">
              <w:marLeft w:val="0"/>
              <w:marRight w:val="0"/>
              <w:marTop w:val="0"/>
              <w:marBottom w:val="0"/>
              <w:divBdr>
                <w:top w:val="none" w:sz="0" w:space="0" w:color="auto"/>
                <w:left w:val="none" w:sz="0" w:space="0" w:color="auto"/>
                <w:bottom w:val="none" w:sz="0" w:space="0" w:color="auto"/>
                <w:right w:val="none" w:sz="0" w:space="0" w:color="auto"/>
              </w:divBdr>
            </w:div>
            <w:div w:id="2076127162">
              <w:marLeft w:val="0"/>
              <w:marRight w:val="0"/>
              <w:marTop w:val="0"/>
              <w:marBottom w:val="0"/>
              <w:divBdr>
                <w:top w:val="none" w:sz="0" w:space="0" w:color="auto"/>
                <w:left w:val="none" w:sz="0" w:space="0" w:color="auto"/>
                <w:bottom w:val="none" w:sz="0" w:space="0" w:color="auto"/>
                <w:right w:val="none" w:sz="0" w:space="0" w:color="auto"/>
              </w:divBdr>
            </w:div>
            <w:div w:id="427428946">
              <w:marLeft w:val="0"/>
              <w:marRight w:val="0"/>
              <w:marTop w:val="0"/>
              <w:marBottom w:val="0"/>
              <w:divBdr>
                <w:top w:val="none" w:sz="0" w:space="0" w:color="auto"/>
                <w:left w:val="none" w:sz="0" w:space="0" w:color="auto"/>
                <w:bottom w:val="none" w:sz="0" w:space="0" w:color="auto"/>
                <w:right w:val="none" w:sz="0" w:space="0" w:color="auto"/>
              </w:divBdr>
            </w:div>
            <w:div w:id="971642478">
              <w:marLeft w:val="0"/>
              <w:marRight w:val="0"/>
              <w:marTop w:val="0"/>
              <w:marBottom w:val="0"/>
              <w:divBdr>
                <w:top w:val="none" w:sz="0" w:space="0" w:color="auto"/>
                <w:left w:val="none" w:sz="0" w:space="0" w:color="auto"/>
                <w:bottom w:val="none" w:sz="0" w:space="0" w:color="auto"/>
                <w:right w:val="none" w:sz="0" w:space="0" w:color="auto"/>
              </w:divBdr>
            </w:div>
            <w:div w:id="128135821">
              <w:marLeft w:val="0"/>
              <w:marRight w:val="0"/>
              <w:marTop w:val="0"/>
              <w:marBottom w:val="0"/>
              <w:divBdr>
                <w:top w:val="none" w:sz="0" w:space="0" w:color="auto"/>
                <w:left w:val="none" w:sz="0" w:space="0" w:color="auto"/>
                <w:bottom w:val="none" w:sz="0" w:space="0" w:color="auto"/>
                <w:right w:val="none" w:sz="0" w:space="0" w:color="auto"/>
              </w:divBdr>
            </w:div>
            <w:div w:id="1724333381">
              <w:marLeft w:val="0"/>
              <w:marRight w:val="0"/>
              <w:marTop w:val="0"/>
              <w:marBottom w:val="0"/>
              <w:divBdr>
                <w:top w:val="none" w:sz="0" w:space="0" w:color="auto"/>
                <w:left w:val="none" w:sz="0" w:space="0" w:color="auto"/>
                <w:bottom w:val="none" w:sz="0" w:space="0" w:color="auto"/>
                <w:right w:val="none" w:sz="0" w:space="0" w:color="auto"/>
              </w:divBdr>
            </w:div>
            <w:div w:id="289825911">
              <w:marLeft w:val="0"/>
              <w:marRight w:val="0"/>
              <w:marTop w:val="0"/>
              <w:marBottom w:val="0"/>
              <w:divBdr>
                <w:top w:val="none" w:sz="0" w:space="0" w:color="auto"/>
                <w:left w:val="none" w:sz="0" w:space="0" w:color="auto"/>
                <w:bottom w:val="none" w:sz="0" w:space="0" w:color="auto"/>
                <w:right w:val="none" w:sz="0" w:space="0" w:color="auto"/>
              </w:divBdr>
            </w:div>
            <w:div w:id="1291664839">
              <w:marLeft w:val="0"/>
              <w:marRight w:val="0"/>
              <w:marTop w:val="0"/>
              <w:marBottom w:val="0"/>
              <w:divBdr>
                <w:top w:val="none" w:sz="0" w:space="0" w:color="auto"/>
                <w:left w:val="none" w:sz="0" w:space="0" w:color="auto"/>
                <w:bottom w:val="none" w:sz="0" w:space="0" w:color="auto"/>
                <w:right w:val="none" w:sz="0" w:space="0" w:color="auto"/>
              </w:divBdr>
            </w:div>
            <w:div w:id="582573753">
              <w:marLeft w:val="0"/>
              <w:marRight w:val="0"/>
              <w:marTop w:val="0"/>
              <w:marBottom w:val="0"/>
              <w:divBdr>
                <w:top w:val="none" w:sz="0" w:space="0" w:color="auto"/>
                <w:left w:val="none" w:sz="0" w:space="0" w:color="auto"/>
                <w:bottom w:val="none" w:sz="0" w:space="0" w:color="auto"/>
                <w:right w:val="none" w:sz="0" w:space="0" w:color="auto"/>
              </w:divBdr>
            </w:div>
            <w:div w:id="1892302847">
              <w:marLeft w:val="0"/>
              <w:marRight w:val="0"/>
              <w:marTop w:val="0"/>
              <w:marBottom w:val="0"/>
              <w:divBdr>
                <w:top w:val="none" w:sz="0" w:space="0" w:color="auto"/>
                <w:left w:val="none" w:sz="0" w:space="0" w:color="auto"/>
                <w:bottom w:val="none" w:sz="0" w:space="0" w:color="auto"/>
                <w:right w:val="none" w:sz="0" w:space="0" w:color="auto"/>
              </w:divBdr>
            </w:div>
            <w:div w:id="906844695">
              <w:marLeft w:val="0"/>
              <w:marRight w:val="0"/>
              <w:marTop w:val="0"/>
              <w:marBottom w:val="0"/>
              <w:divBdr>
                <w:top w:val="none" w:sz="0" w:space="0" w:color="auto"/>
                <w:left w:val="none" w:sz="0" w:space="0" w:color="auto"/>
                <w:bottom w:val="none" w:sz="0" w:space="0" w:color="auto"/>
                <w:right w:val="none" w:sz="0" w:space="0" w:color="auto"/>
              </w:divBdr>
            </w:div>
            <w:div w:id="1486318748">
              <w:marLeft w:val="0"/>
              <w:marRight w:val="0"/>
              <w:marTop w:val="0"/>
              <w:marBottom w:val="0"/>
              <w:divBdr>
                <w:top w:val="none" w:sz="0" w:space="0" w:color="auto"/>
                <w:left w:val="none" w:sz="0" w:space="0" w:color="auto"/>
                <w:bottom w:val="none" w:sz="0" w:space="0" w:color="auto"/>
                <w:right w:val="none" w:sz="0" w:space="0" w:color="auto"/>
              </w:divBdr>
            </w:div>
            <w:div w:id="1462460971">
              <w:marLeft w:val="0"/>
              <w:marRight w:val="0"/>
              <w:marTop w:val="0"/>
              <w:marBottom w:val="0"/>
              <w:divBdr>
                <w:top w:val="none" w:sz="0" w:space="0" w:color="auto"/>
                <w:left w:val="none" w:sz="0" w:space="0" w:color="auto"/>
                <w:bottom w:val="none" w:sz="0" w:space="0" w:color="auto"/>
                <w:right w:val="none" w:sz="0" w:space="0" w:color="auto"/>
              </w:divBdr>
            </w:div>
            <w:div w:id="1111512626">
              <w:marLeft w:val="0"/>
              <w:marRight w:val="0"/>
              <w:marTop w:val="0"/>
              <w:marBottom w:val="0"/>
              <w:divBdr>
                <w:top w:val="none" w:sz="0" w:space="0" w:color="auto"/>
                <w:left w:val="none" w:sz="0" w:space="0" w:color="auto"/>
                <w:bottom w:val="none" w:sz="0" w:space="0" w:color="auto"/>
                <w:right w:val="none" w:sz="0" w:space="0" w:color="auto"/>
              </w:divBdr>
            </w:div>
            <w:div w:id="1673022278">
              <w:marLeft w:val="0"/>
              <w:marRight w:val="0"/>
              <w:marTop w:val="0"/>
              <w:marBottom w:val="0"/>
              <w:divBdr>
                <w:top w:val="none" w:sz="0" w:space="0" w:color="auto"/>
                <w:left w:val="none" w:sz="0" w:space="0" w:color="auto"/>
                <w:bottom w:val="none" w:sz="0" w:space="0" w:color="auto"/>
                <w:right w:val="none" w:sz="0" w:space="0" w:color="auto"/>
              </w:divBdr>
            </w:div>
            <w:div w:id="1371222809">
              <w:marLeft w:val="0"/>
              <w:marRight w:val="0"/>
              <w:marTop w:val="0"/>
              <w:marBottom w:val="0"/>
              <w:divBdr>
                <w:top w:val="none" w:sz="0" w:space="0" w:color="auto"/>
                <w:left w:val="none" w:sz="0" w:space="0" w:color="auto"/>
                <w:bottom w:val="none" w:sz="0" w:space="0" w:color="auto"/>
                <w:right w:val="none" w:sz="0" w:space="0" w:color="auto"/>
              </w:divBdr>
            </w:div>
            <w:div w:id="1779640068">
              <w:marLeft w:val="0"/>
              <w:marRight w:val="0"/>
              <w:marTop w:val="0"/>
              <w:marBottom w:val="0"/>
              <w:divBdr>
                <w:top w:val="none" w:sz="0" w:space="0" w:color="auto"/>
                <w:left w:val="none" w:sz="0" w:space="0" w:color="auto"/>
                <w:bottom w:val="none" w:sz="0" w:space="0" w:color="auto"/>
                <w:right w:val="none" w:sz="0" w:space="0" w:color="auto"/>
              </w:divBdr>
            </w:div>
            <w:div w:id="1587575427">
              <w:marLeft w:val="0"/>
              <w:marRight w:val="0"/>
              <w:marTop w:val="0"/>
              <w:marBottom w:val="0"/>
              <w:divBdr>
                <w:top w:val="none" w:sz="0" w:space="0" w:color="auto"/>
                <w:left w:val="none" w:sz="0" w:space="0" w:color="auto"/>
                <w:bottom w:val="none" w:sz="0" w:space="0" w:color="auto"/>
                <w:right w:val="none" w:sz="0" w:space="0" w:color="auto"/>
              </w:divBdr>
            </w:div>
            <w:div w:id="398292330">
              <w:marLeft w:val="0"/>
              <w:marRight w:val="0"/>
              <w:marTop w:val="0"/>
              <w:marBottom w:val="0"/>
              <w:divBdr>
                <w:top w:val="none" w:sz="0" w:space="0" w:color="auto"/>
                <w:left w:val="none" w:sz="0" w:space="0" w:color="auto"/>
                <w:bottom w:val="none" w:sz="0" w:space="0" w:color="auto"/>
                <w:right w:val="none" w:sz="0" w:space="0" w:color="auto"/>
              </w:divBdr>
            </w:div>
            <w:div w:id="383523268">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 w:id="826750258">
              <w:marLeft w:val="0"/>
              <w:marRight w:val="0"/>
              <w:marTop w:val="0"/>
              <w:marBottom w:val="0"/>
              <w:divBdr>
                <w:top w:val="none" w:sz="0" w:space="0" w:color="auto"/>
                <w:left w:val="none" w:sz="0" w:space="0" w:color="auto"/>
                <w:bottom w:val="none" w:sz="0" w:space="0" w:color="auto"/>
                <w:right w:val="none" w:sz="0" w:space="0" w:color="auto"/>
              </w:divBdr>
            </w:div>
            <w:div w:id="1393770073">
              <w:marLeft w:val="0"/>
              <w:marRight w:val="0"/>
              <w:marTop w:val="0"/>
              <w:marBottom w:val="0"/>
              <w:divBdr>
                <w:top w:val="none" w:sz="0" w:space="0" w:color="auto"/>
                <w:left w:val="none" w:sz="0" w:space="0" w:color="auto"/>
                <w:bottom w:val="none" w:sz="0" w:space="0" w:color="auto"/>
                <w:right w:val="none" w:sz="0" w:space="0" w:color="auto"/>
              </w:divBdr>
            </w:div>
            <w:div w:id="1771120008">
              <w:marLeft w:val="0"/>
              <w:marRight w:val="0"/>
              <w:marTop w:val="0"/>
              <w:marBottom w:val="0"/>
              <w:divBdr>
                <w:top w:val="none" w:sz="0" w:space="0" w:color="auto"/>
                <w:left w:val="none" w:sz="0" w:space="0" w:color="auto"/>
                <w:bottom w:val="none" w:sz="0" w:space="0" w:color="auto"/>
                <w:right w:val="none" w:sz="0" w:space="0" w:color="auto"/>
              </w:divBdr>
            </w:div>
            <w:div w:id="1696347183">
              <w:marLeft w:val="0"/>
              <w:marRight w:val="0"/>
              <w:marTop w:val="0"/>
              <w:marBottom w:val="0"/>
              <w:divBdr>
                <w:top w:val="none" w:sz="0" w:space="0" w:color="auto"/>
                <w:left w:val="none" w:sz="0" w:space="0" w:color="auto"/>
                <w:bottom w:val="none" w:sz="0" w:space="0" w:color="auto"/>
                <w:right w:val="none" w:sz="0" w:space="0" w:color="auto"/>
              </w:divBdr>
            </w:div>
            <w:div w:id="2083722996">
              <w:marLeft w:val="0"/>
              <w:marRight w:val="0"/>
              <w:marTop w:val="0"/>
              <w:marBottom w:val="0"/>
              <w:divBdr>
                <w:top w:val="none" w:sz="0" w:space="0" w:color="auto"/>
                <w:left w:val="none" w:sz="0" w:space="0" w:color="auto"/>
                <w:bottom w:val="none" w:sz="0" w:space="0" w:color="auto"/>
                <w:right w:val="none" w:sz="0" w:space="0" w:color="auto"/>
              </w:divBdr>
            </w:div>
            <w:div w:id="792750350">
              <w:marLeft w:val="0"/>
              <w:marRight w:val="0"/>
              <w:marTop w:val="0"/>
              <w:marBottom w:val="0"/>
              <w:divBdr>
                <w:top w:val="none" w:sz="0" w:space="0" w:color="auto"/>
                <w:left w:val="none" w:sz="0" w:space="0" w:color="auto"/>
                <w:bottom w:val="none" w:sz="0" w:space="0" w:color="auto"/>
                <w:right w:val="none" w:sz="0" w:space="0" w:color="auto"/>
              </w:divBdr>
            </w:div>
            <w:div w:id="1761171838">
              <w:marLeft w:val="0"/>
              <w:marRight w:val="0"/>
              <w:marTop w:val="0"/>
              <w:marBottom w:val="0"/>
              <w:divBdr>
                <w:top w:val="none" w:sz="0" w:space="0" w:color="auto"/>
                <w:left w:val="none" w:sz="0" w:space="0" w:color="auto"/>
                <w:bottom w:val="none" w:sz="0" w:space="0" w:color="auto"/>
                <w:right w:val="none" w:sz="0" w:space="0" w:color="auto"/>
              </w:divBdr>
            </w:div>
            <w:div w:id="1352757372">
              <w:marLeft w:val="0"/>
              <w:marRight w:val="0"/>
              <w:marTop w:val="0"/>
              <w:marBottom w:val="0"/>
              <w:divBdr>
                <w:top w:val="none" w:sz="0" w:space="0" w:color="auto"/>
                <w:left w:val="none" w:sz="0" w:space="0" w:color="auto"/>
                <w:bottom w:val="none" w:sz="0" w:space="0" w:color="auto"/>
                <w:right w:val="none" w:sz="0" w:space="0" w:color="auto"/>
              </w:divBdr>
            </w:div>
            <w:div w:id="1679892003">
              <w:marLeft w:val="0"/>
              <w:marRight w:val="0"/>
              <w:marTop w:val="0"/>
              <w:marBottom w:val="0"/>
              <w:divBdr>
                <w:top w:val="none" w:sz="0" w:space="0" w:color="auto"/>
                <w:left w:val="none" w:sz="0" w:space="0" w:color="auto"/>
                <w:bottom w:val="none" w:sz="0" w:space="0" w:color="auto"/>
                <w:right w:val="none" w:sz="0" w:space="0" w:color="auto"/>
              </w:divBdr>
            </w:div>
            <w:div w:id="675421980">
              <w:marLeft w:val="0"/>
              <w:marRight w:val="0"/>
              <w:marTop w:val="0"/>
              <w:marBottom w:val="0"/>
              <w:divBdr>
                <w:top w:val="none" w:sz="0" w:space="0" w:color="auto"/>
                <w:left w:val="none" w:sz="0" w:space="0" w:color="auto"/>
                <w:bottom w:val="none" w:sz="0" w:space="0" w:color="auto"/>
                <w:right w:val="none" w:sz="0" w:space="0" w:color="auto"/>
              </w:divBdr>
            </w:div>
            <w:div w:id="2061904403">
              <w:marLeft w:val="0"/>
              <w:marRight w:val="0"/>
              <w:marTop w:val="0"/>
              <w:marBottom w:val="0"/>
              <w:divBdr>
                <w:top w:val="none" w:sz="0" w:space="0" w:color="auto"/>
                <w:left w:val="none" w:sz="0" w:space="0" w:color="auto"/>
                <w:bottom w:val="none" w:sz="0" w:space="0" w:color="auto"/>
                <w:right w:val="none" w:sz="0" w:space="0" w:color="auto"/>
              </w:divBdr>
            </w:div>
            <w:div w:id="1111626808">
              <w:marLeft w:val="0"/>
              <w:marRight w:val="0"/>
              <w:marTop w:val="0"/>
              <w:marBottom w:val="0"/>
              <w:divBdr>
                <w:top w:val="none" w:sz="0" w:space="0" w:color="auto"/>
                <w:left w:val="none" w:sz="0" w:space="0" w:color="auto"/>
                <w:bottom w:val="none" w:sz="0" w:space="0" w:color="auto"/>
                <w:right w:val="none" w:sz="0" w:space="0" w:color="auto"/>
              </w:divBdr>
            </w:div>
            <w:div w:id="972489744">
              <w:marLeft w:val="0"/>
              <w:marRight w:val="0"/>
              <w:marTop w:val="0"/>
              <w:marBottom w:val="0"/>
              <w:divBdr>
                <w:top w:val="none" w:sz="0" w:space="0" w:color="auto"/>
                <w:left w:val="none" w:sz="0" w:space="0" w:color="auto"/>
                <w:bottom w:val="none" w:sz="0" w:space="0" w:color="auto"/>
                <w:right w:val="none" w:sz="0" w:space="0" w:color="auto"/>
              </w:divBdr>
            </w:div>
            <w:div w:id="1956322739">
              <w:marLeft w:val="0"/>
              <w:marRight w:val="0"/>
              <w:marTop w:val="0"/>
              <w:marBottom w:val="0"/>
              <w:divBdr>
                <w:top w:val="none" w:sz="0" w:space="0" w:color="auto"/>
                <w:left w:val="none" w:sz="0" w:space="0" w:color="auto"/>
                <w:bottom w:val="none" w:sz="0" w:space="0" w:color="auto"/>
                <w:right w:val="none" w:sz="0" w:space="0" w:color="auto"/>
              </w:divBdr>
            </w:div>
            <w:div w:id="1768386426">
              <w:marLeft w:val="0"/>
              <w:marRight w:val="0"/>
              <w:marTop w:val="0"/>
              <w:marBottom w:val="0"/>
              <w:divBdr>
                <w:top w:val="none" w:sz="0" w:space="0" w:color="auto"/>
                <w:left w:val="none" w:sz="0" w:space="0" w:color="auto"/>
                <w:bottom w:val="none" w:sz="0" w:space="0" w:color="auto"/>
                <w:right w:val="none" w:sz="0" w:space="0" w:color="auto"/>
              </w:divBdr>
            </w:div>
            <w:div w:id="875311367">
              <w:marLeft w:val="0"/>
              <w:marRight w:val="0"/>
              <w:marTop w:val="0"/>
              <w:marBottom w:val="0"/>
              <w:divBdr>
                <w:top w:val="none" w:sz="0" w:space="0" w:color="auto"/>
                <w:left w:val="none" w:sz="0" w:space="0" w:color="auto"/>
                <w:bottom w:val="none" w:sz="0" w:space="0" w:color="auto"/>
                <w:right w:val="none" w:sz="0" w:space="0" w:color="auto"/>
              </w:divBdr>
            </w:div>
            <w:div w:id="1588659144">
              <w:marLeft w:val="0"/>
              <w:marRight w:val="0"/>
              <w:marTop w:val="0"/>
              <w:marBottom w:val="0"/>
              <w:divBdr>
                <w:top w:val="none" w:sz="0" w:space="0" w:color="auto"/>
                <w:left w:val="none" w:sz="0" w:space="0" w:color="auto"/>
                <w:bottom w:val="none" w:sz="0" w:space="0" w:color="auto"/>
                <w:right w:val="none" w:sz="0" w:space="0" w:color="auto"/>
              </w:divBdr>
            </w:div>
            <w:div w:id="668100697">
              <w:marLeft w:val="0"/>
              <w:marRight w:val="0"/>
              <w:marTop w:val="0"/>
              <w:marBottom w:val="0"/>
              <w:divBdr>
                <w:top w:val="none" w:sz="0" w:space="0" w:color="auto"/>
                <w:left w:val="none" w:sz="0" w:space="0" w:color="auto"/>
                <w:bottom w:val="none" w:sz="0" w:space="0" w:color="auto"/>
                <w:right w:val="none" w:sz="0" w:space="0" w:color="auto"/>
              </w:divBdr>
            </w:div>
            <w:div w:id="1193376309">
              <w:marLeft w:val="0"/>
              <w:marRight w:val="0"/>
              <w:marTop w:val="0"/>
              <w:marBottom w:val="0"/>
              <w:divBdr>
                <w:top w:val="none" w:sz="0" w:space="0" w:color="auto"/>
                <w:left w:val="none" w:sz="0" w:space="0" w:color="auto"/>
                <w:bottom w:val="none" w:sz="0" w:space="0" w:color="auto"/>
                <w:right w:val="none" w:sz="0" w:space="0" w:color="auto"/>
              </w:divBdr>
            </w:div>
            <w:div w:id="1693529148">
              <w:marLeft w:val="0"/>
              <w:marRight w:val="0"/>
              <w:marTop w:val="0"/>
              <w:marBottom w:val="0"/>
              <w:divBdr>
                <w:top w:val="none" w:sz="0" w:space="0" w:color="auto"/>
                <w:left w:val="none" w:sz="0" w:space="0" w:color="auto"/>
                <w:bottom w:val="none" w:sz="0" w:space="0" w:color="auto"/>
                <w:right w:val="none" w:sz="0" w:space="0" w:color="auto"/>
              </w:divBdr>
            </w:div>
            <w:div w:id="2087679680">
              <w:marLeft w:val="0"/>
              <w:marRight w:val="0"/>
              <w:marTop w:val="0"/>
              <w:marBottom w:val="0"/>
              <w:divBdr>
                <w:top w:val="none" w:sz="0" w:space="0" w:color="auto"/>
                <w:left w:val="none" w:sz="0" w:space="0" w:color="auto"/>
                <w:bottom w:val="none" w:sz="0" w:space="0" w:color="auto"/>
                <w:right w:val="none" w:sz="0" w:space="0" w:color="auto"/>
              </w:divBdr>
            </w:div>
            <w:div w:id="1473063681">
              <w:marLeft w:val="0"/>
              <w:marRight w:val="0"/>
              <w:marTop w:val="0"/>
              <w:marBottom w:val="0"/>
              <w:divBdr>
                <w:top w:val="none" w:sz="0" w:space="0" w:color="auto"/>
                <w:left w:val="none" w:sz="0" w:space="0" w:color="auto"/>
                <w:bottom w:val="none" w:sz="0" w:space="0" w:color="auto"/>
                <w:right w:val="none" w:sz="0" w:space="0" w:color="auto"/>
              </w:divBdr>
            </w:div>
            <w:div w:id="1792557280">
              <w:marLeft w:val="0"/>
              <w:marRight w:val="0"/>
              <w:marTop w:val="0"/>
              <w:marBottom w:val="0"/>
              <w:divBdr>
                <w:top w:val="none" w:sz="0" w:space="0" w:color="auto"/>
                <w:left w:val="none" w:sz="0" w:space="0" w:color="auto"/>
                <w:bottom w:val="none" w:sz="0" w:space="0" w:color="auto"/>
                <w:right w:val="none" w:sz="0" w:space="0" w:color="auto"/>
              </w:divBdr>
            </w:div>
            <w:div w:id="1793286208">
              <w:marLeft w:val="0"/>
              <w:marRight w:val="0"/>
              <w:marTop w:val="0"/>
              <w:marBottom w:val="0"/>
              <w:divBdr>
                <w:top w:val="none" w:sz="0" w:space="0" w:color="auto"/>
                <w:left w:val="none" w:sz="0" w:space="0" w:color="auto"/>
                <w:bottom w:val="none" w:sz="0" w:space="0" w:color="auto"/>
                <w:right w:val="none" w:sz="0" w:space="0" w:color="auto"/>
              </w:divBdr>
            </w:div>
            <w:div w:id="521015607">
              <w:marLeft w:val="0"/>
              <w:marRight w:val="0"/>
              <w:marTop w:val="0"/>
              <w:marBottom w:val="0"/>
              <w:divBdr>
                <w:top w:val="none" w:sz="0" w:space="0" w:color="auto"/>
                <w:left w:val="none" w:sz="0" w:space="0" w:color="auto"/>
                <w:bottom w:val="none" w:sz="0" w:space="0" w:color="auto"/>
                <w:right w:val="none" w:sz="0" w:space="0" w:color="auto"/>
              </w:divBdr>
            </w:div>
            <w:div w:id="142966781">
              <w:marLeft w:val="0"/>
              <w:marRight w:val="0"/>
              <w:marTop w:val="0"/>
              <w:marBottom w:val="0"/>
              <w:divBdr>
                <w:top w:val="none" w:sz="0" w:space="0" w:color="auto"/>
                <w:left w:val="none" w:sz="0" w:space="0" w:color="auto"/>
                <w:bottom w:val="none" w:sz="0" w:space="0" w:color="auto"/>
                <w:right w:val="none" w:sz="0" w:space="0" w:color="auto"/>
              </w:divBdr>
            </w:div>
            <w:div w:id="828716890">
              <w:marLeft w:val="0"/>
              <w:marRight w:val="0"/>
              <w:marTop w:val="0"/>
              <w:marBottom w:val="0"/>
              <w:divBdr>
                <w:top w:val="none" w:sz="0" w:space="0" w:color="auto"/>
                <w:left w:val="none" w:sz="0" w:space="0" w:color="auto"/>
                <w:bottom w:val="none" w:sz="0" w:space="0" w:color="auto"/>
                <w:right w:val="none" w:sz="0" w:space="0" w:color="auto"/>
              </w:divBdr>
            </w:div>
            <w:div w:id="203451067">
              <w:marLeft w:val="0"/>
              <w:marRight w:val="0"/>
              <w:marTop w:val="0"/>
              <w:marBottom w:val="0"/>
              <w:divBdr>
                <w:top w:val="none" w:sz="0" w:space="0" w:color="auto"/>
                <w:left w:val="none" w:sz="0" w:space="0" w:color="auto"/>
                <w:bottom w:val="none" w:sz="0" w:space="0" w:color="auto"/>
                <w:right w:val="none" w:sz="0" w:space="0" w:color="auto"/>
              </w:divBdr>
            </w:div>
            <w:div w:id="585503585">
              <w:marLeft w:val="0"/>
              <w:marRight w:val="0"/>
              <w:marTop w:val="0"/>
              <w:marBottom w:val="0"/>
              <w:divBdr>
                <w:top w:val="none" w:sz="0" w:space="0" w:color="auto"/>
                <w:left w:val="none" w:sz="0" w:space="0" w:color="auto"/>
                <w:bottom w:val="none" w:sz="0" w:space="0" w:color="auto"/>
                <w:right w:val="none" w:sz="0" w:space="0" w:color="auto"/>
              </w:divBdr>
            </w:div>
            <w:div w:id="1831867638">
              <w:marLeft w:val="0"/>
              <w:marRight w:val="0"/>
              <w:marTop w:val="0"/>
              <w:marBottom w:val="0"/>
              <w:divBdr>
                <w:top w:val="none" w:sz="0" w:space="0" w:color="auto"/>
                <w:left w:val="none" w:sz="0" w:space="0" w:color="auto"/>
                <w:bottom w:val="none" w:sz="0" w:space="0" w:color="auto"/>
                <w:right w:val="none" w:sz="0" w:space="0" w:color="auto"/>
              </w:divBdr>
            </w:div>
            <w:div w:id="1092118784">
              <w:marLeft w:val="0"/>
              <w:marRight w:val="0"/>
              <w:marTop w:val="0"/>
              <w:marBottom w:val="0"/>
              <w:divBdr>
                <w:top w:val="none" w:sz="0" w:space="0" w:color="auto"/>
                <w:left w:val="none" w:sz="0" w:space="0" w:color="auto"/>
                <w:bottom w:val="none" w:sz="0" w:space="0" w:color="auto"/>
                <w:right w:val="none" w:sz="0" w:space="0" w:color="auto"/>
              </w:divBdr>
            </w:div>
            <w:div w:id="1239483826">
              <w:marLeft w:val="0"/>
              <w:marRight w:val="0"/>
              <w:marTop w:val="0"/>
              <w:marBottom w:val="0"/>
              <w:divBdr>
                <w:top w:val="none" w:sz="0" w:space="0" w:color="auto"/>
                <w:left w:val="none" w:sz="0" w:space="0" w:color="auto"/>
                <w:bottom w:val="none" w:sz="0" w:space="0" w:color="auto"/>
                <w:right w:val="none" w:sz="0" w:space="0" w:color="auto"/>
              </w:divBdr>
            </w:div>
            <w:div w:id="56367674">
              <w:marLeft w:val="0"/>
              <w:marRight w:val="0"/>
              <w:marTop w:val="0"/>
              <w:marBottom w:val="0"/>
              <w:divBdr>
                <w:top w:val="none" w:sz="0" w:space="0" w:color="auto"/>
                <w:left w:val="none" w:sz="0" w:space="0" w:color="auto"/>
                <w:bottom w:val="none" w:sz="0" w:space="0" w:color="auto"/>
                <w:right w:val="none" w:sz="0" w:space="0" w:color="auto"/>
              </w:divBdr>
            </w:div>
            <w:div w:id="717627364">
              <w:marLeft w:val="0"/>
              <w:marRight w:val="0"/>
              <w:marTop w:val="0"/>
              <w:marBottom w:val="0"/>
              <w:divBdr>
                <w:top w:val="none" w:sz="0" w:space="0" w:color="auto"/>
                <w:left w:val="none" w:sz="0" w:space="0" w:color="auto"/>
                <w:bottom w:val="none" w:sz="0" w:space="0" w:color="auto"/>
                <w:right w:val="none" w:sz="0" w:space="0" w:color="auto"/>
              </w:divBdr>
            </w:div>
            <w:div w:id="1934046639">
              <w:marLeft w:val="0"/>
              <w:marRight w:val="0"/>
              <w:marTop w:val="0"/>
              <w:marBottom w:val="0"/>
              <w:divBdr>
                <w:top w:val="none" w:sz="0" w:space="0" w:color="auto"/>
                <w:left w:val="none" w:sz="0" w:space="0" w:color="auto"/>
                <w:bottom w:val="none" w:sz="0" w:space="0" w:color="auto"/>
                <w:right w:val="none" w:sz="0" w:space="0" w:color="auto"/>
              </w:divBdr>
            </w:div>
            <w:div w:id="340012504">
              <w:marLeft w:val="0"/>
              <w:marRight w:val="0"/>
              <w:marTop w:val="0"/>
              <w:marBottom w:val="0"/>
              <w:divBdr>
                <w:top w:val="none" w:sz="0" w:space="0" w:color="auto"/>
                <w:left w:val="none" w:sz="0" w:space="0" w:color="auto"/>
                <w:bottom w:val="none" w:sz="0" w:space="0" w:color="auto"/>
                <w:right w:val="none" w:sz="0" w:space="0" w:color="auto"/>
              </w:divBdr>
            </w:div>
            <w:div w:id="1001785016">
              <w:marLeft w:val="0"/>
              <w:marRight w:val="0"/>
              <w:marTop w:val="0"/>
              <w:marBottom w:val="0"/>
              <w:divBdr>
                <w:top w:val="none" w:sz="0" w:space="0" w:color="auto"/>
                <w:left w:val="none" w:sz="0" w:space="0" w:color="auto"/>
                <w:bottom w:val="none" w:sz="0" w:space="0" w:color="auto"/>
                <w:right w:val="none" w:sz="0" w:space="0" w:color="auto"/>
              </w:divBdr>
            </w:div>
            <w:div w:id="1216889975">
              <w:marLeft w:val="0"/>
              <w:marRight w:val="0"/>
              <w:marTop w:val="0"/>
              <w:marBottom w:val="0"/>
              <w:divBdr>
                <w:top w:val="none" w:sz="0" w:space="0" w:color="auto"/>
                <w:left w:val="none" w:sz="0" w:space="0" w:color="auto"/>
                <w:bottom w:val="none" w:sz="0" w:space="0" w:color="auto"/>
                <w:right w:val="none" w:sz="0" w:space="0" w:color="auto"/>
              </w:divBdr>
            </w:div>
            <w:div w:id="564681265">
              <w:marLeft w:val="0"/>
              <w:marRight w:val="0"/>
              <w:marTop w:val="0"/>
              <w:marBottom w:val="0"/>
              <w:divBdr>
                <w:top w:val="none" w:sz="0" w:space="0" w:color="auto"/>
                <w:left w:val="none" w:sz="0" w:space="0" w:color="auto"/>
                <w:bottom w:val="none" w:sz="0" w:space="0" w:color="auto"/>
                <w:right w:val="none" w:sz="0" w:space="0" w:color="auto"/>
              </w:divBdr>
            </w:div>
            <w:div w:id="799692469">
              <w:marLeft w:val="0"/>
              <w:marRight w:val="0"/>
              <w:marTop w:val="0"/>
              <w:marBottom w:val="0"/>
              <w:divBdr>
                <w:top w:val="none" w:sz="0" w:space="0" w:color="auto"/>
                <w:left w:val="none" w:sz="0" w:space="0" w:color="auto"/>
                <w:bottom w:val="none" w:sz="0" w:space="0" w:color="auto"/>
                <w:right w:val="none" w:sz="0" w:space="0" w:color="auto"/>
              </w:divBdr>
            </w:div>
            <w:div w:id="167450306">
              <w:marLeft w:val="0"/>
              <w:marRight w:val="0"/>
              <w:marTop w:val="0"/>
              <w:marBottom w:val="0"/>
              <w:divBdr>
                <w:top w:val="none" w:sz="0" w:space="0" w:color="auto"/>
                <w:left w:val="none" w:sz="0" w:space="0" w:color="auto"/>
                <w:bottom w:val="none" w:sz="0" w:space="0" w:color="auto"/>
                <w:right w:val="none" w:sz="0" w:space="0" w:color="auto"/>
              </w:divBdr>
            </w:div>
            <w:div w:id="416946209">
              <w:marLeft w:val="0"/>
              <w:marRight w:val="0"/>
              <w:marTop w:val="0"/>
              <w:marBottom w:val="0"/>
              <w:divBdr>
                <w:top w:val="none" w:sz="0" w:space="0" w:color="auto"/>
                <w:left w:val="none" w:sz="0" w:space="0" w:color="auto"/>
                <w:bottom w:val="none" w:sz="0" w:space="0" w:color="auto"/>
                <w:right w:val="none" w:sz="0" w:space="0" w:color="auto"/>
              </w:divBdr>
            </w:div>
            <w:div w:id="792748789">
              <w:marLeft w:val="0"/>
              <w:marRight w:val="0"/>
              <w:marTop w:val="0"/>
              <w:marBottom w:val="0"/>
              <w:divBdr>
                <w:top w:val="none" w:sz="0" w:space="0" w:color="auto"/>
                <w:left w:val="none" w:sz="0" w:space="0" w:color="auto"/>
                <w:bottom w:val="none" w:sz="0" w:space="0" w:color="auto"/>
                <w:right w:val="none" w:sz="0" w:space="0" w:color="auto"/>
              </w:divBdr>
            </w:div>
            <w:div w:id="71121078">
              <w:marLeft w:val="0"/>
              <w:marRight w:val="0"/>
              <w:marTop w:val="0"/>
              <w:marBottom w:val="0"/>
              <w:divBdr>
                <w:top w:val="none" w:sz="0" w:space="0" w:color="auto"/>
                <w:left w:val="none" w:sz="0" w:space="0" w:color="auto"/>
                <w:bottom w:val="none" w:sz="0" w:space="0" w:color="auto"/>
                <w:right w:val="none" w:sz="0" w:space="0" w:color="auto"/>
              </w:divBdr>
            </w:div>
            <w:div w:id="1106077688">
              <w:marLeft w:val="0"/>
              <w:marRight w:val="0"/>
              <w:marTop w:val="0"/>
              <w:marBottom w:val="0"/>
              <w:divBdr>
                <w:top w:val="none" w:sz="0" w:space="0" w:color="auto"/>
                <w:left w:val="none" w:sz="0" w:space="0" w:color="auto"/>
                <w:bottom w:val="none" w:sz="0" w:space="0" w:color="auto"/>
                <w:right w:val="none" w:sz="0" w:space="0" w:color="auto"/>
              </w:divBdr>
            </w:div>
            <w:div w:id="942763461">
              <w:marLeft w:val="0"/>
              <w:marRight w:val="0"/>
              <w:marTop w:val="0"/>
              <w:marBottom w:val="0"/>
              <w:divBdr>
                <w:top w:val="none" w:sz="0" w:space="0" w:color="auto"/>
                <w:left w:val="none" w:sz="0" w:space="0" w:color="auto"/>
                <w:bottom w:val="none" w:sz="0" w:space="0" w:color="auto"/>
                <w:right w:val="none" w:sz="0" w:space="0" w:color="auto"/>
              </w:divBdr>
            </w:div>
            <w:div w:id="1282952747">
              <w:marLeft w:val="0"/>
              <w:marRight w:val="0"/>
              <w:marTop w:val="0"/>
              <w:marBottom w:val="0"/>
              <w:divBdr>
                <w:top w:val="none" w:sz="0" w:space="0" w:color="auto"/>
                <w:left w:val="none" w:sz="0" w:space="0" w:color="auto"/>
                <w:bottom w:val="none" w:sz="0" w:space="0" w:color="auto"/>
                <w:right w:val="none" w:sz="0" w:space="0" w:color="auto"/>
              </w:divBdr>
            </w:div>
            <w:div w:id="1958757758">
              <w:marLeft w:val="0"/>
              <w:marRight w:val="0"/>
              <w:marTop w:val="0"/>
              <w:marBottom w:val="0"/>
              <w:divBdr>
                <w:top w:val="none" w:sz="0" w:space="0" w:color="auto"/>
                <w:left w:val="none" w:sz="0" w:space="0" w:color="auto"/>
                <w:bottom w:val="none" w:sz="0" w:space="0" w:color="auto"/>
                <w:right w:val="none" w:sz="0" w:space="0" w:color="auto"/>
              </w:divBdr>
            </w:div>
            <w:div w:id="20211775">
              <w:marLeft w:val="0"/>
              <w:marRight w:val="0"/>
              <w:marTop w:val="0"/>
              <w:marBottom w:val="0"/>
              <w:divBdr>
                <w:top w:val="none" w:sz="0" w:space="0" w:color="auto"/>
                <w:left w:val="none" w:sz="0" w:space="0" w:color="auto"/>
                <w:bottom w:val="none" w:sz="0" w:space="0" w:color="auto"/>
                <w:right w:val="none" w:sz="0" w:space="0" w:color="auto"/>
              </w:divBdr>
            </w:div>
            <w:div w:id="1488862375">
              <w:marLeft w:val="0"/>
              <w:marRight w:val="0"/>
              <w:marTop w:val="0"/>
              <w:marBottom w:val="0"/>
              <w:divBdr>
                <w:top w:val="none" w:sz="0" w:space="0" w:color="auto"/>
                <w:left w:val="none" w:sz="0" w:space="0" w:color="auto"/>
                <w:bottom w:val="none" w:sz="0" w:space="0" w:color="auto"/>
                <w:right w:val="none" w:sz="0" w:space="0" w:color="auto"/>
              </w:divBdr>
            </w:div>
            <w:div w:id="1678460850">
              <w:marLeft w:val="0"/>
              <w:marRight w:val="0"/>
              <w:marTop w:val="0"/>
              <w:marBottom w:val="0"/>
              <w:divBdr>
                <w:top w:val="none" w:sz="0" w:space="0" w:color="auto"/>
                <w:left w:val="none" w:sz="0" w:space="0" w:color="auto"/>
                <w:bottom w:val="none" w:sz="0" w:space="0" w:color="auto"/>
                <w:right w:val="none" w:sz="0" w:space="0" w:color="auto"/>
              </w:divBdr>
            </w:div>
            <w:div w:id="313684644">
              <w:marLeft w:val="0"/>
              <w:marRight w:val="0"/>
              <w:marTop w:val="0"/>
              <w:marBottom w:val="0"/>
              <w:divBdr>
                <w:top w:val="none" w:sz="0" w:space="0" w:color="auto"/>
                <w:left w:val="none" w:sz="0" w:space="0" w:color="auto"/>
                <w:bottom w:val="none" w:sz="0" w:space="0" w:color="auto"/>
                <w:right w:val="none" w:sz="0" w:space="0" w:color="auto"/>
              </w:divBdr>
            </w:div>
            <w:div w:id="983658694">
              <w:marLeft w:val="0"/>
              <w:marRight w:val="0"/>
              <w:marTop w:val="0"/>
              <w:marBottom w:val="0"/>
              <w:divBdr>
                <w:top w:val="none" w:sz="0" w:space="0" w:color="auto"/>
                <w:left w:val="none" w:sz="0" w:space="0" w:color="auto"/>
                <w:bottom w:val="none" w:sz="0" w:space="0" w:color="auto"/>
                <w:right w:val="none" w:sz="0" w:space="0" w:color="auto"/>
              </w:divBdr>
            </w:div>
            <w:div w:id="388845244">
              <w:marLeft w:val="0"/>
              <w:marRight w:val="0"/>
              <w:marTop w:val="0"/>
              <w:marBottom w:val="0"/>
              <w:divBdr>
                <w:top w:val="none" w:sz="0" w:space="0" w:color="auto"/>
                <w:left w:val="none" w:sz="0" w:space="0" w:color="auto"/>
                <w:bottom w:val="none" w:sz="0" w:space="0" w:color="auto"/>
                <w:right w:val="none" w:sz="0" w:space="0" w:color="auto"/>
              </w:divBdr>
            </w:div>
            <w:div w:id="749887729">
              <w:marLeft w:val="0"/>
              <w:marRight w:val="0"/>
              <w:marTop w:val="0"/>
              <w:marBottom w:val="0"/>
              <w:divBdr>
                <w:top w:val="none" w:sz="0" w:space="0" w:color="auto"/>
                <w:left w:val="none" w:sz="0" w:space="0" w:color="auto"/>
                <w:bottom w:val="none" w:sz="0" w:space="0" w:color="auto"/>
                <w:right w:val="none" w:sz="0" w:space="0" w:color="auto"/>
              </w:divBdr>
            </w:div>
            <w:div w:id="404574586">
              <w:marLeft w:val="0"/>
              <w:marRight w:val="0"/>
              <w:marTop w:val="0"/>
              <w:marBottom w:val="0"/>
              <w:divBdr>
                <w:top w:val="none" w:sz="0" w:space="0" w:color="auto"/>
                <w:left w:val="none" w:sz="0" w:space="0" w:color="auto"/>
                <w:bottom w:val="none" w:sz="0" w:space="0" w:color="auto"/>
                <w:right w:val="none" w:sz="0" w:space="0" w:color="auto"/>
              </w:divBdr>
            </w:div>
            <w:div w:id="1691031001">
              <w:marLeft w:val="0"/>
              <w:marRight w:val="0"/>
              <w:marTop w:val="0"/>
              <w:marBottom w:val="0"/>
              <w:divBdr>
                <w:top w:val="none" w:sz="0" w:space="0" w:color="auto"/>
                <w:left w:val="none" w:sz="0" w:space="0" w:color="auto"/>
                <w:bottom w:val="none" w:sz="0" w:space="0" w:color="auto"/>
                <w:right w:val="none" w:sz="0" w:space="0" w:color="auto"/>
              </w:divBdr>
            </w:div>
            <w:div w:id="1138456498">
              <w:marLeft w:val="0"/>
              <w:marRight w:val="0"/>
              <w:marTop w:val="0"/>
              <w:marBottom w:val="0"/>
              <w:divBdr>
                <w:top w:val="none" w:sz="0" w:space="0" w:color="auto"/>
                <w:left w:val="none" w:sz="0" w:space="0" w:color="auto"/>
                <w:bottom w:val="none" w:sz="0" w:space="0" w:color="auto"/>
                <w:right w:val="none" w:sz="0" w:space="0" w:color="auto"/>
              </w:divBdr>
            </w:div>
            <w:div w:id="149830990">
              <w:marLeft w:val="0"/>
              <w:marRight w:val="0"/>
              <w:marTop w:val="0"/>
              <w:marBottom w:val="0"/>
              <w:divBdr>
                <w:top w:val="none" w:sz="0" w:space="0" w:color="auto"/>
                <w:left w:val="none" w:sz="0" w:space="0" w:color="auto"/>
                <w:bottom w:val="none" w:sz="0" w:space="0" w:color="auto"/>
                <w:right w:val="none" w:sz="0" w:space="0" w:color="auto"/>
              </w:divBdr>
            </w:div>
            <w:div w:id="1932856210">
              <w:marLeft w:val="0"/>
              <w:marRight w:val="0"/>
              <w:marTop w:val="0"/>
              <w:marBottom w:val="0"/>
              <w:divBdr>
                <w:top w:val="none" w:sz="0" w:space="0" w:color="auto"/>
                <w:left w:val="none" w:sz="0" w:space="0" w:color="auto"/>
                <w:bottom w:val="none" w:sz="0" w:space="0" w:color="auto"/>
                <w:right w:val="none" w:sz="0" w:space="0" w:color="auto"/>
              </w:divBdr>
            </w:div>
            <w:div w:id="2037384910">
              <w:marLeft w:val="0"/>
              <w:marRight w:val="0"/>
              <w:marTop w:val="0"/>
              <w:marBottom w:val="0"/>
              <w:divBdr>
                <w:top w:val="none" w:sz="0" w:space="0" w:color="auto"/>
                <w:left w:val="none" w:sz="0" w:space="0" w:color="auto"/>
                <w:bottom w:val="none" w:sz="0" w:space="0" w:color="auto"/>
                <w:right w:val="none" w:sz="0" w:space="0" w:color="auto"/>
              </w:divBdr>
            </w:div>
            <w:div w:id="595987945">
              <w:marLeft w:val="0"/>
              <w:marRight w:val="0"/>
              <w:marTop w:val="0"/>
              <w:marBottom w:val="0"/>
              <w:divBdr>
                <w:top w:val="none" w:sz="0" w:space="0" w:color="auto"/>
                <w:left w:val="none" w:sz="0" w:space="0" w:color="auto"/>
                <w:bottom w:val="none" w:sz="0" w:space="0" w:color="auto"/>
                <w:right w:val="none" w:sz="0" w:space="0" w:color="auto"/>
              </w:divBdr>
            </w:div>
            <w:div w:id="914704599">
              <w:marLeft w:val="0"/>
              <w:marRight w:val="0"/>
              <w:marTop w:val="0"/>
              <w:marBottom w:val="0"/>
              <w:divBdr>
                <w:top w:val="none" w:sz="0" w:space="0" w:color="auto"/>
                <w:left w:val="none" w:sz="0" w:space="0" w:color="auto"/>
                <w:bottom w:val="none" w:sz="0" w:space="0" w:color="auto"/>
                <w:right w:val="none" w:sz="0" w:space="0" w:color="auto"/>
              </w:divBdr>
            </w:div>
            <w:div w:id="153686171">
              <w:marLeft w:val="0"/>
              <w:marRight w:val="0"/>
              <w:marTop w:val="0"/>
              <w:marBottom w:val="0"/>
              <w:divBdr>
                <w:top w:val="none" w:sz="0" w:space="0" w:color="auto"/>
                <w:left w:val="none" w:sz="0" w:space="0" w:color="auto"/>
                <w:bottom w:val="none" w:sz="0" w:space="0" w:color="auto"/>
                <w:right w:val="none" w:sz="0" w:space="0" w:color="auto"/>
              </w:divBdr>
            </w:div>
            <w:div w:id="559248512">
              <w:marLeft w:val="0"/>
              <w:marRight w:val="0"/>
              <w:marTop w:val="0"/>
              <w:marBottom w:val="0"/>
              <w:divBdr>
                <w:top w:val="none" w:sz="0" w:space="0" w:color="auto"/>
                <w:left w:val="none" w:sz="0" w:space="0" w:color="auto"/>
                <w:bottom w:val="none" w:sz="0" w:space="0" w:color="auto"/>
                <w:right w:val="none" w:sz="0" w:space="0" w:color="auto"/>
              </w:divBdr>
            </w:div>
            <w:div w:id="1801681373">
              <w:marLeft w:val="0"/>
              <w:marRight w:val="0"/>
              <w:marTop w:val="0"/>
              <w:marBottom w:val="0"/>
              <w:divBdr>
                <w:top w:val="none" w:sz="0" w:space="0" w:color="auto"/>
                <w:left w:val="none" w:sz="0" w:space="0" w:color="auto"/>
                <w:bottom w:val="none" w:sz="0" w:space="0" w:color="auto"/>
                <w:right w:val="none" w:sz="0" w:space="0" w:color="auto"/>
              </w:divBdr>
            </w:div>
            <w:div w:id="1377001765">
              <w:marLeft w:val="0"/>
              <w:marRight w:val="0"/>
              <w:marTop w:val="0"/>
              <w:marBottom w:val="0"/>
              <w:divBdr>
                <w:top w:val="none" w:sz="0" w:space="0" w:color="auto"/>
                <w:left w:val="none" w:sz="0" w:space="0" w:color="auto"/>
                <w:bottom w:val="none" w:sz="0" w:space="0" w:color="auto"/>
                <w:right w:val="none" w:sz="0" w:space="0" w:color="auto"/>
              </w:divBdr>
            </w:div>
            <w:div w:id="1604024035">
              <w:marLeft w:val="0"/>
              <w:marRight w:val="0"/>
              <w:marTop w:val="0"/>
              <w:marBottom w:val="0"/>
              <w:divBdr>
                <w:top w:val="none" w:sz="0" w:space="0" w:color="auto"/>
                <w:left w:val="none" w:sz="0" w:space="0" w:color="auto"/>
                <w:bottom w:val="none" w:sz="0" w:space="0" w:color="auto"/>
                <w:right w:val="none" w:sz="0" w:space="0" w:color="auto"/>
              </w:divBdr>
            </w:div>
            <w:div w:id="427895133">
              <w:marLeft w:val="0"/>
              <w:marRight w:val="0"/>
              <w:marTop w:val="0"/>
              <w:marBottom w:val="0"/>
              <w:divBdr>
                <w:top w:val="none" w:sz="0" w:space="0" w:color="auto"/>
                <w:left w:val="none" w:sz="0" w:space="0" w:color="auto"/>
                <w:bottom w:val="none" w:sz="0" w:space="0" w:color="auto"/>
                <w:right w:val="none" w:sz="0" w:space="0" w:color="auto"/>
              </w:divBdr>
            </w:div>
            <w:div w:id="19351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60531">
      <w:bodyDiv w:val="1"/>
      <w:marLeft w:val="0"/>
      <w:marRight w:val="0"/>
      <w:marTop w:val="0"/>
      <w:marBottom w:val="0"/>
      <w:divBdr>
        <w:top w:val="none" w:sz="0" w:space="0" w:color="auto"/>
        <w:left w:val="none" w:sz="0" w:space="0" w:color="auto"/>
        <w:bottom w:val="none" w:sz="0" w:space="0" w:color="auto"/>
        <w:right w:val="none" w:sz="0" w:space="0" w:color="auto"/>
      </w:divBdr>
    </w:div>
    <w:div w:id="473564600">
      <w:bodyDiv w:val="1"/>
      <w:marLeft w:val="0"/>
      <w:marRight w:val="0"/>
      <w:marTop w:val="0"/>
      <w:marBottom w:val="0"/>
      <w:divBdr>
        <w:top w:val="none" w:sz="0" w:space="0" w:color="auto"/>
        <w:left w:val="none" w:sz="0" w:space="0" w:color="auto"/>
        <w:bottom w:val="none" w:sz="0" w:space="0" w:color="auto"/>
        <w:right w:val="none" w:sz="0" w:space="0" w:color="auto"/>
      </w:divBdr>
      <w:divsChild>
        <w:div w:id="2118939737">
          <w:marLeft w:val="0"/>
          <w:marRight w:val="0"/>
          <w:marTop w:val="0"/>
          <w:marBottom w:val="0"/>
          <w:divBdr>
            <w:top w:val="none" w:sz="0" w:space="0" w:color="auto"/>
            <w:left w:val="none" w:sz="0" w:space="0" w:color="auto"/>
            <w:bottom w:val="none" w:sz="0" w:space="0" w:color="auto"/>
            <w:right w:val="none" w:sz="0" w:space="0" w:color="auto"/>
          </w:divBdr>
          <w:divsChild>
            <w:div w:id="1387803361">
              <w:marLeft w:val="0"/>
              <w:marRight w:val="0"/>
              <w:marTop w:val="0"/>
              <w:marBottom w:val="0"/>
              <w:divBdr>
                <w:top w:val="none" w:sz="0" w:space="0" w:color="auto"/>
                <w:left w:val="none" w:sz="0" w:space="0" w:color="auto"/>
                <w:bottom w:val="none" w:sz="0" w:space="0" w:color="auto"/>
                <w:right w:val="none" w:sz="0" w:space="0" w:color="auto"/>
              </w:divBdr>
            </w:div>
            <w:div w:id="18163677">
              <w:marLeft w:val="0"/>
              <w:marRight w:val="0"/>
              <w:marTop w:val="0"/>
              <w:marBottom w:val="0"/>
              <w:divBdr>
                <w:top w:val="none" w:sz="0" w:space="0" w:color="auto"/>
                <w:left w:val="none" w:sz="0" w:space="0" w:color="auto"/>
                <w:bottom w:val="none" w:sz="0" w:space="0" w:color="auto"/>
                <w:right w:val="none" w:sz="0" w:space="0" w:color="auto"/>
              </w:divBdr>
            </w:div>
            <w:div w:id="1545485594">
              <w:marLeft w:val="0"/>
              <w:marRight w:val="0"/>
              <w:marTop w:val="0"/>
              <w:marBottom w:val="0"/>
              <w:divBdr>
                <w:top w:val="none" w:sz="0" w:space="0" w:color="auto"/>
                <w:left w:val="none" w:sz="0" w:space="0" w:color="auto"/>
                <w:bottom w:val="none" w:sz="0" w:space="0" w:color="auto"/>
                <w:right w:val="none" w:sz="0" w:space="0" w:color="auto"/>
              </w:divBdr>
            </w:div>
            <w:div w:id="645086260">
              <w:marLeft w:val="0"/>
              <w:marRight w:val="0"/>
              <w:marTop w:val="0"/>
              <w:marBottom w:val="0"/>
              <w:divBdr>
                <w:top w:val="none" w:sz="0" w:space="0" w:color="auto"/>
                <w:left w:val="none" w:sz="0" w:space="0" w:color="auto"/>
                <w:bottom w:val="none" w:sz="0" w:space="0" w:color="auto"/>
                <w:right w:val="none" w:sz="0" w:space="0" w:color="auto"/>
              </w:divBdr>
            </w:div>
            <w:div w:id="1135489953">
              <w:marLeft w:val="0"/>
              <w:marRight w:val="0"/>
              <w:marTop w:val="0"/>
              <w:marBottom w:val="0"/>
              <w:divBdr>
                <w:top w:val="none" w:sz="0" w:space="0" w:color="auto"/>
                <w:left w:val="none" w:sz="0" w:space="0" w:color="auto"/>
                <w:bottom w:val="none" w:sz="0" w:space="0" w:color="auto"/>
                <w:right w:val="none" w:sz="0" w:space="0" w:color="auto"/>
              </w:divBdr>
            </w:div>
            <w:div w:id="1217356290">
              <w:marLeft w:val="0"/>
              <w:marRight w:val="0"/>
              <w:marTop w:val="0"/>
              <w:marBottom w:val="0"/>
              <w:divBdr>
                <w:top w:val="none" w:sz="0" w:space="0" w:color="auto"/>
                <w:left w:val="none" w:sz="0" w:space="0" w:color="auto"/>
                <w:bottom w:val="none" w:sz="0" w:space="0" w:color="auto"/>
                <w:right w:val="none" w:sz="0" w:space="0" w:color="auto"/>
              </w:divBdr>
            </w:div>
            <w:div w:id="2031881140">
              <w:marLeft w:val="0"/>
              <w:marRight w:val="0"/>
              <w:marTop w:val="0"/>
              <w:marBottom w:val="0"/>
              <w:divBdr>
                <w:top w:val="none" w:sz="0" w:space="0" w:color="auto"/>
                <w:left w:val="none" w:sz="0" w:space="0" w:color="auto"/>
                <w:bottom w:val="none" w:sz="0" w:space="0" w:color="auto"/>
                <w:right w:val="none" w:sz="0" w:space="0" w:color="auto"/>
              </w:divBdr>
            </w:div>
            <w:div w:id="1936593410">
              <w:marLeft w:val="0"/>
              <w:marRight w:val="0"/>
              <w:marTop w:val="0"/>
              <w:marBottom w:val="0"/>
              <w:divBdr>
                <w:top w:val="none" w:sz="0" w:space="0" w:color="auto"/>
                <w:left w:val="none" w:sz="0" w:space="0" w:color="auto"/>
                <w:bottom w:val="none" w:sz="0" w:space="0" w:color="auto"/>
                <w:right w:val="none" w:sz="0" w:space="0" w:color="auto"/>
              </w:divBdr>
            </w:div>
            <w:div w:id="1461651938">
              <w:marLeft w:val="0"/>
              <w:marRight w:val="0"/>
              <w:marTop w:val="0"/>
              <w:marBottom w:val="0"/>
              <w:divBdr>
                <w:top w:val="none" w:sz="0" w:space="0" w:color="auto"/>
                <w:left w:val="none" w:sz="0" w:space="0" w:color="auto"/>
                <w:bottom w:val="none" w:sz="0" w:space="0" w:color="auto"/>
                <w:right w:val="none" w:sz="0" w:space="0" w:color="auto"/>
              </w:divBdr>
            </w:div>
            <w:div w:id="855919544">
              <w:marLeft w:val="0"/>
              <w:marRight w:val="0"/>
              <w:marTop w:val="0"/>
              <w:marBottom w:val="0"/>
              <w:divBdr>
                <w:top w:val="none" w:sz="0" w:space="0" w:color="auto"/>
                <w:left w:val="none" w:sz="0" w:space="0" w:color="auto"/>
                <w:bottom w:val="none" w:sz="0" w:space="0" w:color="auto"/>
                <w:right w:val="none" w:sz="0" w:space="0" w:color="auto"/>
              </w:divBdr>
            </w:div>
            <w:div w:id="2113894531">
              <w:marLeft w:val="0"/>
              <w:marRight w:val="0"/>
              <w:marTop w:val="0"/>
              <w:marBottom w:val="0"/>
              <w:divBdr>
                <w:top w:val="none" w:sz="0" w:space="0" w:color="auto"/>
                <w:left w:val="none" w:sz="0" w:space="0" w:color="auto"/>
                <w:bottom w:val="none" w:sz="0" w:space="0" w:color="auto"/>
                <w:right w:val="none" w:sz="0" w:space="0" w:color="auto"/>
              </w:divBdr>
            </w:div>
            <w:div w:id="2014456645">
              <w:marLeft w:val="0"/>
              <w:marRight w:val="0"/>
              <w:marTop w:val="0"/>
              <w:marBottom w:val="0"/>
              <w:divBdr>
                <w:top w:val="none" w:sz="0" w:space="0" w:color="auto"/>
                <w:left w:val="none" w:sz="0" w:space="0" w:color="auto"/>
                <w:bottom w:val="none" w:sz="0" w:space="0" w:color="auto"/>
                <w:right w:val="none" w:sz="0" w:space="0" w:color="auto"/>
              </w:divBdr>
            </w:div>
            <w:div w:id="94594493">
              <w:marLeft w:val="0"/>
              <w:marRight w:val="0"/>
              <w:marTop w:val="0"/>
              <w:marBottom w:val="0"/>
              <w:divBdr>
                <w:top w:val="none" w:sz="0" w:space="0" w:color="auto"/>
                <w:left w:val="none" w:sz="0" w:space="0" w:color="auto"/>
                <w:bottom w:val="none" w:sz="0" w:space="0" w:color="auto"/>
                <w:right w:val="none" w:sz="0" w:space="0" w:color="auto"/>
              </w:divBdr>
            </w:div>
            <w:div w:id="999115620">
              <w:marLeft w:val="0"/>
              <w:marRight w:val="0"/>
              <w:marTop w:val="0"/>
              <w:marBottom w:val="0"/>
              <w:divBdr>
                <w:top w:val="none" w:sz="0" w:space="0" w:color="auto"/>
                <w:left w:val="none" w:sz="0" w:space="0" w:color="auto"/>
                <w:bottom w:val="none" w:sz="0" w:space="0" w:color="auto"/>
                <w:right w:val="none" w:sz="0" w:space="0" w:color="auto"/>
              </w:divBdr>
            </w:div>
            <w:div w:id="1381245780">
              <w:marLeft w:val="0"/>
              <w:marRight w:val="0"/>
              <w:marTop w:val="0"/>
              <w:marBottom w:val="0"/>
              <w:divBdr>
                <w:top w:val="none" w:sz="0" w:space="0" w:color="auto"/>
                <w:left w:val="none" w:sz="0" w:space="0" w:color="auto"/>
                <w:bottom w:val="none" w:sz="0" w:space="0" w:color="auto"/>
                <w:right w:val="none" w:sz="0" w:space="0" w:color="auto"/>
              </w:divBdr>
            </w:div>
            <w:div w:id="1870799757">
              <w:marLeft w:val="0"/>
              <w:marRight w:val="0"/>
              <w:marTop w:val="0"/>
              <w:marBottom w:val="0"/>
              <w:divBdr>
                <w:top w:val="none" w:sz="0" w:space="0" w:color="auto"/>
                <w:left w:val="none" w:sz="0" w:space="0" w:color="auto"/>
                <w:bottom w:val="none" w:sz="0" w:space="0" w:color="auto"/>
                <w:right w:val="none" w:sz="0" w:space="0" w:color="auto"/>
              </w:divBdr>
            </w:div>
            <w:div w:id="2028754737">
              <w:marLeft w:val="0"/>
              <w:marRight w:val="0"/>
              <w:marTop w:val="0"/>
              <w:marBottom w:val="0"/>
              <w:divBdr>
                <w:top w:val="none" w:sz="0" w:space="0" w:color="auto"/>
                <w:left w:val="none" w:sz="0" w:space="0" w:color="auto"/>
                <w:bottom w:val="none" w:sz="0" w:space="0" w:color="auto"/>
                <w:right w:val="none" w:sz="0" w:space="0" w:color="auto"/>
              </w:divBdr>
            </w:div>
            <w:div w:id="654530190">
              <w:marLeft w:val="0"/>
              <w:marRight w:val="0"/>
              <w:marTop w:val="0"/>
              <w:marBottom w:val="0"/>
              <w:divBdr>
                <w:top w:val="none" w:sz="0" w:space="0" w:color="auto"/>
                <w:left w:val="none" w:sz="0" w:space="0" w:color="auto"/>
                <w:bottom w:val="none" w:sz="0" w:space="0" w:color="auto"/>
                <w:right w:val="none" w:sz="0" w:space="0" w:color="auto"/>
              </w:divBdr>
            </w:div>
            <w:div w:id="968167678">
              <w:marLeft w:val="0"/>
              <w:marRight w:val="0"/>
              <w:marTop w:val="0"/>
              <w:marBottom w:val="0"/>
              <w:divBdr>
                <w:top w:val="none" w:sz="0" w:space="0" w:color="auto"/>
                <w:left w:val="none" w:sz="0" w:space="0" w:color="auto"/>
                <w:bottom w:val="none" w:sz="0" w:space="0" w:color="auto"/>
                <w:right w:val="none" w:sz="0" w:space="0" w:color="auto"/>
              </w:divBdr>
            </w:div>
            <w:div w:id="2025088993">
              <w:marLeft w:val="0"/>
              <w:marRight w:val="0"/>
              <w:marTop w:val="0"/>
              <w:marBottom w:val="0"/>
              <w:divBdr>
                <w:top w:val="none" w:sz="0" w:space="0" w:color="auto"/>
                <w:left w:val="none" w:sz="0" w:space="0" w:color="auto"/>
                <w:bottom w:val="none" w:sz="0" w:space="0" w:color="auto"/>
                <w:right w:val="none" w:sz="0" w:space="0" w:color="auto"/>
              </w:divBdr>
            </w:div>
            <w:div w:id="1089085430">
              <w:marLeft w:val="0"/>
              <w:marRight w:val="0"/>
              <w:marTop w:val="0"/>
              <w:marBottom w:val="0"/>
              <w:divBdr>
                <w:top w:val="none" w:sz="0" w:space="0" w:color="auto"/>
                <w:left w:val="none" w:sz="0" w:space="0" w:color="auto"/>
                <w:bottom w:val="none" w:sz="0" w:space="0" w:color="auto"/>
                <w:right w:val="none" w:sz="0" w:space="0" w:color="auto"/>
              </w:divBdr>
            </w:div>
            <w:div w:id="984964822">
              <w:marLeft w:val="0"/>
              <w:marRight w:val="0"/>
              <w:marTop w:val="0"/>
              <w:marBottom w:val="0"/>
              <w:divBdr>
                <w:top w:val="none" w:sz="0" w:space="0" w:color="auto"/>
                <w:left w:val="none" w:sz="0" w:space="0" w:color="auto"/>
                <w:bottom w:val="none" w:sz="0" w:space="0" w:color="auto"/>
                <w:right w:val="none" w:sz="0" w:space="0" w:color="auto"/>
              </w:divBdr>
            </w:div>
            <w:div w:id="1506627083">
              <w:marLeft w:val="0"/>
              <w:marRight w:val="0"/>
              <w:marTop w:val="0"/>
              <w:marBottom w:val="0"/>
              <w:divBdr>
                <w:top w:val="none" w:sz="0" w:space="0" w:color="auto"/>
                <w:left w:val="none" w:sz="0" w:space="0" w:color="auto"/>
                <w:bottom w:val="none" w:sz="0" w:space="0" w:color="auto"/>
                <w:right w:val="none" w:sz="0" w:space="0" w:color="auto"/>
              </w:divBdr>
            </w:div>
            <w:div w:id="701445021">
              <w:marLeft w:val="0"/>
              <w:marRight w:val="0"/>
              <w:marTop w:val="0"/>
              <w:marBottom w:val="0"/>
              <w:divBdr>
                <w:top w:val="none" w:sz="0" w:space="0" w:color="auto"/>
                <w:left w:val="none" w:sz="0" w:space="0" w:color="auto"/>
                <w:bottom w:val="none" w:sz="0" w:space="0" w:color="auto"/>
                <w:right w:val="none" w:sz="0" w:space="0" w:color="auto"/>
              </w:divBdr>
            </w:div>
            <w:div w:id="896161120">
              <w:marLeft w:val="0"/>
              <w:marRight w:val="0"/>
              <w:marTop w:val="0"/>
              <w:marBottom w:val="0"/>
              <w:divBdr>
                <w:top w:val="none" w:sz="0" w:space="0" w:color="auto"/>
                <w:left w:val="none" w:sz="0" w:space="0" w:color="auto"/>
                <w:bottom w:val="none" w:sz="0" w:space="0" w:color="auto"/>
                <w:right w:val="none" w:sz="0" w:space="0" w:color="auto"/>
              </w:divBdr>
            </w:div>
            <w:div w:id="1492871294">
              <w:marLeft w:val="0"/>
              <w:marRight w:val="0"/>
              <w:marTop w:val="0"/>
              <w:marBottom w:val="0"/>
              <w:divBdr>
                <w:top w:val="none" w:sz="0" w:space="0" w:color="auto"/>
                <w:left w:val="none" w:sz="0" w:space="0" w:color="auto"/>
                <w:bottom w:val="none" w:sz="0" w:space="0" w:color="auto"/>
                <w:right w:val="none" w:sz="0" w:space="0" w:color="auto"/>
              </w:divBdr>
            </w:div>
            <w:div w:id="1345551688">
              <w:marLeft w:val="0"/>
              <w:marRight w:val="0"/>
              <w:marTop w:val="0"/>
              <w:marBottom w:val="0"/>
              <w:divBdr>
                <w:top w:val="none" w:sz="0" w:space="0" w:color="auto"/>
                <w:left w:val="none" w:sz="0" w:space="0" w:color="auto"/>
                <w:bottom w:val="none" w:sz="0" w:space="0" w:color="auto"/>
                <w:right w:val="none" w:sz="0" w:space="0" w:color="auto"/>
              </w:divBdr>
            </w:div>
            <w:div w:id="1606961318">
              <w:marLeft w:val="0"/>
              <w:marRight w:val="0"/>
              <w:marTop w:val="0"/>
              <w:marBottom w:val="0"/>
              <w:divBdr>
                <w:top w:val="none" w:sz="0" w:space="0" w:color="auto"/>
                <w:left w:val="none" w:sz="0" w:space="0" w:color="auto"/>
                <w:bottom w:val="none" w:sz="0" w:space="0" w:color="auto"/>
                <w:right w:val="none" w:sz="0" w:space="0" w:color="auto"/>
              </w:divBdr>
            </w:div>
            <w:div w:id="505242399">
              <w:marLeft w:val="0"/>
              <w:marRight w:val="0"/>
              <w:marTop w:val="0"/>
              <w:marBottom w:val="0"/>
              <w:divBdr>
                <w:top w:val="none" w:sz="0" w:space="0" w:color="auto"/>
                <w:left w:val="none" w:sz="0" w:space="0" w:color="auto"/>
                <w:bottom w:val="none" w:sz="0" w:space="0" w:color="auto"/>
                <w:right w:val="none" w:sz="0" w:space="0" w:color="auto"/>
              </w:divBdr>
            </w:div>
            <w:div w:id="1149709114">
              <w:marLeft w:val="0"/>
              <w:marRight w:val="0"/>
              <w:marTop w:val="0"/>
              <w:marBottom w:val="0"/>
              <w:divBdr>
                <w:top w:val="none" w:sz="0" w:space="0" w:color="auto"/>
                <w:left w:val="none" w:sz="0" w:space="0" w:color="auto"/>
                <w:bottom w:val="none" w:sz="0" w:space="0" w:color="auto"/>
                <w:right w:val="none" w:sz="0" w:space="0" w:color="auto"/>
              </w:divBdr>
            </w:div>
            <w:div w:id="1607344760">
              <w:marLeft w:val="0"/>
              <w:marRight w:val="0"/>
              <w:marTop w:val="0"/>
              <w:marBottom w:val="0"/>
              <w:divBdr>
                <w:top w:val="none" w:sz="0" w:space="0" w:color="auto"/>
                <w:left w:val="none" w:sz="0" w:space="0" w:color="auto"/>
                <w:bottom w:val="none" w:sz="0" w:space="0" w:color="auto"/>
                <w:right w:val="none" w:sz="0" w:space="0" w:color="auto"/>
              </w:divBdr>
            </w:div>
            <w:div w:id="1571575614">
              <w:marLeft w:val="0"/>
              <w:marRight w:val="0"/>
              <w:marTop w:val="0"/>
              <w:marBottom w:val="0"/>
              <w:divBdr>
                <w:top w:val="none" w:sz="0" w:space="0" w:color="auto"/>
                <w:left w:val="none" w:sz="0" w:space="0" w:color="auto"/>
                <w:bottom w:val="none" w:sz="0" w:space="0" w:color="auto"/>
                <w:right w:val="none" w:sz="0" w:space="0" w:color="auto"/>
              </w:divBdr>
            </w:div>
            <w:div w:id="2083520647">
              <w:marLeft w:val="0"/>
              <w:marRight w:val="0"/>
              <w:marTop w:val="0"/>
              <w:marBottom w:val="0"/>
              <w:divBdr>
                <w:top w:val="none" w:sz="0" w:space="0" w:color="auto"/>
                <w:left w:val="none" w:sz="0" w:space="0" w:color="auto"/>
                <w:bottom w:val="none" w:sz="0" w:space="0" w:color="auto"/>
                <w:right w:val="none" w:sz="0" w:space="0" w:color="auto"/>
              </w:divBdr>
            </w:div>
            <w:div w:id="1431004984">
              <w:marLeft w:val="0"/>
              <w:marRight w:val="0"/>
              <w:marTop w:val="0"/>
              <w:marBottom w:val="0"/>
              <w:divBdr>
                <w:top w:val="none" w:sz="0" w:space="0" w:color="auto"/>
                <w:left w:val="none" w:sz="0" w:space="0" w:color="auto"/>
                <w:bottom w:val="none" w:sz="0" w:space="0" w:color="auto"/>
                <w:right w:val="none" w:sz="0" w:space="0" w:color="auto"/>
              </w:divBdr>
            </w:div>
            <w:div w:id="1705056876">
              <w:marLeft w:val="0"/>
              <w:marRight w:val="0"/>
              <w:marTop w:val="0"/>
              <w:marBottom w:val="0"/>
              <w:divBdr>
                <w:top w:val="none" w:sz="0" w:space="0" w:color="auto"/>
                <w:left w:val="none" w:sz="0" w:space="0" w:color="auto"/>
                <w:bottom w:val="none" w:sz="0" w:space="0" w:color="auto"/>
                <w:right w:val="none" w:sz="0" w:space="0" w:color="auto"/>
              </w:divBdr>
            </w:div>
            <w:div w:id="617487462">
              <w:marLeft w:val="0"/>
              <w:marRight w:val="0"/>
              <w:marTop w:val="0"/>
              <w:marBottom w:val="0"/>
              <w:divBdr>
                <w:top w:val="none" w:sz="0" w:space="0" w:color="auto"/>
                <w:left w:val="none" w:sz="0" w:space="0" w:color="auto"/>
                <w:bottom w:val="none" w:sz="0" w:space="0" w:color="auto"/>
                <w:right w:val="none" w:sz="0" w:space="0" w:color="auto"/>
              </w:divBdr>
            </w:div>
            <w:div w:id="136848390">
              <w:marLeft w:val="0"/>
              <w:marRight w:val="0"/>
              <w:marTop w:val="0"/>
              <w:marBottom w:val="0"/>
              <w:divBdr>
                <w:top w:val="none" w:sz="0" w:space="0" w:color="auto"/>
                <w:left w:val="none" w:sz="0" w:space="0" w:color="auto"/>
                <w:bottom w:val="none" w:sz="0" w:space="0" w:color="auto"/>
                <w:right w:val="none" w:sz="0" w:space="0" w:color="auto"/>
              </w:divBdr>
            </w:div>
            <w:div w:id="413287538">
              <w:marLeft w:val="0"/>
              <w:marRight w:val="0"/>
              <w:marTop w:val="0"/>
              <w:marBottom w:val="0"/>
              <w:divBdr>
                <w:top w:val="none" w:sz="0" w:space="0" w:color="auto"/>
                <w:left w:val="none" w:sz="0" w:space="0" w:color="auto"/>
                <w:bottom w:val="none" w:sz="0" w:space="0" w:color="auto"/>
                <w:right w:val="none" w:sz="0" w:space="0" w:color="auto"/>
              </w:divBdr>
            </w:div>
            <w:div w:id="1512984304">
              <w:marLeft w:val="0"/>
              <w:marRight w:val="0"/>
              <w:marTop w:val="0"/>
              <w:marBottom w:val="0"/>
              <w:divBdr>
                <w:top w:val="none" w:sz="0" w:space="0" w:color="auto"/>
                <w:left w:val="none" w:sz="0" w:space="0" w:color="auto"/>
                <w:bottom w:val="none" w:sz="0" w:space="0" w:color="auto"/>
                <w:right w:val="none" w:sz="0" w:space="0" w:color="auto"/>
              </w:divBdr>
            </w:div>
            <w:div w:id="1730034875">
              <w:marLeft w:val="0"/>
              <w:marRight w:val="0"/>
              <w:marTop w:val="0"/>
              <w:marBottom w:val="0"/>
              <w:divBdr>
                <w:top w:val="none" w:sz="0" w:space="0" w:color="auto"/>
                <w:left w:val="none" w:sz="0" w:space="0" w:color="auto"/>
                <w:bottom w:val="none" w:sz="0" w:space="0" w:color="auto"/>
                <w:right w:val="none" w:sz="0" w:space="0" w:color="auto"/>
              </w:divBdr>
            </w:div>
            <w:div w:id="2046446719">
              <w:marLeft w:val="0"/>
              <w:marRight w:val="0"/>
              <w:marTop w:val="0"/>
              <w:marBottom w:val="0"/>
              <w:divBdr>
                <w:top w:val="none" w:sz="0" w:space="0" w:color="auto"/>
                <w:left w:val="none" w:sz="0" w:space="0" w:color="auto"/>
                <w:bottom w:val="none" w:sz="0" w:space="0" w:color="auto"/>
                <w:right w:val="none" w:sz="0" w:space="0" w:color="auto"/>
              </w:divBdr>
            </w:div>
            <w:div w:id="1346402844">
              <w:marLeft w:val="0"/>
              <w:marRight w:val="0"/>
              <w:marTop w:val="0"/>
              <w:marBottom w:val="0"/>
              <w:divBdr>
                <w:top w:val="none" w:sz="0" w:space="0" w:color="auto"/>
                <w:left w:val="none" w:sz="0" w:space="0" w:color="auto"/>
                <w:bottom w:val="none" w:sz="0" w:space="0" w:color="auto"/>
                <w:right w:val="none" w:sz="0" w:space="0" w:color="auto"/>
              </w:divBdr>
            </w:div>
            <w:div w:id="655379478">
              <w:marLeft w:val="0"/>
              <w:marRight w:val="0"/>
              <w:marTop w:val="0"/>
              <w:marBottom w:val="0"/>
              <w:divBdr>
                <w:top w:val="none" w:sz="0" w:space="0" w:color="auto"/>
                <w:left w:val="none" w:sz="0" w:space="0" w:color="auto"/>
                <w:bottom w:val="none" w:sz="0" w:space="0" w:color="auto"/>
                <w:right w:val="none" w:sz="0" w:space="0" w:color="auto"/>
              </w:divBdr>
            </w:div>
            <w:div w:id="109513872">
              <w:marLeft w:val="0"/>
              <w:marRight w:val="0"/>
              <w:marTop w:val="0"/>
              <w:marBottom w:val="0"/>
              <w:divBdr>
                <w:top w:val="none" w:sz="0" w:space="0" w:color="auto"/>
                <w:left w:val="none" w:sz="0" w:space="0" w:color="auto"/>
                <w:bottom w:val="none" w:sz="0" w:space="0" w:color="auto"/>
                <w:right w:val="none" w:sz="0" w:space="0" w:color="auto"/>
              </w:divBdr>
            </w:div>
            <w:div w:id="42022288">
              <w:marLeft w:val="0"/>
              <w:marRight w:val="0"/>
              <w:marTop w:val="0"/>
              <w:marBottom w:val="0"/>
              <w:divBdr>
                <w:top w:val="none" w:sz="0" w:space="0" w:color="auto"/>
                <w:left w:val="none" w:sz="0" w:space="0" w:color="auto"/>
                <w:bottom w:val="none" w:sz="0" w:space="0" w:color="auto"/>
                <w:right w:val="none" w:sz="0" w:space="0" w:color="auto"/>
              </w:divBdr>
            </w:div>
            <w:div w:id="1576939182">
              <w:marLeft w:val="0"/>
              <w:marRight w:val="0"/>
              <w:marTop w:val="0"/>
              <w:marBottom w:val="0"/>
              <w:divBdr>
                <w:top w:val="none" w:sz="0" w:space="0" w:color="auto"/>
                <w:left w:val="none" w:sz="0" w:space="0" w:color="auto"/>
                <w:bottom w:val="none" w:sz="0" w:space="0" w:color="auto"/>
                <w:right w:val="none" w:sz="0" w:space="0" w:color="auto"/>
              </w:divBdr>
            </w:div>
            <w:div w:id="1719548549">
              <w:marLeft w:val="0"/>
              <w:marRight w:val="0"/>
              <w:marTop w:val="0"/>
              <w:marBottom w:val="0"/>
              <w:divBdr>
                <w:top w:val="none" w:sz="0" w:space="0" w:color="auto"/>
                <w:left w:val="none" w:sz="0" w:space="0" w:color="auto"/>
                <w:bottom w:val="none" w:sz="0" w:space="0" w:color="auto"/>
                <w:right w:val="none" w:sz="0" w:space="0" w:color="auto"/>
              </w:divBdr>
            </w:div>
            <w:div w:id="731807389">
              <w:marLeft w:val="0"/>
              <w:marRight w:val="0"/>
              <w:marTop w:val="0"/>
              <w:marBottom w:val="0"/>
              <w:divBdr>
                <w:top w:val="none" w:sz="0" w:space="0" w:color="auto"/>
                <w:left w:val="none" w:sz="0" w:space="0" w:color="auto"/>
                <w:bottom w:val="none" w:sz="0" w:space="0" w:color="auto"/>
                <w:right w:val="none" w:sz="0" w:space="0" w:color="auto"/>
              </w:divBdr>
            </w:div>
            <w:div w:id="36510108">
              <w:marLeft w:val="0"/>
              <w:marRight w:val="0"/>
              <w:marTop w:val="0"/>
              <w:marBottom w:val="0"/>
              <w:divBdr>
                <w:top w:val="none" w:sz="0" w:space="0" w:color="auto"/>
                <w:left w:val="none" w:sz="0" w:space="0" w:color="auto"/>
                <w:bottom w:val="none" w:sz="0" w:space="0" w:color="auto"/>
                <w:right w:val="none" w:sz="0" w:space="0" w:color="auto"/>
              </w:divBdr>
            </w:div>
            <w:div w:id="2048949658">
              <w:marLeft w:val="0"/>
              <w:marRight w:val="0"/>
              <w:marTop w:val="0"/>
              <w:marBottom w:val="0"/>
              <w:divBdr>
                <w:top w:val="none" w:sz="0" w:space="0" w:color="auto"/>
                <w:left w:val="none" w:sz="0" w:space="0" w:color="auto"/>
                <w:bottom w:val="none" w:sz="0" w:space="0" w:color="auto"/>
                <w:right w:val="none" w:sz="0" w:space="0" w:color="auto"/>
              </w:divBdr>
            </w:div>
            <w:div w:id="794837202">
              <w:marLeft w:val="0"/>
              <w:marRight w:val="0"/>
              <w:marTop w:val="0"/>
              <w:marBottom w:val="0"/>
              <w:divBdr>
                <w:top w:val="none" w:sz="0" w:space="0" w:color="auto"/>
                <w:left w:val="none" w:sz="0" w:space="0" w:color="auto"/>
                <w:bottom w:val="none" w:sz="0" w:space="0" w:color="auto"/>
                <w:right w:val="none" w:sz="0" w:space="0" w:color="auto"/>
              </w:divBdr>
            </w:div>
            <w:div w:id="1640377262">
              <w:marLeft w:val="0"/>
              <w:marRight w:val="0"/>
              <w:marTop w:val="0"/>
              <w:marBottom w:val="0"/>
              <w:divBdr>
                <w:top w:val="none" w:sz="0" w:space="0" w:color="auto"/>
                <w:left w:val="none" w:sz="0" w:space="0" w:color="auto"/>
                <w:bottom w:val="none" w:sz="0" w:space="0" w:color="auto"/>
                <w:right w:val="none" w:sz="0" w:space="0" w:color="auto"/>
              </w:divBdr>
            </w:div>
            <w:div w:id="909535244">
              <w:marLeft w:val="0"/>
              <w:marRight w:val="0"/>
              <w:marTop w:val="0"/>
              <w:marBottom w:val="0"/>
              <w:divBdr>
                <w:top w:val="none" w:sz="0" w:space="0" w:color="auto"/>
                <w:left w:val="none" w:sz="0" w:space="0" w:color="auto"/>
                <w:bottom w:val="none" w:sz="0" w:space="0" w:color="auto"/>
                <w:right w:val="none" w:sz="0" w:space="0" w:color="auto"/>
              </w:divBdr>
            </w:div>
            <w:div w:id="1139297711">
              <w:marLeft w:val="0"/>
              <w:marRight w:val="0"/>
              <w:marTop w:val="0"/>
              <w:marBottom w:val="0"/>
              <w:divBdr>
                <w:top w:val="none" w:sz="0" w:space="0" w:color="auto"/>
                <w:left w:val="none" w:sz="0" w:space="0" w:color="auto"/>
                <w:bottom w:val="none" w:sz="0" w:space="0" w:color="auto"/>
                <w:right w:val="none" w:sz="0" w:space="0" w:color="auto"/>
              </w:divBdr>
            </w:div>
            <w:div w:id="1231388241">
              <w:marLeft w:val="0"/>
              <w:marRight w:val="0"/>
              <w:marTop w:val="0"/>
              <w:marBottom w:val="0"/>
              <w:divBdr>
                <w:top w:val="none" w:sz="0" w:space="0" w:color="auto"/>
                <w:left w:val="none" w:sz="0" w:space="0" w:color="auto"/>
                <w:bottom w:val="none" w:sz="0" w:space="0" w:color="auto"/>
                <w:right w:val="none" w:sz="0" w:space="0" w:color="auto"/>
              </w:divBdr>
            </w:div>
            <w:div w:id="435758727">
              <w:marLeft w:val="0"/>
              <w:marRight w:val="0"/>
              <w:marTop w:val="0"/>
              <w:marBottom w:val="0"/>
              <w:divBdr>
                <w:top w:val="none" w:sz="0" w:space="0" w:color="auto"/>
                <w:left w:val="none" w:sz="0" w:space="0" w:color="auto"/>
                <w:bottom w:val="none" w:sz="0" w:space="0" w:color="auto"/>
                <w:right w:val="none" w:sz="0" w:space="0" w:color="auto"/>
              </w:divBdr>
            </w:div>
            <w:div w:id="525560225">
              <w:marLeft w:val="0"/>
              <w:marRight w:val="0"/>
              <w:marTop w:val="0"/>
              <w:marBottom w:val="0"/>
              <w:divBdr>
                <w:top w:val="none" w:sz="0" w:space="0" w:color="auto"/>
                <w:left w:val="none" w:sz="0" w:space="0" w:color="auto"/>
                <w:bottom w:val="none" w:sz="0" w:space="0" w:color="auto"/>
                <w:right w:val="none" w:sz="0" w:space="0" w:color="auto"/>
              </w:divBdr>
            </w:div>
            <w:div w:id="1905484931">
              <w:marLeft w:val="0"/>
              <w:marRight w:val="0"/>
              <w:marTop w:val="0"/>
              <w:marBottom w:val="0"/>
              <w:divBdr>
                <w:top w:val="none" w:sz="0" w:space="0" w:color="auto"/>
                <w:left w:val="none" w:sz="0" w:space="0" w:color="auto"/>
                <w:bottom w:val="none" w:sz="0" w:space="0" w:color="auto"/>
                <w:right w:val="none" w:sz="0" w:space="0" w:color="auto"/>
              </w:divBdr>
            </w:div>
            <w:div w:id="623541629">
              <w:marLeft w:val="0"/>
              <w:marRight w:val="0"/>
              <w:marTop w:val="0"/>
              <w:marBottom w:val="0"/>
              <w:divBdr>
                <w:top w:val="none" w:sz="0" w:space="0" w:color="auto"/>
                <w:left w:val="none" w:sz="0" w:space="0" w:color="auto"/>
                <w:bottom w:val="none" w:sz="0" w:space="0" w:color="auto"/>
                <w:right w:val="none" w:sz="0" w:space="0" w:color="auto"/>
              </w:divBdr>
            </w:div>
            <w:div w:id="1396514455">
              <w:marLeft w:val="0"/>
              <w:marRight w:val="0"/>
              <w:marTop w:val="0"/>
              <w:marBottom w:val="0"/>
              <w:divBdr>
                <w:top w:val="none" w:sz="0" w:space="0" w:color="auto"/>
                <w:left w:val="none" w:sz="0" w:space="0" w:color="auto"/>
                <w:bottom w:val="none" w:sz="0" w:space="0" w:color="auto"/>
                <w:right w:val="none" w:sz="0" w:space="0" w:color="auto"/>
              </w:divBdr>
            </w:div>
            <w:div w:id="641152398">
              <w:marLeft w:val="0"/>
              <w:marRight w:val="0"/>
              <w:marTop w:val="0"/>
              <w:marBottom w:val="0"/>
              <w:divBdr>
                <w:top w:val="none" w:sz="0" w:space="0" w:color="auto"/>
                <w:left w:val="none" w:sz="0" w:space="0" w:color="auto"/>
                <w:bottom w:val="none" w:sz="0" w:space="0" w:color="auto"/>
                <w:right w:val="none" w:sz="0" w:space="0" w:color="auto"/>
              </w:divBdr>
            </w:div>
            <w:div w:id="637498078">
              <w:marLeft w:val="0"/>
              <w:marRight w:val="0"/>
              <w:marTop w:val="0"/>
              <w:marBottom w:val="0"/>
              <w:divBdr>
                <w:top w:val="none" w:sz="0" w:space="0" w:color="auto"/>
                <w:left w:val="none" w:sz="0" w:space="0" w:color="auto"/>
                <w:bottom w:val="none" w:sz="0" w:space="0" w:color="auto"/>
                <w:right w:val="none" w:sz="0" w:space="0" w:color="auto"/>
              </w:divBdr>
            </w:div>
            <w:div w:id="1602639706">
              <w:marLeft w:val="0"/>
              <w:marRight w:val="0"/>
              <w:marTop w:val="0"/>
              <w:marBottom w:val="0"/>
              <w:divBdr>
                <w:top w:val="none" w:sz="0" w:space="0" w:color="auto"/>
                <w:left w:val="none" w:sz="0" w:space="0" w:color="auto"/>
                <w:bottom w:val="none" w:sz="0" w:space="0" w:color="auto"/>
                <w:right w:val="none" w:sz="0" w:space="0" w:color="auto"/>
              </w:divBdr>
            </w:div>
            <w:div w:id="982924492">
              <w:marLeft w:val="0"/>
              <w:marRight w:val="0"/>
              <w:marTop w:val="0"/>
              <w:marBottom w:val="0"/>
              <w:divBdr>
                <w:top w:val="none" w:sz="0" w:space="0" w:color="auto"/>
                <w:left w:val="none" w:sz="0" w:space="0" w:color="auto"/>
                <w:bottom w:val="none" w:sz="0" w:space="0" w:color="auto"/>
                <w:right w:val="none" w:sz="0" w:space="0" w:color="auto"/>
              </w:divBdr>
            </w:div>
            <w:div w:id="1845434794">
              <w:marLeft w:val="0"/>
              <w:marRight w:val="0"/>
              <w:marTop w:val="0"/>
              <w:marBottom w:val="0"/>
              <w:divBdr>
                <w:top w:val="none" w:sz="0" w:space="0" w:color="auto"/>
                <w:left w:val="none" w:sz="0" w:space="0" w:color="auto"/>
                <w:bottom w:val="none" w:sz="0" w:space="0" w:color="auto"/>
                <w:right w:val="none" w:sz="0" w:space="0" w:color="auto"/>
              </w:divBdr>
            </w:div>
            <w:div w:id="230972346">
              <w:marLeft w:val="0"/>
              <w:marRight w:val="0"/>
              <w:marTop w:val="0"/>
              <w:marBottom w:val="0"/>
              <w:divBdr>
                <w:top w:val="none" w:sz="0" w:space="0" w:color="auto"/>
                <w:left w:val="none" w:sz="0" w:space="0" w:color="auto"/>
                <w:bottom w:val="none" w:sz="0" w:space="0" w:color="auto"/>
                <w:right w:val="none" w:sz="0" w:space="0" w:color="auto"/>
              </w:divBdr>
            </w:div>
            <w:div w:id="298071057">
              <w:marLeft w:val="0"/>
              <w:marRight w:val="0"/>
              <w:marTop w:val="0"/>
              <w:marBottom w:val="0"/>
              <w:divBdr>
                <w:top w:val="none" w:sz="0" w:space="0" w:color="auto"/>
                <w:left w:val="none" w:sz="0" w:space="0" w:color="auto"/>
                <w:bottom w:val="none" w:sz="0" w:space="0" w:color="auto"/>
                <w:right w:val="none" w:sz="0" w:space="0" w:color="auto"/>
              </w:divBdr>
            </w:div>
            <w:div w:id="2069457588">
              <w:marLeft w:val="0"/>
              <w:marRight w:val="0"/>
              <w:marTop w:val="0"/>
              <w:marBottom w:val="0"/>
              <w:divBdr>
                <w:top w:val="none" w:sz="0" w:space="0" w:color="auto"/>
                <w:left w:val="none" w:sz="0" w:space="0" w:color="auto"/>
                <w:bottom w:val="none" w:sz="0" w:space="0" w:color="auto"/>
                <w:right w:val="none" w:sz="0" w:space="0" w:color="auto"/>
              </w:divBdr>
            </w:div>
            <w:div w:id="659696228">
              <w:marLeft w:val="0"/>
              <w:marRight w:val="0"/>
              <w:marTop w:val="0"/>
              <w:marBottom w:val="0"/>
              <w:divBdr>
                <w:top w:val="none" w:sz="0" w:space="0" w:color="auto"/>
                <w:left w:val="none" w:sz="0" w:space="0" w:color="auto"/>
                <w:bottom w:val="none" w:sz="0" w:space="0" w:color="auto"/>
                <w:right w:val="none" w:sz="0" w:space="0" w:color="auto"/>
              </w:divBdr>
            </w:div>
            <w:div w:id="1430351054">
              <w:marLeft w:val="0"/>
              <w:marRight w:val="0"/>
              <w:marTop w:val="0"/>
              <w:marBottom w:val="0"/>
              <w:divBdr>
                <w:top w:val="none" w:sz="0" w:space="0" w:color="auto"/>
                <w:left w:val="none" w:sz="0" w:space="0" w:color="auto"/>
                <w:bottom w:val="none" w:sz="0" w:space="0" w:color="auto"/>
                <w:right w:val="none" w:sz="0" w:space="0" w:color="auto"/>
              </w:divBdr>
            </w:div>
            <w:div w:id="1041133425">
              <w:marLeft w:val="0"/>
              <w:marRight w:val="0"/>
              <w:marTop w:val="0"/>
              <w:marBottom w:val="0"/>
              <w:divBdr>
                <w:top w:val="none" w:sz="0" w:space="0" w:color="auto"/>
                <w:left w:val="none" w:sz="0" w:space="0" w:color="auto"/>
                <w:bottom w:val="none" w:sz="0" w:space="0" w:color="auto"/>
                <w:right w:val="none" w:sz="0" w:space="0" w:color="auto"/>
              </w:divBdr>
            </w:div>
            <w:div w:id="1664116295">
              <w:marLeft w:val="0"/>
              <w:marRight w:val="0"/>
              <w:marTop w:val="0"/>
              <w:marBottom w:val="0"/>
              <w:divBdr>
                <w:top w:val="none" w:sz="0" w:space="0" w:color="auto"/>
                <w:left w:val="none" w:sz="0" w:space="0" w:color="auto"/>
                <w:bottom w:val="none" w:sz="0" w:space="0" w:color="auto"/>
                <w:right w:val="none" w:sz="0" w:space="0" w:color="auto"/>
              </w:divBdr>
            </w:div>
            <w:div w:id="1335911896">
              <w:marLeft w:val="0"/>
              <w:marRight w:val="0"/>
              <w:marTop w:val="0"/>
              <w:marBottom w:val="0"/>
              <w:divBdr>
                <w:top w:val="none" w:sz="0" w:space="0" w:color="auto"/>
                <w:left w:val="none" w:sz="0" w:space="0" w:color="auto"/>
                <w:bottom w:val="none" w:sz="0" w:space="0" w:color="auto"/>
                <w:right w:val="none" w:sz="0" w:space="0" w:color="auto"/>
              </w:divBdr>
            </w:div>
            <w:div w:id="709762609">
              <w:marLeft w:val="0"/>
              <w:marRight w:val="0"/>
              <w:marTop w:val="0"/>
              <w:marBottom w:val="0"/>
              <w:divBdr>
                <w:top w:val="none" w:sz="0" w:space="0" w:color="auto"/>
                <w:left w:val="none" w:sz="0" w:space="0" w:color="auto"/>
                <w:bottom w:val="none" w:sz="0" w:space="0" w:color="auto"/>
                <w:right w:val="none" w:sz="0" w:space="0" w:color="auto"/>
              </w:divBdr>
            </w:div>
            <w:div w:id="1594556804">
              <w:marLeft w:val="0"/>
              <w:marRight w:val="0"/>
              <w:marTop w:val="0"/>
              <w:marBottom w:val="0"/>
              <w:divBdr>
                <w:top w:val="none" w:sz="0" w:space="0" w:color="auto"/>
                <w:left w:val="none" w:sz="0" w:space="0" w:color="auto"/>
                <w:bottom w:val="none" w:sz="0" w:space="0" w:color="auto"/>
                <w:right w:val="none" w:sz="0" w:space="0" w:color="auto"/>
              </w:divBdr>
            </w:div>
            <w:div w:id="603849561">
              <w:marLeft w:val="0"/>
              <w:marRight w:val="0"/>
              <w:marTop w:val="0"/>
              <w:marBottom w:val="0"/>
              <w:divBdr>
                <w:top w:val="none" w:sz="0" w:space="0" w:color="auto"/>
                <w:left w:val="none" w:sz="0" w:space="0" w:color="auto"/>
                <w:bottom w:val="none" w:sz="0" w:space="0" w:color="auto"/>
                <w:right w:val="none" w:sz="0" w:space="0" w:color="auto"/>
              </w:divBdr>
            </w:div>
            <w:div w:id="1718241731">
              <w:marLeft w:val="0"/>
              <w:marRight w:val="0"/>
              <w:marTop w:val="0"/>
              <w:marBottom w:val="0"/>
              <w:divBdr>
                <w:top w:val="none" w:sz="0" w:space="0" w:color="auto"/>
                <w:left w:val="none" w:sz="0" w:space="0" w:color="auto"/>
                <w:bottom w:val="none" w:sz="0" w:space="0" w:color="auto"/>
                <w:right w:val="none" w:sz="0" w:space="0" w:color="auto"/>
              </w:divBdr>
            </w:div>
            <w:div w:id="1495805546">
              <w:marLeft w:val="0"/>
              <w:marRight w:val="0"/>
              <w:marTop w:val="0"/>
              <w:marBottom w:val="0"/>
              <w:divBdr>
                <w:top w:val="none" w:sz="0" w:space="0" w:color="auto"/>
                <w:left w:val="none" w:sz="0" w:space="0" w:color="auto"/>
                <w:bottom w:val="none" w:sz="0" w:space="0" w:color="auto"/>
                <w:right w:val="none" w:sz="0" w:space="0" w:color="auto"/>
              </w:divBdr>
            </w:div>
            <w:div w:id="863905137">
              <w:marLeft w:val="0"/>
              <w:marRight w:val="0"/>
              <w:marTop w:val="0"/>
              <w:marBottom w:val="0"/>
              <w:divBdr>
                <w:top w:val="none" w:sz="0" w:space="0" w:color="auto"/>
                <w:left w:val="none" w:sz="0" w:space="0" w:color="auto"/>
                <w:bottom w:val="none" w:sz="0" w:space="0" w:color="auto"/>
                <w:right w:val="none" w:sz="0" w:space="0" w:color="auto"/>
              </w:divBdr>
            </w:div>
            <w:div w:id="1947691885">
              <w:marLeft w:val="0"/>
              <w:marRight w:val="0"/>
              <w:marTop w:val="0"/>
              <w:marBottom w:val="0"/>
              <w:divBdr>
                <w:top w:val="none" w:sz="0" w:space="0" w:color="auto"/>
                <w:left w:val="none" w:sz="0" w:space="0" w:color="auto"/>
                <w:bottom w:val="none" w:sz="0" w:space="0" w:color="auto"/>
                <w:right w:val="none" w:sz="0" w:space="0" w:color="auto"/>
              </w:divBdr>
            </w:div>
            <w:div w:id="1522279856">
              <w:marLeft w:val="0"/>
              <w:marRight w:val="0"/>
              <w:marTop w:val="0"/>
              <w:marBottom w:val="0"/>
              <w:divBdr>
                <w:top w:val="none" w:sz="0" w:space="0" w:color="auto"/>
                <w:left w:val="none" w:sz="0" w:space="0" w:color="auto"/>
                <w:bottom w:val="none" w:sz="0" w:space="0" w:color="auto"/>
                <w:right w:val="none" w:sz="0" w:space="0" w:color="auto"/>
              </w:divBdr>
            </w:div>
            <w:div w:id="1807578868">
              <w:marLeft w:val="0"/>
              <w:marRight w:val="0"/>
              <w:marTop w:val="0"/>
              <w:marBottom w:val="0"/>
              <w:divBdr>
                <w:top w:val="none" w:sz="0" w:space="0" w:color="auto"/>
                <w:left w:val="none" w:sz="0" w:space="0" w:color="auto"/>
                <w:bottom w:val="none" w:sz="0" w:space="0" w:color="auto"/>
                <w:right w:val="none" w:sz="0" w:space="0" w:color="auto"/>
              </w:divBdr>
            </w:div>
            <w:div w:id="195432915">
              <w:marLeft w:val="0"/>
              <w:marRight w:val="0"/>
              <w:marTop w:val="0"/>
              <w:marBottom w:val="0"/>
              <w:divBdr>
                <w:top w:val="none" w:sz="0" w:space="0" w:color="auto"/>
                <w:left w:val="none" w:sz="0" w:space="0" w:color="auto"/>
                <w:bottom w:val="none" w:sz="0" w:space="0" w:color="auto"/>
                <w:right w:val="none" w:sz="0" w:space="0" w:color="auto"/>
              </w:divBdr>
            </w:div>
            <w:div w:id="1294212823">
              <w:marLeft w:val="0"/>
              <w:marRight w:val="0"/>
              <w:marTop w:val="0"/>
              <w:marBottom w:val="0"/>
              <w:divBdr>
                <w:top w:val="none" w:sz="0" w:space="0" w:color="auto"/>
                <w:left w:val="none" w:sz="0" w:space="0" w:color="auto"/>
                <w:bottom w:val="none" w:sz="0" w:space="0" w:color="auto"/>
                <w:right w:val="none" w:sz="0" w:space="0" w:color="auto"/>
              </w:divBdr>
            </w:div>
            <w:div w:id="607928772">
              <w:marLeft w:val="0"/>
              <w:marRight w:val="0"/>
              <w:marTop w:val="0"/>
              <w:marBottom w:val="0"/>
              <w:divBdr>
                <w:top w:val="none" w:sz="0" w:space="0" w:color="auto"/>
                <w:left w:val="none" w:sz="0" w:space="0" w:color="auto"/>
                <w:bottom w:val="none" w:sz="0" w:space="0" w:color="auto"/>
                <w:right w:val="none" w:sz="0" w:space="0" w:color="auto"/>
              </w:divBdr>
            </w:div>
            <w:div w:id="697507288">
              <w:marLeft w:val="0"/>
              <w:marRight w:val="0"/>
              <w:marTop w:val="0"/>
              <w:marBottom w:val="0"/>
              <w:divBdr>
                <w:top w:val="none" w:sz="0" w:space="0" w:color="auto"/>
                <w:left w:val="none" w:sz="0" w:space="0" w:color="auto"/>
                <w:bottom w:val="none" w:sz="0" w:space="0" w:color="auto"/>
                <w:right w:val="none" w:sz="0" w:space="0" w:color="auto"/>
              </w:divBdr>
            </w:div>
            <w:div w:id="2068994093">
              <w:marLeft w:val="0"/>
              <w:marRight w:val="0"/>
              <w:marTop w:val="0"/>
              <w:marBottom w:val="0"/>
              <w:divBdr>
                <w:top w:val="none" w:sz="0" w:space="0" w:color="auto"/>
                <w:left w:val="none" w:sz="0" w:space="0" w:color="auto"/>
                <w:bottom w:val="none" w:sz="0" w:space="0" w:color="auto"/>
                <w:right w:val="none" w:sz="0" w:space="0" w:color="auto"/>
              </w:divBdr>
            </w:div>
            <w:div w:id="1637641068">
              <w:marLeft w:val="0"/>
              <w:marRight w:val="0"/>
              <w:marTop w:val="0"/>
              <w:marBottom w:val="0"/>
              <w:divBdr>
                <w:top w:val="none" w:sz="0" w:space="0" w:color="auto"/>
                <w:left w:val="none" w:sz="0" w:space="0" w:color="auto"/>
                <w:bottom w:val="none" w:sz="0" w:space="0" w:color="auto"/>
                <w:right w:val="none" w:sz="0" w:space="0" w:color="auto"/>
              </w:divBdr>
            </w:div>
            <w:div w:id="661279708">
              <w:marLeft w:val="0"/>
              <w:marRight w:val="0"/>
              <w:marTop w:val="0"/>
              <w:marBottom w:val="0"/>
              <w:divBdr>
                <w:top w:val="none" w:sz="0" w:space="0" w:color="auto"/>
                <w:left w:val="none" w:sz="0" w:space="0" w:color="auto"/>
                <w:bottom w:val="none" w:sz="0" w:space="0" w:color="auto"/>
                <w:right w:val="none" w:sz="0" w:space="0" w:color="auto"/>
              </w:divBdr>
            </w:div>
            <w:div w:id="758142614">
              <w:marLeft w:val="0"/>
              <w:marRight w:val="0"/>
              <w:marTop w:val="0"/>
              <w:marBottom w:val="0"/>
              <w:divBdr>
                <w:top w:val="none" w:sz="0" w:space="0" w:color="auto"/>
                <w:left w:val="none" w:sz="0" w:space="0" w:color="auto"/>
                <w:bottom w:val="none" w:sz="0" w:space="0" w:color="auto"/>
                <w:right w:val="none" w:sz="0" w:space="0" w:color="auto"/>
              </w:divBdr>
            </w:div>
            <w:div w:id="1376853277">
              <w:marLeft w:val="0"/>
              <w:marRight w:val="0"/>
              <w:marTop w:val="0"/>
              <w:marBottom w:val="0"/>
              <w:divBdr>
                <w:top w:val="none" w:sz="0" w:space="0" w:color="auto"/>
                <w:left w:val="none" w:sz="0" w:space="0" w:color="auto"/>
                <w:bottom w:val="none" w:sz="0" w:space="0" w:color="auto"/>
                <w:right w:val="none" w:sz="0" w:space="0" w:color="auto"/>
              </w:divBdr>
            </w:div>
            <w:div w:id="64694564">
              <w:marLeft w:val="0"/>
              <w:marRight w:val="0"/>
              <w:marTop w:val="0"/>
              <w:marBottom w:val="0"/>
              <w:divBdr>
                <w:top w:val="none" w:sz="0" w:space="0" w:color="auto"/>
                <w:left w:val="none" w:sz="0" w:space="0" w:color="auto"/>
                <w:bottom w:val="none" w:sz="0" w:space="0" w:color="auto"/>
                <w:right w:val="none" w:sz="0" w:space="0" w:color="auto"/>
              </w:divBdr>
            </w:div>
            <w:div w:id="1517764165">
              <w:marLeft w:val="0"/>
              <w:marRight w:val="0"/>
              <w:marTop w:val="0"/>
              <w:marBottom w:val="0"/>
              <w:divBdr>
                <w:top w:val="none" w:sz="0" w:space="0" w:color="auto"/>
                <w:left w:val="none" w:sz="0" w:space="0" w:color="auto"/>
                <w:bottom w:val="none" w:sz="0" w:space="0" w:color="auto"/>
                <w:right w:val="none" w:sz="0" w:space="0" w:color="auto"/>
              </w:divBdr>
            </w:div>
            <w:div w:id="1980306312">
              <w:marLeft w:val="0"/>
              <w:marRight w:val="0"/>
              <w:marTop w:val="0"/>
              <w:marBottom w:val="0"/>
              <w:divBdr>
                <w:top w:val="none" w:sz="0" w:space="0" w:color="auto"/>
                <w:left w:val="none" w:sz="0" w:space="0" w:color="auto"/>
                <w:bottom w:val="none" w:sz="0" w:space="0" w:color="auto"/>
                <w:right w:val="none" w:sz="0" w:space="0" w:color="auto"/>
              </w:divBdr>
            </w:div>
            <w:div w:id="1674647306">
              <w:marLeft w:val="0"/>
              <w:marRight w:val="0"/>
              <w:marTop w:val="0"/>
              <w:marBottom w:val="0"/>
              <w:divBdr>
                <w:top w:val="none" w:sz="0" w:space="0" w:color="auto"/>
                <w:left w:val="none" w:sz="0" w:space="0" w:color="auto"/>
                <w:bottom w:val="none" w:sz="0" w:space="0" w:color="auto"/>
                <w:right w:val="none" w:sz="0" w:space="0" w:color="auto"/>
              </w:divBdr>
            </w:div>
            <w:div w:id="1668047319">
              <w:marLeft w:val="0"/>
              <w:marRight w:val="0"/>
              <w:marTop w:val="0"/>
              <w:marBottom w:val="0"/>
              <w:divBdr>
                <w:top w:val="none" w:sz="0" w:space="0" w:color="auto"/>
                <w:left w:val="none" w:sz="0" w:space="0" w:color="auto"/>
                <w:bottom w:val="none" w:sz="0" w:space="0" w:color="auto"/>
                <w:right w:val="none" w:sz="0" w:space="0" w:color="auto"/>
              </w:divBdr>
            </w:div>
            <w:div w:id="223609926">
              <w:marLeft w:val="0"/>
              <w:marRight w:val="0"/>
              <w:marTop w:val="0"/>
              <w:marBottom w:val="0"/>
              <w:divBdr>
                <w:top w:val="none" w:sz="0" w:space="0" w:color="auto"/>
                <w:left w:val="none" w:sz="0" w:space="0" w:color="auto"/>
                <w:bottom w:val="none" w:sz="0" w:space="0" w:color="auto"/>
                <w:right w:val="none" w:sz="0" w:space="0" w:color="auto"/>
              </w:divBdr>
            </w:div>
            <w:div w:id="2084526305">
              <w:marLeft w:val="0"/>
              <w:marRight w:val="0"/>
              <w:marTop w:val="0"/>
              <w:marBottom w:val="0"/>
              <w:divBdr>
                <w:top w:val="none" w:sz="0" w:space="0" w:color="auto"/>
                <w:left w:val="none" w:sz="0" w:space="0" w:color="auto"/>
                <w:bottom w:val="none" w:sz="0" w:space="0" w:color="auto"/>
                <w:right w:val="none" w:sz="0" w:space="0" w:color="auto"/>
              </w:divBdr>
            </w:div>
            <w:div w:id="1368993672">
              <w:marLeft w:val="0"/>
              <w:marRight w:val="0"/>
              <w:marTop w:val="0"/>
              <w:marBottom w:val="0"/>
              <w:divBdr>
                <w:top w:val="none" w:sz="0" w:space="0" w:color="auto"/>
                <w:left w:val="none" w:sz="0" w:space="0" w:color="auto"/>
                <w:bottom w:val="none" w:sz="0" w:space="0" w:color="auto"/>
                <w:right w:val="none" w:sz="0" w:space="0" w:color="auto"/>
              </w:divBdr>
            </w:div>
            <w:div w:id="739795">
              <w:marLeft w:val="0"/>
              <w:marRight w:val="0"/>
              <w:marTop w:val="0"/>
              <w:marBottom w:val="0"/>
              <w:divBdr>
                <w:top w:val="none" w:sz="0" w:space="0" w:color="auto"/>
                <w:left w:val="none" w:sz="0" w:space="0" w:color="auto"/>
                <w:bottom w:val="none" w:sz="0" w:space="0" w:color="auto"/>
                <w:right w:val="none" w:sz="0" w:space="0" w:color="auto"/>
              </w:divBdr>
            </w:div>
            <w:div w:id="888152329">
              <w:marLeft w:val="0"/>
              <w:marRight w:val="0"/>
              <w:marTop w:val="0"/>
              <w:marBottom w:val="0"/>
              <w:divBdr>
                <w:top w:val="none" w:sz="0" w:space="0" w:color="auto"/>
                <w:left w:val="none" w:sz="0" w:space="0" w:color="auto"/>
                <w:bottom w:val="none" w:sz="0" w:space="0" w:color="auto"/>
                <w:right w:val="none" w:sz="0" w:space="0" w:color="auto"/>
              </w:divBdr>
            </w:div>
            <w:div w:id="2048485646">
              <w:marLeft w:val="0"/>
              <w:marRight w:val="0"/>
              <w:marTop w:val="0"/>
              <w:marBottom w:val="0"/>
              <w:divBdr>
                <w:top w:val="none" w:sz="0" w:space="0" w:color="auto"/>
                <w:left w:val="none" w:sz="0" w:space="0" w:color="auto"/>
                <w:bottom w:val="none" w:sz="0" w:space="0" w:color="auto"/>
                <w:right w:val="none" w:sz="0" w:space="0" w:color="auto"/>
              </w:divBdr>
            </w:div>
            <w:div w:id="1534341883">
              <w:marLeft w:val="0"/>
              <w:marRight w:val="0"/>
              <w:marTop w:val="0"/>
              <w:marBottom w:val="0"/>
              <w:divBdr>
                <w:top w:val="none" w:sz="0" w:space="0" w:color="auto"/>
                <w:left w:val="none" w:sz="0" w:space="0" w:color="auto"/>
                <w:bottom w:val="none" w:sz="0" w:space="0" w:color="auto"/>
                <w:right w:val="none" w:sz="0" w:space="0" w:color="auto"/>
              </w:divBdr>
            </w:div>
            <w:div w:id="1874881841">
              <w:marLeft w:val="0"/>
              <w:marRight w:val="0"/>
              <w:marTop w:val="0"/>
              <w:marBottom w:val="0"/>
              <w:divBdr>
                <w:top w:val="none" w:sz="0" w:space="0" w:color="auto"/>
                <w:left w:val="none" w:sz="0" w:space="0" w:color="auto"/>
                <w:bottom w:val="none" w:sz="0" w:space="0" w:color="auto"/>
                <w:right w:val="none" w:sz="0" w:space="0" w:color="auto"/>
              </w:divBdr>
            </w:div>
            <w:div w:id="737442176">
              <w:marLeft w:val="0"/>
              <w:marRight w:val="0"/>
              <w:marTop w:val="0"/>
              <w:marBottom w:val="0"/>
              <w:divBdr>
                <w:top w:val="none" w:sz="0" w:space="0" w:color="auto"/>
                <w:left w:val="none" w:sz="0" w:space="0" w:color="auto"/>
                <w:bottom w:val="none" w:sz="0" w:space="0" w:color="auto"/>
                <w:right w:val="none" w:sz="0" w:space="0" w:color="auto"/>
              </w:divBdr>
            </w:div>
            <w:div w:id="1549806068">
              <w:marLeft w:val="0"/>
              <w:marRight w:val="0"/>
              <w:marTop w:val="0"/>
              <w:marBottom w:val="0"/>
              <w:divBdr>
                <w:top w:val="none" w:sz="0" w:space="0" w:color="auto"/>
                <w:left w:val="none" w:sz="0" w:space="0" w:color="auto"/>
                <w:bottom w:val="none" w:sz="0" w:space="0" w:color="auto"/>
                <w:right w:val="none" w:sz="0" w:space="0" w:color="auto"/>
              </w:divBdr>
            </w:div>
            <w:div w:id="2030791493">
              <w:marLeft w:val="0"/>
              <w:marRight w:val="0"/>
              <w:marTop w:val="0"/>
              <w:marBottom w:val="0"/>
              <w:divBdr>
                <w:top w:val="none" w:sz="0" w:space="0" w:color="auto"/>
                <w:left w:val="none" w:sz="0" w:space="0" w:color="auto"/>
                <w:bottom w:val="none" w:sz="0" w:space="0" w:color="auto"/>
                <w:right w:val="none" w:sz="0" w:space="0" w:color="auto"/>
              </w:divBdr>
            </w:div>
            <w:div w:id="1694842118">
              <w:marLeft w:val="0"/>
              <w:marRight w:val="0"/>
              <w:marTop w:val="0"/>
              <w:marBottom w:val="0"/>
              <w:divBdr>
                <w:top w:val="none" w:sz="0" w:space="0" w:color="auto"/>
                <w:left w:val="none" w:sz="0" w:space="0" w:color="auto"/>
                <w:bottom w:val="none" w:sz="0" w:space="0" w:color="auto"/>
                <w:right w:val="none" w:sz="0" w:space="0" w:color="auto"/>
              </w:divBdr>
            </w:div>
            <w:div w:id="840699290">
              <w:marLeft w:val="0"/>
              <w:marRight w:val="0"/>
              <w:marTop w:val="0"/>
              <w:marBottom w:val="0"/>
              <w:divBdr>
                <w:top w:val="none" w:sz="0" w:space="0" w:color="auto"/>
                <w:left w:val="none" w:sz="0" w:space="0" w:color="auto"/>
                <w:bottom w:val="none" w:sz="0" w:space="0" w:color="auto"/>
                <w:right w:val="none" w:sz="0" w:space="0" w:color="auto"/>
              </w:divBdr>
            </w:div>
            <w:div w:id="1196770237">
              <w:marLeft w:val="0"/>
              <w:marRight w:val="0"/>
              <w:marTop w:val="0"/>
              <w:marBottom w:val="0"/>
              <w:divBdr>
                <w:top w:val="none" w:sz="0" w:space="0" w:color="auto"/>
                <w:left w:val="none" w:sz="0" w:space="0" w:color="auto"/>
                <w:bottom w:val="none" w:sz="0" w:space="0" w:color="auto"/>
                <w:right w:val="none" w:sz="0" w:space="0" w:color="auto"/>
              </w:divBdr>
            </w:div>
            <w:div w:id="853299547">
              <w:marLeft w:val="0"/>
              <w:marRight w:val="0"/>
              <w:marTop w:val="0"/>
              <w:marBottom w:val="0"/>
              <w:divBdr>
                <w:top w:val="none" w:sz="0" w:space="0" w:color="auto"/>
                <w:left w:val="none" w:sz="0" w:space="0" w:color="auto"/>
                <w:bottom w:val="none" w:sz="0" w:space="0" w:color="auto"/>
                <w:right w:val="none" w:sz="0" w:space="0" w:color="auto"/>
              </w:divBdr>
            </w:div>
            <w:div w:id="639193632">
              <w:marLeft w:val="0"/>
              <w:marRight w:val="0"/>
              <w:marTop w:val="0"/>
              <w:marBottom w:val="0"/>
              <w:divBdr>
                <w:top w:val="none" w:sz="0" w:space="0" w:color="auto"/>
                <w:left w:val="none" w:sz="0" w:space="0" w:color="auto"/>
                <w:bottom w:val="none" w:sz="0" w:space="0" w:color="auto"/>
                <w:right w:val="none" w:sz="0" w:space="0" w:color="auto"/>
              </w:divBdr>
            </w:div>
            <w:div w:id="1010062401">
              <w:marLeft w:val="0"/>
              <w:marRight w:val="0"/>
              <w:marTop w:val="0"/>
              <w:marBottom w:val="0"/>
              <w:divBdr>
                <w:top w:val="none" w:sz="0" w:space="0" w:color="auto"/>
                <w:left w:val="none" w:sz="0" w:space="0" w:color="auto"/>
                <w:bottom w:val="none" w:sz="0" w:space="0" w:color="auto"/>
                <w:right w:val="none" w:sz="0" w:space="0" w:color="auto"/>
              </w:divBdr>
            </w:div>
            <w:div w:id="1896892775">
              <w:marLeft w:val="0"/>
              <w:marRight w:val="0"/>
              <w:marTop w:val="0"/>
              <w:marBottom w:val="0"/>
              <w:divBdr>
                <w:top w:val="none" w:sz="0" w:space="0" w:color="auto"/>
                <w:left w:val="none" w:sz="0" w:space="0" w:color="auto"/>
                <w:bottom w:val="none" w:sz="0" w:space="0" w:color="auto"/>
                <w:right w:val="none" w:sz="0" w:space="0" w:color="auto"/>
              </w:divBdr>
            </w:div>
            <w:div w:id="524370755">
              <w:marLeft w:val="0"/>
              <w:marRight w:val="0"/>
              <w:marTop w:val="0"/>
              <w:marBottom w:val="0"/>
              <w:divBdr>
                <w:top w:val="none" w:sz="0" w:space="0" w:color="auto"/>
                <w:left w:val="none" w:sz="0" w:space="0" w:color="auto"/>
                <w:bottom w:val="none" w:sz="0" w:space="0" w:color="auto"/>
                <w:right w:val="none" w:sz="0" w:space="0" w:color="auto"/>
              </w:divBdr>
            </w:div>
            <w:div w:id="154536631">
              <w:marLeft w:val="0"/>
              <w:marRight w:val="0"/>
              <w:marTop w:val="0"/>
              <w:marBottom w:val="0"/>
              <w:divBdr>
                <w:top w:val="none" w:sz="0" w:space="0" w:color="auto"/>
                <w:left w:val="none" w:sz="0" w:space="0" w:color="auto"/>
                <w:bottom w:val="none" w:sz="0" w:space="0" w:color="auto"/>
                <w:right w:val="none" w:sz="0" w:space="0" w:color="auto"/>
              </w:divBdr>
            </w:div>
            <w:div w:id="722027009">
              <w:marLeft w:val="0"/>
              <w:marRight w:val="0"/>
              <w:marTop w:val="0"/>
              <w:marBottom w:val="0"/>
              <w:divBdr>
                <w:top w:val="none" w:sz="0" w:space="0" w:color="auto"/>
                <w:left w:val="none" w:sz="0" w:space="0" w:color="auto"/>
                <w:bottom w:val="none" w:sz="0" w:space="0" w:color="auto"/>
                <w:right w:val="none" w:sz="0" w:space="0" w:color="auto"/>
              </w:divBdr>
            </w:div>
            <w:div w:id="838695405">
              <w:marLeft w:val="0"/>
              <w:marRight w:val="0"/>
              <w:marTop w:val="0"/>
              <w:marBottom w:val="0"/>
              <w:divBdr>
                <w:top w:val="none" w:sz="0" w:space="0" w:color="auto"/>
                <w:left w:val="none" w:sz="0" w:space="0" w:color="auto"/>
                <w:bottom w:val="none" w:sz="0" w:space="0" w:color="auto"/>
                <w:right w:val="none" w:sz="0" w:space="0" w:color="auto"/>
              </w:divBdr>
            </w:div>
            <w:div w:id="429086594">
              <w:marLeft w:val="0"/>
              <w:marRight w:val="0"/>
              <w:marTop w:val="0"/>
              <w:marBottom w:val="0"/>
              <w:divBdr>
                <w:top w:val="none" w:sz="0" w:space="0" w:color="auto"/>
                <w:left w:val="none" w:sz="0" w:space="0" w:color="auto"/>
                <w:bottom w:val="none" w:sz="0" w:space="0" w:color="auto"/>
                <w:right w:val="none" w:sz="0" w:space="0" w:color="auto"/>
              </w:divBdr>
            </w:div>
            <w:div w:id="835416916">
              <w:marLeft w:val="0"/>
              <w:marRight w:val="0"/>
              <w:marTop w:val="0"/>
              <w:marBottom w:val="0"/>
              <w:divBdr>
                <w:top w:val="none" w:sz="0" w:space="0" w:color="auto"/>
                <w:left w:val="none" w:sz="0" w:space="0" w:color="auto"/>
                <w:bottom w:val="none" w:sz="0" w:space="0" w:color="auto"/>
                <w:right w:val="none" w:sz="0" w:space="0" w:color="auto"/>
              </w:divBdr>
            </w:div>
            <w:div w:id="350108396">
              <w:marLeft w:val="0"/>
              <w:marRight w:val="0"/>
              <w:marTop w:val="0"/>
              <w:marBottom w:val="0"/>
              <w:divBdr>
                <w:top w:val="none" w:sz="0" w:space="0" w:color="auto"/>
                <w:left w:val="none" w:sz="0" w:space="0" w:color="auto"/>
                <w:bottom w:val="none" w:sz="0" w:space="0" w:color="auto"/>
                <w:right w:val="none" w:sz="0" w:space="0" w:color="auto"/>
              </w:divBdr>
            </w:div>
            <w:div w:id="89281833">
              <w:marLeft w:val="0"/>
              <w:marRight w:val="0"/>
              <w:marTop w:val="0"/>
              <w:marBottom w:val="0"/>
              <w:divBdr>
                <w:top w:val="none" w:sz="0" w:space="0" w:color="auto"/>
                <w:left w:val="none" w:sz="0" w:space="0" w:color="auto"/>
                <w:bottom w:val="none" w:sz="0" w:space="0" w:color="auto"/>
                <w:right w:val="none" w:sz="0" w:space="0" w:color="auto"/>
              </w:divBdr>
            </w:div>
            <w:div w:id="872033059">
              <w:marLeft w:val="0"/>
              <w:marRight w:val="0"/>
              <w:marTop w:val="0"/>
              <w:marBottom w:val="0"/>
              <w:divBdr>
                <w:top w:val="none" w:sz="0" w:space="0" w:color="auto"/>
                <w:left w:val="none" w:sz="0" w:space="0" w:color="auto"/>
                <w:bottom w:val="none" w:sz="0" w:space="0" w:color="auto"/>
                <w:right w:val="none" w:sz="0" w:space="0" w:color="auto"/>
              </w:divBdr>
            </w:div>
            <w:div w:id="2101289299">
              <w:marLeft w:val="0"/>
              <w:marRight w:val="0"/>
              <w:marTop w:val="0"/>
              <w:marBottom w:val="0"/>
              <w:divBdr>
                <w:top w:val="none" w:sz="0" w:space="0" w:color="auto"/>
                <w:left w:val="none" w:sz="0" w:space="0" w:color="auto"/>
                <w:bottom w:val="none" w:sz="0" w:space="0" w:color="auto"/>
                <w:right w:val="none" w:sz="0" w:space="0" w:color="auto"/>
              </w:divBdr>
            </w:div>
            <w:div w:id="153224528">
              <w:marLeft w:val="0"/>
              <w:marRight w:val="0"/>
              <w:marTop w:val="0"/>
              <w:marBottom w:val="0"/>
              <w:divBdr>
                <w:top w:val="none" w:sz="0" w:space="0" w:color="auto"/>
                <w:left w:val="none" w:sz="0" w:space="0" w:color="auto"/>
                <w:bottom w:val="none" w:sz="0" w:space="0" w:color="auto"/>
                <w:right w:val="none" w:sz="0" w:space="0" w:color="auto"/>
              </w:divBdr>
            </w:div>
            <w:div w:id="1760329078">
              <w:marLeft w:val="0"/>
              <w:marRight w:val="0"/>
              <w:marTop w:val="0"/>
              <w:marBottom w:val="0"/>
              <w:divBdr>
                <w:top w:val="none" w:sz="0" w:space="0" w:color="auto"/>
                <w:left w:val="none" w:sz="0" w:space="0" w:color="auto"/>
                <w:bottom w:val="none" w:sz="0" w:space="0" w:color="auto"/>
                <w:right w:val="none" w:sz="0" w:space="0" w:color="auto"/>
              </w:divBdr>
            </w:div>
            <w:div w:id="1469934381">
              <w:marLeft w:val="0"/>
              <w:marRight w:val="0"/>
              <w:marTop w:val="0"/>
              <w:marBottom w:val="0"/>
              <w:divBdr>
                <w:top w:val="none" w:sz="0" w:space="0" w:color="auto"/>
                <w:left w:val="none" w:sz="0" w:space="0" w:color="auto"/>
                <w:bottom w:val="none" w:sz="0" w:space="0" w:color="auto"/>
                <w:right w:val="none" w:sz="0" w:space="0" w:color="auto"/>
              </w:divBdr>
            </w:div>
            <w:div w:id="1454248428">
              <w:marLeft w:val="0"/>
              <w:marRight w:val="0"/>
              <w:marTop w:val="0"/>
              <w:marBottom w:val="0"/>
              <w:divBdr>
                <w:top w:val="none" w:sz="0" w:space="0" w:color="auto"/>
                <w:left w:val="none" w:sz="0" w:space="0" w:color="auto"/>
                <w:bottom w:val="none" w:sz="0" w:space="0" w:color="auto"/>
                <w:right w:val="none" w:sz="0" w:space="0" w:color="auto"/>
              </w:divBdr>
            </w:div>
            <w:div w:id="233516194">
              <w:marLeft w:val="0"/>
              <w:marRight w:val="0"/>
              <w:marTop w:val="0"/>
              <w:marBottom w:val="0"/>
              <w:divBdr>
                <w:top w:val="none" w:sz="0" w:space="0" w:color="auto"/>
                <w:left w:val="none" w:sz="0" w:space="0" w:color="auto"/>
                <w:bottom w:val="none" w:sz="0" w:space="0" w:color="auto"/>
                <w:right w:val="none" w:sz="0" w:space="0" w:color="auto"/>
              </w:divBdr>
            </w:div>
            <w:div w:id="1623654407">
              <w:marLeft w:val="0"/>
              <w:marRight w:val="0"/>
              <w:marTop w:val="0"/>
              <w:marBottom w:val="0"/>
              <w:divBdr>
                <w:top w:val="none" w:sz="0" w:space="0" w:color="auto"/>
                <w:left w:val="none" w:sz="0" w:space="0" w:color="auto"/>
                <w:bottom w:val="none" w:sz="0" w:space="0" w:color="auto"/>
                <w:right w:val="none" w:sz="0" w:space="0" w:color="auto"/>
              </w:divBdr>
            </w:div>
            <w:div w:id="583806728">
              <w:marLeft w:val="0"/>
              <w:marRight w:val="0"/>
              <w:marTop w:val="0"/>
              <w:marBottom w:val="0"/>
              <w:divBdr>
                <w:top w:val="none" w:sz="0" w:space="0" w:color="auto"/>
                <w:left w:val="none" w:sz="0" w:space="0" w:color="auto"/>
                <w:bottom w:val="none" w:sz="0" w:space="0" w:color="auto"/>
                <w:right w:val="none" w:sz="0" w:space="0" w:color="auto"/>
              </w:divBdr>
            </w:div>
            <w:div w:id="1604919557">
              <w:marLeft w:val="0"/>
              <w:marRight w:val="0"/>
              <w:marTop w:val="0"/>
              <w:marBottom w:val="0"/>
              <w:divBdr>
                <w:top w:val="none" w:sz="0" w:space="0" w:color="auto"/>
                <w:left w:val="none" w:sz="0" w:space="0" w:color="auto"/>
                <w:bottom w:val="none" w:sz="0" w:space="0" w:color="auto"/>
                <w:right w:val="none" w:sz="0" w:space="0" w:color="auto"/>
              </w:divBdr>
            </w:div>
            <w:div w:id="1556429923">
              <w:marLeft w:val="0"/>
              <w:marRight w:val="0"/>
              <w:marTop w:val="0"/>
              <w:marBottom w:val="0"/>
              <w:divBdr>
                <w:top w:val="none" w:sz="0" w:space="0" w:color="auto"/>
                <w:left w:val="none" w:sz="0" w:space="0" w:color="auto"/>
                <w:bottom w:val="none" w:sz="0" w:space="0" w:color="auto"/>
                <w:right w:val="none" w:sz="0" w:space="0" w:color="auto"/>
              </w:divBdr>
            </w:div>
            <w:div w:id="839999720">
              <w:marLeft w:val="0"/>
              <w:marRight w:val="0"/>
              <w:marTop w:val="0"/>
              <w:marBottom w:val="0"/>
              <w:divBdr>
                <w:top w:val="none" w:sz="0" w:space="0" w:color="auto"/>
                <w:left w:val="none" w:sz="0" w:space="0" w:color="auto"/>
                <w:bottom w:val="none" w:sz="0" w:space="0" w:color="auto"/>
                <w:right w:val="none" w:sz="0" w:space="0" w:color="auto"/>
              </w:divBdr>
            </w:div>
            <w:div w:id="1060784853">
              <w:marLeft w:val="0"/>
              <w:marRight w:val="0"/>
              <w:marTop w:val="0"/>
              <w:marBottom w:val="0"/>
              <w:divBdr>
                <w:top w:val="none" w:sz="0" w:space="0" w:color="auto"/>
                <w:left w:val="none" w:sz="0" w:space="0" w:color="auto"/>
                <w:bottom w:val="none" w:sz="0" w:space="0" w:color="auto"/>
                <w:right w:val="none" w:sz="0" w:space="0" w:color="auto"/>
              </w:divBdr>
            </w:div>
            <w:div w:id="1650943142">
              <w:marLeft w:val="0"/>
              <w:marRight w:val="0"/>
              <w:marTop w:val="0"/>
              <w:marBottom w:val="0"/>
              <w:divBdr>
                <w:top w:val="none" w:sz="0" w:space="0" w:color="auto"/>
                <w:left w:val="none" w:sz="0" w:space="0" w:color="auto"/>
                <w:bottom w:val="none" w:sz="0" w:space="0" w:color="auto"/>
                <w:right w:val="none" w:sz="0" w:space="0" w:color="auto"/>
              </w:divBdr>
            </w:div>
            <w:div w:id="1692414456">
              <w:marLeft w:val="0"/>
              <w:marRight w:val="0"/>
              <w:marTop w:val="0"/>
              <w:marBottom w:val="0"/>
              <w:divBdr>
                <w:top w:val="none" w:sz="0" w:space="0" w:color="auto"/>
                <w:left w:val="none" w:sz="0" w:space="0" w:color="auto"/>
                <w:bottom w:val="none" w:sz="0" w:space="0" w:color="auto"/>
                <w:right w:val="none" w:sz="0" w:space="0" w:color="auto"/>
              </w:divBdr>
            </w:div>
            <w:div w:id="465706586">
              <w:marLeft w:val="0"/>
              <w:marRight w:val="0"/>
              <w:marTop w:val="0"/>
              <w:marBottom w:val="0"/>
              <w:divBdr>
                <w:top w:val="none" w:sz="0" w:space="0" w:color="auto"/>
                <w:left w:val="none" w:sz="0" w:space="0" w:color="auto"/>
                <w:bottom w:val="none" w:sz="0" w:space="0" w:color="auto"/>
                <w:right w:val="none" w:sz="0" w:space="0" w:color="auto"/>
              </w:divBdr>
            </w:div>
            <w:div w:id="1814637645">
              <w:marLeft w:val="0"/>
              <w:marRight w:val="0"/>
              <w:marTop w:val="0"/>
              <w:marBottom w:val="0"/>
              <w:divBdr>
                <w:top w:val="none" w:sz="0" w:space="0" w:color="auto"/>
                <w:left w:val="none" w:sz="0" w:space="0" w:color="auto"/>
                <w:bottom w:val="none" w:sz="0" w:space="0" w:color="auto"/>
                <w:right w:val="none" w:sz="0" w:space="0" w:color="auto"/>
              </w:divBdr>
            </w:div>
            <w:div w:id="388772576">
              <w:marLeft w:val="0"/>
              <w:marRight w:val="0"/>
              <w:marTop w:val="0"/>
              <w:marBottom w:val="0"/>
              <w:divBdr>
                <w:top w:val="none" w:sz="0" w:space="0" w:color="auto"/>
                <w:left w:val="none" w:sz="0" w:space="0" w:color="auto"/>
                <w:bottom w:val="none" w:sz="0" w:space="0" w:color="auto"/>
                <w:right w:val="none" w:sz="0" w:space="0" w:color="auto"/>
              </w:divBdr>
            </w:div>
            <w:div w:id="1073891766">
              <w:marLeft w:val="0"/>
              <w:marRight w:val="0"/>
              <w:marTop w:val="0"/>
              <w:marBottom w:val="0"/>
              <w:divBdr>
                <w:top w:val="none" w:sz="0" w:space="0" w:color="auto"/>
                <w:left w:val="none" w:sz="0" w:space="0" w:color="auto"/>
                <w:bottom w:val="none" w:sz="0" w:space="0" w:color="auto"/>
                <w:right w:val="none" w:sz="0" w:space="0" w:color="auto"/>
              </w:divBdr>
            </w:div>
            <w:div w:id="1600331039">
              <w:marLeft w:val="0"/>
              <w:marRight w:val="0"/>
              <w:marTop w:val="0"/>
              <w:marBottom w:val="0"/>
              <w:divBdr>
                <w:top w:val="none" w:sz="0" w:space="0" w:color="auto"/>
                <w:left w:val="none" w:sz="0" w:space="0" w:color="auto"/>
                <w:bottom w:val="none" w:sz="0" w:space="0" w:color="auto"/>
                <w:right w:val="none" w:sz="0" w:space="0" w:color="auto"/>
              </w:divBdr>
            </w:div>
            <w:div w:id="1288706440">
              <w:marLeft w:val="0"/>
              <w:marRight w:val="0"/>
              <w:marTop w:val="0"/>
              <w:marBottom w:val="0"/>
              <w:divBdr>
                <w:top w:val="none" w:sz="0" w:space="0" w:color="auto"/>
                <w:left w:val="none" w:sz="0" w:space="0" w:color="auto"/>
                <w:bottom w:val="none" w:sz="0" w:space="0" w:color="auto"/>
                <w:right w:val="none" w:sz="0" w:space="0" w:color="auto"/>
              </w:divBdr>
            </w:div>
            <w:div w:id="2054379766">
              <w:marLeft w:val="0"/>
              <w:marRight w:val="0"/>
              <w:marTop w:val="0"/>
              <w:marBottom w:val="0"/>
              <w:divBdr>
                <w:top w:val="none" w:sz="0" w:space="0" w:color="auto"/>
                <w:left w:val="none" w:sz="0" w:space="0" w:color="auto"/>
                <w:bottom w:val="none" w:sz="0" w:space="0" w:color="auto"/>
                <w:right w:val="none" w:sz="0" w:space="0" w:color="auto"/>
              </w:divBdr>
            </w:div>
            <w:div w:id="1924483108">
              <w:marLeft w:val="0"/>
              <w:marRight w:val="0"/>
              <w:marTop w:val="0"/>
              <w:marBottom w:val="0"/>
              <w:divBdr>
                <w:top w:val="none" w:sz="0" w:space="0" w:color="auto"/>
                <w:left w:val="none" w:sz="0" w:space="0" w:color="auto"/>
                <w:bottom w:val="none" w:sz="0" w:space="0" w:color="auto"/>
                <w:right w:val="none" w:sz="0" w:space="0" w:color="auto"/>
              </w:divBdr>
            </w:div>
            <w:div w:id="409275515">
              <w:marLeft w:val="0"/>
              <w:marRight w:val="0"/>
              <w:marTop w:val="0"/>
              <w:marBottom w:val="0"/>
              <w:divBdr>
                <w:top w:val="none" w:sz="0" w:space="0" w:color="auto"/>
                <w:left w:val="none" w:sz="0" w:space="0" w:color="auto"/>
                <w:bottom w:val="none" w:sz="0" w:space="0" w:color="auto"/>
                <w:right w:val="none" w:sz="0" w:space="0" w:color="auto"/>
              </w:divBdr>
            </w:div>
            <w:div w:id="1320034631">
              <w:marLeft w:val="0"/>
              <w:marRight w:val="0"/>
              <w:marTop w:val="0"/>
              <w:marBottom w:val="0"/>
              <w:divBdr>
                <w:top w:val="none" w:sz="0" w:space="0" w:color="auto"/>
                <w:left w:val="none" w:sz="0" w:space="0" w:color="auto"/>
                <w:bottom w:val="none" w:sz="0" w:space="0" w:color="auto"/>
                <w:right w:val="none" w:sz="0" w:space="0" w:color="auto"/>
              </w:divBdr>
            </w:div>
            <w:div w:id="606159383">
              <w:marLeft w:val="0"/>
              <w:marRight w:val="0"/>
              <w:marTop w:val="0"/>
              <w:marBottom w:val="0"/>
              <w:divBdr>
                <w:top w:val="none" w:sz="0" w:space="0" w:color="auto"/>
                <w:left w:val="none" w:sz="0" w:space="0" w:color="auto"/>
                <w:bottom w:val="none" w:sz="0" w:space="0" w:color="auto"/>
                <w:right w:val="none" w:sz="0" w:space="0" w:color="auto"/>
              </w:divBdr>
            </w:div>
            <w:div w:id="2042240491">
              <w:marLeft w:val="0"/>
              <w:marRight w:val="0"/>
              <w:marTop w:val="0"/>
              <w:marBottom w:val="0"/>
              <w:divBdr>
                <w:top w:val="none" w:sz="0" w:space="0" w:color="auto"/>
                <w:left w:val="none" w:sz="0" w:space="0" w:color="auto"/>
                <w:bottom w:val="none" w:sz="0" w:space="0" w:color="auto"/>
                <w:right w:val="none" w:sz="0" w:space="0" w:color="auto"/>
              </w:divBdr>
            </w:div>
            <w:div w:id="1350716406">
              <w:marLeft w:val="0"/>
              <w:marRight w:val="0"/>
              <w:marTop w:val="0"/>
              <w:marBottom w:val="0"/>
              <w:divBdr>
                <w:top w:val="none" w:sz="0" w:space="0" w:color="auto"/>
                <w:left w:val="none" w:sz="0" w:space="0" w:color="auto"/>
                <w:bottom w:val="none" w:sz="0" w:space="0" w:color="auto"/>
                <w:right w:val="none" w:sz="0" w:space="0" w:color="auto"/>
              </w:divBdr>
            </w:div>
            <w:div w:id="832112737">
              <w:marLeft w:val="0"/>
              <w:marRight w:val="0"/>
              <w:marTop w:val="0"/>
              <w:marBottom w:val="0"/>
              <w:divBdr>
                <w:top w:val="none" w:sz="0" w:space="0" w:color="auto"/>
                <w:left w:val="none" w:sz="0" w:space="0" w:color="auto"/>
                <w:bottom w:val="none" w:sz="0" w:space="0" w:color="auto"/>
                <w:right w:val="none" w:sz="0" w:space="0" w:color="auto"/>
              </w:divBdr>
            </w:div>
            <w:div w:id="1911381201">
              <w:marLeft w:val="0"/>
              <w:marRight w:val="0"/>
              <w:marTop w:val="0"/>
              <w:marBottom w:val="0"/>
              <w:divBdr>
                <w:top w:val="none" w:sz="0" w:space="0" w:color="auto"/>
                <w:left w:val="none" w:sz="0" w:space="0" w:color="auto"/>
                <w:bottom w:val="none" w:sz="0" w:space="0" w:color="auto"/>
                <w:right w:val="none" w:sz="0" w:space="0" w:color="auto"/>
              </w:divBdr>
            </w:div>
            <w:div w:id="1599361631">
              <w:marLeft w:val="0"/>
              <w:marRight w:val="0"/>
              <w:marTop w:val="0"/>
              <w:marBottom w:val="0"/>
              <w:divBdr>
                <w:top w:val="none" w:sz="0" w:space="0" w:color="auto"/>
                <w:left w:val="none" w:sz="0" w:space="0" w:color="auto"/>
                <w:bottom w:val="none" w:sz="0" w:space="0" w:color="auto"/>
                <w:right w:val="none" w:sz="0" w:space="0" w:color="auto"/>
              </w:divBdr>
            </w:div>
            <w:div w:id="758407247">
              <w:marLeft w:val="0"/>
              <w:marRight w:val="0"/>
              <w:marTop w:val="0"/>
              <w:marBottom w:val="0"/>
              <w:divBdr>
                <w:top w:val="none" w:sz="0" w:space="0" w:color="auto"/>
                <w:left w:val="none" w:sz="0" w:space="0" w:color="auto"/>
                <w:bottom w:val="none" w:sz="0" w:space="0" w:color="auto"/>
                <w:right w:val="none" w:sz="0" w:space="0" w:color="auto"/>
              </w:divBdr>
            </w:div>
            <w:div w:id="1304312761">
              <w:marLeft w:val="0"/>
              <w:marRight w:val="0"/>
              <w:marTop w:val="0"/>
              <w:marBottom w:val="0"/>
              <w:divBdr>
                <w:top w:val="none" w:sz="0" w:space="0" w:color="auto"/>
                <w:left w:val="none" w:sz="0" w:space="0" w:color="auto"/>
                <w:bottom w:val="none" w:sz="0" w:space="0" w:color="auto"/>
                <w:right w:val="none" w:sz="0" w:space="0" w:color="auto"/>
              </w:divBdr>
            </w:div>
            <w:div w:id="1376344726">
              <w:marLeft w:val="0"/>
              <w:marRight w:val="0"/>
              <w:marTop w:val="0"/>
              <w:marBottom w:val="0"/>
              <w:divBdr>
                <w:top w:val="none" w:sz="0" w:space="0" w:color="auto"/>
                <w:left w:val="none" w:sz="0" w:space="0" w:color="auto"/>
                <w:bottom w:val="none" w:sz="0" w:space="0" w:color="auto"/>
                <w:right w:val="none" w:sz="0" w:space="0" w:color="auto"/>
              </w:divBdr>
            </w:div>
            <w:div w:id="1619069916">
              <w:marLeft w:val="0"/>
              <w:marRight w:val="0"/>
              <w:marTop w:val="0"/>
              <w:marBottom w:val="0"/>
              <w:divBdr>
                <w:top w:val="none" w:sz="0" w:space="0" w:color="auto"/>
                <w:left w:val="none" w:sz="0" w:space="0" w:color="auto"/>
                <w:bottom w:val="none" w:sz="0" w:space="0" w:color="auto"/>
                <w:right w:val="none" w:sz="0" w:space="0" w:color="auto"/>
              </w:divBdr>
            </w:div>
            <w:div w:id="2002199849">
              <w:marLeft w:val="0"/>
              <w:marRight w:val="0"/>
              <w:marTop w:val="0"/>
              <w:marBottom w:val="0"/>
              <w:divBdr>
                <w:top w:val="none" w:sz="0" w:space="0" w:color="auto"/>
                <w:left w:val="none" w:sz="0" w:space="0" w:color="auto"/>
                <w:bottom w:val="none" w:sz="0" w:space="0" w:color="auto"/>
                <w:right w:val="none" w:sz="0" w:space="0" w:color="auto"/>
              </w:divBdr>
            </w:div>
            <w:div w:id="545678960">
              <w:marLeft w:val="0"/>
              <w:marRight w:val="0"/>
              <w:marTop w:val="0"/>
              <w:marBottom w:val="0"/>
              <w:divBdr>
                <w:top w:val="none" w:sz="0" w:space="0" w:color="auto"/>
                <w:left w:val="none" w:sz="0" w:space="0" w:color="auto"/>
                <w:bottom w:val="none" w:sz="0" w:space="0" w:color="auto"/>
                <w:right w:val="none" w:sz="0" w:space="0" w:color="auto"/>
              </w:divBdr>
            </w:div>
            <w:div w:id="195435366">
              <w:marLeft w:val="0"/>
              <w:marRight w:val="0"/>
              <w:marTop w:val="0"/>
              <w:marBottom w:val="0"/>
              <w:divBdr>
                <w:top w:val="none" w:sz="0" w:space="0" w:color="auto"/>
                <w:left w:val="none" w:sz="0" w:space="0" w:color="auto"/>
                <w:bottom w:val="none" w:sz="0" w:space="0" w:color="auto"/>
                <w:right w:val="none" w:sz="0" w:space="0" w:color="auto"/>
              </w:divBdr>
            </w:div>
            <w:div w:id="438647718">
              <w:marLeft w:val="0"/>
              <w:marRight w:val="0"/>
              <w:marTop w:val="0"/>
              <w:marBottom w:val="0"/>
              <w:divBdr>
                <w:top w:val="none" w:sz="0" w:space="0" w:color="auto"/>
                <w:left w:val="none" w:sz="0" w:space="0" w:color="auto"/>
                <w:bottom w:val="none" w:sz="0" w:space="0" w:color="auto"/>
                <w:right w:val="none" w:sz="0" w:space="0" w:color="auto"/>
              </w:divBdr>
            </w:div>
            <w:div w:id="1553423765">
              <w:marLeft w:val="0"/>
              <w:marRight w:val="0"/>
              <w:marTop w:val="0"/>
              <w:marBottom w:val="0"/>
              <w:divBdr>
                <w:top w:val="none" w:sz="0" w:space="0" w:color="auto"/>
                <w:left w:val="none" w:sz="0" w:space="0" w:color="auto"/>
                <w:bottom w:val="none" w:sz="0" w:space="0" w:color="auto"/>
                <w:right w:val="none" w:sz="0" w:space="0" w:color="auto"/>
              </w:divBdr>
            </w:div>
            <w:div w:id="849488886">
              <w:marLeft w:val="0"/>
              <w:marRight w:val="0"/>
              <w:marTop w:val="0"/>
              <w:marBottom w:val="0"/>
              <w:divBdr>
                <w:top w:val="none" w:sz="0" w:space="0" w:color="auto"/>
                <w:left w:val="none" w:sz="0" w:space="0" w:color="auto"/>
                <w:bottom w:val="none" w:sz="0" w:space="0" w:color="auto"/>
                <w:right w:val="none" w:sz="0" w:space="0" w:color="auto"/>
              </w:divBdr>
            </w:div>
            <w:div w:id="446854270">
              <w:marLeft w:val="0"/>
              <w:marRight w:val="0"/>
              <w:marTop w:val="0"/>
              <w:marBottom w:val="0"/>
              <w:divBdr>
                <w:top w:val="none" w:sz="0" w:space="0" w:color="auto"/>
                <w:left w:val="none" w:sz="0" w:space="0" w:color="auto"/>
                <w:bottom w:val="none" w:sz="0" w:space="0" w:color="auto"/>
                <w:right w:val="none" w:sz="0" w:space="0" w:color="auto"/>
              </w:divBdr>
            </w:div>
            <w:div w:id="809640308">
              <w:marLeft w:val="0"/>
              <w:marRight w:val="0"/>
              <w:marTop w:val="0"/>
              <w:marBottom w:val="0"/>
              <w:divBdr>
                <w:top w:val="none" w:sz="0" w:space="0" w:color="auto"/>
                <w:left w:val="none" w:sz="0" w:space="0" w:color="auto"/>
                <w:bottom w:val="none" w:sz="0" w:space="0" w:color="auto"/>
                <w:right w:val="none" w:sz="0" w:space="0" w:color="auto"/>
              </w:divBdr>
            </w:div>
            <w:div w:id="1687638411">
              <w:marLeft w:val="0"/>
              <w:marRight w:val="0"/>
              <w:marTop w:val="0"/>
              <w:marBottom w:val="0"/>
              <w:divBdr>
                <w:top w:val="none" w:sz="0" w:space="0" w:color="auto"/>
                <w:left w:val="none" w:sz="0" w:space="0" w:color="auto"/>
                <w:bottom w:val="none" w:sz="0" w:space="0" w:color="auto"/>
                <w:right w:val="none" w:sz="0" w:space="0" w:color="auto"/>
              </w:divBdr>
            </w:div>
            <w:div w:id="1577668580">
              <w:marLeft w:val="0"/>
              <w:marRight w:val="0"/>
              <w:marTop w:val="0"/>
              <w:marBottom w:val="0"/>
              <w:divBdr>
                <w:top w:val="none" w:sz="0" w:space="0" w:color="auto"/>
                <w:left w:val="none" w:sz="0" w:space="0" w:color="auto"/>
                <w:bottom w:val="none" w:sz="0" w:space="0" w:color="auto"/>
                <w:right w:val="none" w:sz="0" w:space="0" w:color="auto"/>
              </w:divBdr>
            </w:div>
            <w:div w:id="2010869483">
              <w:marLeft w:val="0"/>
              <w:marRight w:val="0"/>
              <w:marTop w:val="0"/>
              <w:marBottom w:val="0"/>
              <w:divBdr>
                <w:top w:val="none" w:sz="0" w:space="0" w:color="auto"/>
                <w:left w:val="none" w:sz="0" w:space="0" w:color="auto"/>
                <w:bottom w:val="none" w:sz="0" w:space="0" w:color="auto"/>
                <w:right w:val="none" w:sz="0" w:space="0" w:color="auto"/>
              </w:divBdr>
            </w:div>
            <w:div w:id="1691450391">
              <w:marLeft w:val="0"/>
              <w:marRight w:val="0"/>
              <w:marTop w:val="0"/>
              <w:marBottom w:val="0"/>
              <w:divBdr>
                <w:top w:val="none" w:sz="0" w:space="0" w:color="auto"/>
                <w:left w:val="none" w:sz="0" w:space="0" w:color="auto"/>
                <w:bottom w:val="none" w:sz="0" w:space="0" w:color="auto"/>
                <w:right w:val="none" w:sz="0" w:space="0" w:color="auto"/>
              </w:divBdr>
            </w:div>
            <w:div w:id="711730097">
              <w:marLeft w:val="0"/>
              <w:marRight w:val="0"/>
              <w:marTop w:val="0"/>
              <w:marBottom w:val="0"/>
              <w:divBdr>
                <w:top w:val="none" w:sz="0" w:space="0" w:color="auto"/>
                <w:left w:val="none" w:sz="0" w:space="0" w:color="auto"/>
                <w:bottom w:val="none" w:sz="0" w:space="0" w:color="auto"/>
                <w:right w:val="none" w:sz="0" w:space="0" w:color="auto"/>
              </w:divBdr>
            </w:div>
            <w:div w:id="1481731613">
              <w:marLeft w:val="0"/>
              <w:marRight w:val="0"/>
              <w:marTop w:val="0"/>
              <w:marBottom w:val="0"/>
              <w:divBdr>
                <w:top w:val="none" w:sz="0" w:space="0" w:color="auto"/>
                <w:left w:val="none" w:sz="0" w:space="0" w:color="auto"/>
                <w:bottom w:val="none" w:sz="0" w:space="0" w:color="auto"/>
                <w:right w:val="none" w:sz="0" w:space="0" w:color="auto"/>
              </w:divBdr>
            </w:div>
            <w:div w:id="1944265190">
              <w:marLeft w:val="0"/>
              <w:marRight w:val="0"/>
              <w:marTop w:val="0"/>
              <w:marBottom w:val="0"/>
              <w:divBdr>
                <w:top w:val="none" w:sz="0" w:space="0" w:color="auto"/>
                <w:left w:val="none" w:sz="0" w:space="0" w:color="auto"/>
                <w:bottom w:val="none" w:sz="0" w:space="0" w:color="auto"/>
                <w:right w:val="none" w:sz="0" w:space="0" w:color="auto"/>
              </w:divBdr>
            </w:div>
            <w:div w:id="175927131">
              <w:marLeft w:val="0"/>
              <w:marRight w:val="0"/>
              <w:marTop w:val="0"/>
              <w:marBottom w:val="0"/>
              <w:divBdr>
                <w:top w:val="none" w:sz="0" w:space="0" w:color="auto"/>
                <w:left w:val="none" w:sz="0" w:space="0" w:color="auto"/>
                <w:bottom w:val="none" w:sz="0" w:space="0" w:color="auto"/>
                <w:right w:val="none" w:sz="0" w:space="0" w:color="auto"/>
              </w:divBdr>
            </w:div>
            <w:div w:id="336227858">
              <w:marLeft w:val="0"/>
              <w:marRight w:val="0"/>
              <w:marTop w:val="0"/>
              <w:marBottom w:val="0"/>
              <w:divBdr>
                <w:top w:val="none" w:sz="0" w:space="0" w:color="auto"/>
                <w:left w:val="none" w:sz="0" w:space="0" w:color="auto"/>
                <w:bottom w:val="none" w:sz="0" w:space="0" w:color="auto"/>
                <w:right w:val="none" w:sz="0" w:space="0" w:color="auto"/>
              </w:divBdr>
            </w:div>
            <w:div w:id="1246183956">
              <w:marLeft w:val="0"/>
              <w:marRight w:val="0"/>
              <w:marTop w:val="0"/>
              <w:marBottom w:val="0"/>
              <w:divBdr>
                <w:top w:val="none" w:sz="0" w:space="0" w:color="auto"/>
                <w:left w:val="none" w:sz="0" w:space="0" w:color="auto"/>
                <w:bottom w:val="none" w:sz="0" w:space="0" w:color="auto"/>
                <w:right w:val="none" w:sz="0" w:space="0" w:color="auto"/>
              </w:divBdr>
            </w:div>
            <w:div w:id="397901073">
              <w:marLeft w:val="0"/>
              <w:marRight w:val="0"/>
              <w:marTop w:val="0"/>
              <w:marBottom w:val="0"/>
              <w:divBdr>
                <w:top w:val="none" w:sz="0" w:space="0" w:color="auto"/>
                <w:left w:val="none" w:sz="0" w:space="0" w:color="auto"/>
                <w:bottom w:val="none" w:sz="0" w:space="0" w:color="auto"/>
                <w:right w:val="none" w:sz="0" w:space="0" w:color="auto"/>
              </w:divBdr>
            </w:div>
            <w:div w:id="547690745">
              <w:marLeft w:val="0"/>
              <w:marRight w:val="0"/>
              <w:marTop w:val="0"/>
              <w:marBottom w:val="0"/>
              <w:divBdr>
                <w:top w:val="none" w:sz="0" w:space="0" w:color="auto"/>
                <w:left w:val="none" w:sz="0" w:space="0" w:color="auto"/>
                <w:bottom w:val="none" w:sz="0" w:space="0" w:color="auto"/>
                <w:right w:val="none" w:sz="0" w:space="0" w:color="auto"/>
              </w:divBdr>
            </w:div>
            <w:div w:id="602615276">
              <w:marLeft w:val="0"/>
              <w:marRight w:val="0"/>
              <w:marTop w:val="0"/>
              <w:marBottom w:val="0"/>
              <w:divBdr>
                <w:top w:val="none" w:sz="0" w:space="0" w:color="auto"/>
                <w:left w:val="none" w:sz="0" w:space="0" w:color="auto"/>
                <w:bottom w:val="none" w:sz="0" w:space="0" w:color="auto"/>
                <w:right w:val="none" w:sz="0" w:space="0" w:color="auto"/>
              </w:divBdr>
            </w:div>
            <w:div w:id="1285967057">
              <w:marLeft w:val="0"/>
              <w:marRight w:val="0"/>
              <w:marTop w:val="0"/>
              <w:marBottom w:val="0"/>
              <w:divBdr>
                <w:top w:val="none" w:sz="0" w:space="0" w:color="auto"/>
                <w:left w:val="none" w:sz="0" w:space="0" w:color="auto"/>
                <w:bottom w:val="none" w:sz="0" w:space="0" w:color="auto"/>
                <w:right w:val="none" w:sz="0" w:space="0" w:color="auto"/>
              </w:divBdr>
            </w:div>
            <w:div w:id="351374">
              <w:marLeft w:val="0"/>
              <w:marRight w:val="0"/>
              <w:marTop w:val="0"/>
              <w:marBottom w:val="0"/>
              <w:divBdr>
                <w:top w:val="none" w:sz="0" w:space="0" w:color="auto"/>
                <w:left w:val="none" w:sz="0" w:space="0" w:color="auto"/>
                <w:bottom w:val="none" w:sz="0" w:space="0" w:color="auto"/>
                <w:right w:val="none" w:sz="0" w:space="0" w:color="auto"/>
              </w:divBdr>
            </w:div>
            <w:div w:id="1235120697">
              <w:marLeft w:val="0"/>
              <w:marRight w:val="0"/>
              <w:marTop w:val="0"/>
              <w:marBottom w:val="0"/>
              <w:divBdr>
                <w:top w:val="none" w:sz="0" w:space="0" w:color="auto"/>
                <w:left w:val="none" w:sz="0" w:space="0" w:color="auto"/>
                <w:bottom w:val="none" w:sz="0" w:space="0" w:color="auto"/>
                <w:right w:val="none" w:sz="0" w:space="0" w:color="auto"/>
              </w:divBdr>
            </w:div>
            <w:div w:id="451946817">
              <w:marLeft w:val="0"/>
              <w:marRight w:val="0"/>
              <w:marTop w:val="0"/>
              <w:marBottom w:val="0"/>
              <w:divBdr>
                <w:top w:val="none" w:sz="0" w:space="0" w:color="auto"/>
                <w:left w:val="none" w:sz="0" w:space="0" w:color="auto"/>
                <w:bottom w:val="none" w:sz="0" w:space="0" w:color="auto"/>
                <w:right w:val="none" w:sz="0" w:space="0" w:color="auto"/>
              </w:divBdr>
            </w:div>
            <w:div w:id="808785573">
              <w:marLeft w:val="0"/>
              <w:marRight w:val="0"/>
              <w:marTop w:val="0"/>
              <w:marBottom w:val="0"/>
              <w:divBdr>
                <w:top w:val="none" w:sz="0" w:space="0" w:color="auto"/>
                <w:left w:val="none" w:sz="0" w:space="0" w:color="auto"/>
                <w:bottom w:val="none" w:sz="0" w:space="0" w:color="auto"/>
                <w:right w:val="none" w:sz="0" w:space="0" w:color="auto"/>
              </w:divBdr>
            </w:div>
            <w:div w:id="1461025299">
              <w:marLeft w:val="0"/>
              <w:marRight w:val="0"/>
              <w:marTop w:val="0"/>
              <w:marBottom w:val="0"/>
              <w:divBdr>
                <w:top w:val="none" w:sz="0" w:space="0" w:color="auto"/>
                <w:left w:val="none" w:sz="0" w:space="0" w:color="auto"/>
                <w:bottom w:val="none" w:sz="0" w:space="0" w:color="auto"/>
                <w:right w:val="none" w:sz="0" w:space="0" w:color="auto"/>
              </w:divBdr>
            </w:div>
            <w:div w:id="1497456273">
              <w:marLeft w:val="0"/>
              <w:marRight w:val="0"/>
              <w:marTop w:val="0"/>
              <w:marBottom w:val="0"/>
              <w:divBdr>
                <w:top w:val="none" w:sz="0" w:space="0" w:color="auto"/>
                <w:left w:val="none" w:sz="0" w:space="0" w:color="auto"/>
                <w:bottom w:val="none" w:sz="0" w:space="0" w:color="auto"/>
                <w:right w:val="none" w:sz="0" w:space="0" w:color="auto"/>
              </w:divBdr>
            </w:div>
            <w:div w:id="182785466">
              <w:marLeft w:val="0"/>
              <w:marRight w:val="0"/>
              <w:marTop w:val="0"/>
              <w:marBottom w:val="0"/>
              <w:divBdr>
                <w:top w:val="none" w:sz="0" w:space="0" w:color="auto"/>
                <w:left w:val="none" w:sz="0" w:space="0" w:color="auto"/>
                <w:bottom w:val="none" w:sz="0" w:space="0" w:color="auto"/>
                <w:right w:val="none" w:sz="0" w:space="0" w:color="auto"/>
              </w:divBdr>
            </w:div>
            <w:div w:id="374159835">
              <w:marLeft w:val="0"/>
              <w:marRight w:val="0"/>
              <w:marTop w:val="0"/>
              <w:marBottom w:val="0"/>
              <w:divBdr>
                <w:top w:val="none" w:sz="0" w:space="0" w:color="auto"/>
                <w:left w:val="none" w:sz="0" w:space="0" w:color="auto"/>
                <w:bottom w:val="none" w:sz="0" w:space="0" w:color="auto"/>
                <w:right w:val="none" w:sz="0" w:space="0" w:color="auto"/>
              </w:divBdr>
            </w:div>
            <w:div w:id="413405137">
              <w:marLeft w:val="0"/>
              <w:marRight w:val="0"/>
              <w:marTop w:val="0"/>
              <w:marBottom w:val="0"/>
              <w:divBdr>
                <w:top w:val="none" w:sz="0" w:space="0" w:color="auto"/>
                <w:left w:val="none" w:sz="0" w:space="0" w:color="auto"/>
                <w:bottom w:val="none" w:sz="0" w:space="0" w:color="auto"/>
                <w:right w:val="none" w:sz="0" w:space="0" w:color="auto"/>
              </w:divBdr>
            </w:div>
            <w:div w:id="1462190742">
              <w:marLeft w:val="0"/>
              <w:marRight w:val="0"/>
              <w:marTop w:val="0"/>
              <w:marBottom w:val="0"/>
              <w:divBdr>
                <w:top w:val="none" w:sz="0" w:space="0" w:color="auto"/>
                <w:left w:val="none" w:sz="0" w:space="0" w:color="auto"/>
                <w:bottom w:val="none" w:sz="0" w:space="0" w:color="auto"/>
                <w:right w:val="none" w:sz="0" w:space="0" w:color="auto"/>
              </w:divBdr>
            </w:div>
            <w:div w:id="360668464">
              <w:marLeft w:val="0"/>
              <w:marRight w:val="0"/>
              <w:marTop w:val="0"/>
              <w:marBottom w:val="0"/>
              <w:divBdr>
                <w:top w:val="none" w:sz="0" w:space="0" w:color="auto"/>
                <w:left w:val="none" w:sz="0" w:space="0" w:color="auto"/>
                <w:bottom w:val="none" w:sz="0" w:space="0" w:color="auto"/>
                <w:right w:val="none" w:sz="0" w:space="0" w:color="auto"/>
              </w:divBdr>
            </w:div>
            <w:div w:id="808517942">
              <w:marLeft w:val="0"/>
              <w:marRight w:val="0"/>
              <w:marTop w:val="0"/>
              <w:marBottom w:val="0"/>
              <w:divBdr>
                <w:top w:val="none" w:sz="0" w:space="0" w:color="auto"/>
                <w:left w:val="none" w:sz="0" w:space="0" w:color="auto"/>
                <w:bottom w:val="none" w:sz="0" w:space="0" w:color="auto"/>
                <w:right w:val="none" w:sz="0" w:space="0" w:color="auto"/>
              </w:divBdr>
            </w:div>
            <w:div w:id="81412233">
              <w:marLeft w:val="0"/>
              <w:marRight w:val="0"/>
              <w:marTop w:val="0"/>
              <w:marBottom w:val="0"/>
              <w:divBdr>
                <w:top w:val="none" w:sz="0" w:space="0" w:color="auto"/>
                <w:left w:val="none" w:sz="0" w:space="0" w:color="auto"/>
                <w:bottom w:val="none" w:sz="0" w:space="0" w:color="auto"/>
                <w:right w:val="none" w:sz="0" w:space="0" w:color="auto"/>
              </w:divBdr>
            </w:div>
            <w:div w:id="1487940852">
              <w:marLeft w:val="0"/>
              <w:marRight w:val="0"/>
              <w:marTop w:val="0"/>
              <w:marBottom w:val="0"/>
              <w:divBdr>
                <w:top w:val="none" w:sz="0" w:space="0" w:color="auto"/>
                <w:left w:val="none" w:sz="0" w:space="0" w:color="auto"/>
                <w:bottom w:val="none" w:sz="0" w:space="0" w:color="auto"/>
                <w:right w:val="none" w:sz="0" w:space="0" w:color="auto"/>
              </w:divBdr>
            </w:div>
            <w:div w:id="823424642">
              <w:marLeft w:val="0"/>
              <w:marRight w:val="0"/>
              <w:marTop w:val="0"/>
              <w:marBottom w:val="0"/>
              <w:divBdr>
                <w:top w:val="none" w:sz="0" w:space="0" w:color="auto"/>
                <w:left w:val="none" w:sz="0" w:space="0" w:color="auto"/>
                <w:bottom w:val="none" w:sz="0" w:space="0" w:color="auto"/>
                <w:right w:val="none" w:sz="0" w:space="0" w:color="auto"/>
              </w:divBdr>
            </w:div>
            <w:div w:id="2103648086">
              <w:marLeft w:val="0"/>
              <w:marRight w:val="0"/>
              <w:marTop w:val="0"/>
              <w:marBottom w:val="0"/>
              <w:divBdr>
                <w:top w:val="none" w:sz="0" w:space="0" w:color="auto"/>
                <w:left w:val="none" w:sz="0" w:space="0" w:color="auto"/>
                <w:bottom w:val="none" w:sz="0" w:space="0" w:color="auto"/>
                <w:right w:val="none" w:sz="0" w:space="0" w:color="auto"/>
              </w:divBdr>
            </w:div>
            <w:div w:id="1158813044">
              <w:marLeft w:val="0"/>
              <w:marRight w:val="0"/>
              <w:marTop w:val="0"/>
              <w:marBottom w:val="0"/>
              <w:divBdr>
                <w:top w:val="none" w:sz="0" w:space="0" w:color="auto"/>
                <w:left w:val="none" w:sz="0" w:space="0" w:color="auto"/>
                <w:bottom w:val="none" w:sz="0" w:space="0" w:color="auto"/>
                <w:right w:val="none" w:sz="0" w:space="0" w:color="auto"/>
              </w:divBdr>
            </w:div>
            <w:div w:id="575433185">
              <w:marLeft w:val="0"/>
              <w:marRight w:val="0"/>
              <w:marTop w:val="0"/>
              <w:marBottom w:val="0"/>
              <w:divBdr>
                <w:top w:val="none" w:sz="0" w:space="0" w:color="auto"/>
                <w:left w:val="none" w:sz="0" w:space="0" w:color="auto"/>
                <w:bottom w:val="none" w:sz="0" w:space="0" w:color="auto"/>
                <w:right w:val="none" w:sz="0" w:space="0" w:color="auto"/>
              </w:divBdr>
            </w:div>
            <w:div w:id="227156407">
              <w:marLeft w:val="0"/>
              <w:marRight w:val="0"/>
              <w:marTop w:val="0"/>
              <w:marBottom w:val="0"/>
              <w:divBdr>
                <w:top w:val="none" w:sz="0" w:space="0" w:color="auto"/>
                <w:left w:val="none" w:sz="0" w:space="0" w:color="auto"/>
                <w:bottom w:val="none" w:sz="0" w:space="0" w:color="auto"/>
                <w:right w:val="none" w:sz="0" w:space="0" w:color="auto"/>
              </w:divBdr>
            </w:div>
            <w:div w:id="1806660051">
              <w:marLeft w:val="0"/>
              <w:marRight w:val="0"/>
              <w:marTop w:val="0"/>
              <w:marBottom w:val="0"/>
              <w:divBdr>
                <w:top w:val="none" w:sz="0" w:space="0" w:color="auto"/>
                <w:left w:val="none" w:sz="0" w:space="0" w:color="auto"/>
                <w:bottom w:val="none" w:sz="0" w:space="0" w:color="auto"/>
                <w:right w:val="none" w:sz="0" w:space="0" w:color="auto"/>
              </w:divBdr>
            </w:div>
            <w:div w:id="1263804610">
              <w:marLeft w:val="0"/>
              <w:marRight w:val="0"/>
              <w:marTop w:val="0"/>
              <w:marBottom w:val="0"/>
              <w:divBdr>
                <w:top w:val="none" w:sz="0" w:space="0" w:color="auto"/>
                <w:left w:val="none" w:sz="0" w:space="0" w:color="auto"/>
                <w:bottom w:val="none" w:sz="0" w:space="0" w:color="auto"/>
                <w:right w:val="none" w:sz="0" w:space="0" w:color="auto"/>
              </w:divBdr>
            </w:div>
            <w:div w:id="1214805294">
              <w:marLeft w:val="0"/>
              <w:marRight w:val="0"/>
              <w:marTop w:val="0"/>
              <w:marBottom w:val="0"/>
              <w:divBdr>
                <w:top w:val="none" w:sz="0" w:space="0" w:color="auto"/>
                <w:left w:val="none" w:sz="0" w:space="0" w:color="auto"/>
                <w:bottom w:val="none" w:sz="0" w:space="0" w:color="auto"/>
                <w:right w:val="none" w:sz="0" w:space="0" w:color="auto"/>
              </w:divBdr>
            </w:div>
            <w:div w:id="168720520">
              <w:marLeft w:val="0"/>
              <w:marRight w:val="0"/>
              <w:marTop w:val="0"/>
              <w:marBottom w:val="0"/>
              <w:divBdr>
                <w:top w:val="none" w:sz="0" w:space="0" w:color="auto"/>
                <w:left w:val="none" w:sz="0" w:space="0" w:color="auto"/>
                <w:bottom w:val="none" w:sz="0" w:space="0" w:color="auto"/>
                <w:right w:val="none" w:sz="0" w:space="0" w:color="auto"/>
              </w:divBdr>
            </w:div>
            <w:div w:id="856428271">
              <w:marLeft w:val="0"/>
              <w:marRight w:val="0"/>
              <w:marTop w:val="0"/>
              <w:marBottom w:val="0"/>
              <w:divBdr>
                <w:top w:val="none" w:sz="0" w:space="0" w:color="auto"/>
                <w:left w:val="none" w:sz="0" w:space="0" w:color="auto"/>
                <w:bottom w:val="none" w:sz="0" w:space="0" w:color="auto"/>
                <w:right w:val="none" w:sz="0" w:space="0" w:color="auto"/>
              </w:divBdr>
            </w:div>
            <w:div w:id="1860926307">
              <w:marLeft w:val="0"/>
              <w:marRight w:val="0"/>
              <w:marTop w:val="0"/>
              <w:marBottom w:val="0"/>
              <w:divBdr>
                <w:top w:val="none" w:sz="0" w:space="0" w:color="auto"/>
                <w:left w:val="none" w:sz="0" w:space="0" w:color="auto"/>
                <w:bottom w:val="none" w:sz="0" w:space="0" w:color="auto"/>
                <w:right w:val="none" w:sz="0" w:space="0" w:color="auto"/>
              </w:divBdr>
            </w:div>
            <w:div w:id="987705049">
              <w:marLeft w:val="0"/>
              <w:marRight w:val="0"/>
              <w:marTop w:val="0"/>
              <w:marBottom w:val="0"/>
              <w:divBdr>
                <w:top w:val="none" w:sz="0" w:space="0" w:color="auto"/>
                <w:left w:val="none" w:sz="0" w:space="0" w:color="auto"/>
                <w:bottom w:val="none" w:sz="0" w:space="0" w:color="auto"/>
                <w:right w:val="none" w:sz="0" w:space="0" w:color="auto"/>
              </w:divBdr>
            </w:div>
            <w:div w:id="1518228044">
              <w:marLeft w:val="0"/>
              <w:marRight w:val="0"/>
              <w:marTop w:val="0"/>
              <w:marBottom w:val="0"/>
              <w:divBdr>
                <w:top w:val="none" w:sz="0" w:space="0" w:color="auto"/>
                <w:left w:val="none" w:sz="0" w:space="0" w:color="auto"/>
                <w:bottom w:val="none" w:sz="0" w:space="0" w:color="auto"/>
                <w:right w:val="none" w:sz="0" w:space="0" w:color="auto"/>
              </w:divBdr>
            </w:div>
            <w:div w:id="1358895678">
              <w:marLeft w:val="0"/>
              <w:marRight w:val="0"/>
              <w:marTop w:val="0"/>
              <w:marBottom w:val="0"/>
              <w:divBdr>
                <w:top w:val="none" w:sz="0" w:space="0" w:color="auto"/>
                <w:left w:val="none" w:sz="0" w:space="0" w:color="auto"/>
                <w:bottom w:val="none" w:sz="0" w:space="0" w:color="auto"/>
                <w:right w:val="none" w:sz="0" w:space="0" w:color="auto"/>
              </w:divBdr>
            </w:div>
            <w:div w:id="1095596008">
              <w:marLeft w:val="0"/>
              <w:marRight w:val="0"/>
              <w:marTop w:val="0"/>
              <w:marBottom w:val="0"/>
              <w:divBdr>
                <w:top w:val="none" w:sz="0" w:space="0" w:color="auto"/>
                <w:left w:val="none" w:sz="0" w:space="0" w:color="auto"/>
                <w:bottom w:val="none" w:sz="0" w:space="0" w:color="auto"/>
                <w:right w:val="none" w:sz="0" w:space="0" w:color="auto"/>
              </w:divBdr>
            </w:div>
            <w:div w:id="563369330">
              <w:marLeft w:val="0"/>
              <w:marRight w:val="0"/>
              <w:marTop w:val="0"/>
              <w:marBottom w:val="0"/>
              <w:divBdr>
                <w:top w:val="none" w:sz="0" w:space="0" w:color="auto"/>
                <w:left w:val="none" w:sz="0" w:space="0" w:color="auto"/>
                <w:bottom w:val="none" w:sz="0" w:space="0" w:color="auto"/>
                <w:right w:val="none" w:sz="0" w:space="0" w:color="auto"/>
              </w:divBdr>
            </w:div>
            <w:div w:id="495070524">
              <w:marLeft w:val="0"/>
              <w:marRight w:val="0"/>
              <w:marTop w:val="0"/>
              <w:marBottom w:val="0"/>
              <w:divBdr>
                <w:top w:val="none" w:sz="0" w:space="0" w:color="auto"/>
                <w:left w:val="none" w:sz="0" w:space="0" w:color="auto"/>
                <w:bottom w:val="none" w:sz="0" w:space="0" w:color="auto"/>
                <w:right w:val="none" w:sz="0" w:space="0" w:color="auto"/>
              </w:divBdr>
            </w:div>
            <w:div w:id="1502238405">
              <w:marLeft w:val="0"/>
              <w:marRight w:val="0"/>
              <w:marTop w:val="0"/>
              <w:marBottom w:val="0"/>
              <w:divBdr>
                <w:top w:val="none" w:sz="0" w:space="0" w:color="auto"/>
                <w:left w:val="none" w:sz="0" w:space="0" w:color="auto"/>
                <w:bottom w:val="none" w:sz="0" w:space="0" w:color="auto"/>
                <w:right w:val="none" w:sz="0" w:space="0" w:color="auto"/>
              </w:divBdr>
            </w:div>
            <w:div w:id="1787390512">
              <w:marLeft w:val="0"/>
              <w:marRight w:val="0"/>
              <w:marTop w:val="0"/>
              <w:marBottom w:val="0"/>
              <w:divBdr>
                <w:top w:val="none" w:sz="0" w:space="0" w:color="auto"/>
                <w:left w:val="none" w:sz="0" w:space="0" w:color="auto"/>
                <w:bottom w:val="none" w:sz="0" w:space="0" w:color="auto"/>
                <w:right w:val="none" w:sz="0" w:space="0" w:color="auto"/>
              </w:divBdr>
            </w:div>
            <w:div w:id="1706253366">
              <w:marLeft w:val="0"/>
              <w:marRight w:val="0"/>
              <w:marTop w:val="0"/>
              <w:marBottom w:val="0"/>
              <w:divBdr>
                <w:top w:val="none" w:sz="0" w:space="0" w:color="auto"/>
                <w:left w:val="none" w:sz="0" w:space="0" w:color="auto"/>
                <w:bottom w:val="none" w:sz="0" w:space="0" w:color="auto"/>
                <w:right w:val="none" w:sz="0" w:space="0" w:color="auto"/>
              </w:divBdr>
            </w:div>
            <w:div w:id="432944495">
              <w:marLeft w:val="0"/>
              <w:marRight w:val="0"/>
              <w:marTop w:val="0"/>
              <w:marBottom w:val="0"/>
              <w:divBdr>
                <w:top w:val="none" w:sz="0" w:space="0" w:color="auto"/>
                <w:left w:val="none" w:sz="0" w:space="0" w:color="auto"/>
                <w:bottom w:val="none" w:sz="0" w:space="0" w:color="auto"/>
                <w:right w:val="none" w:sz="0" w:space="0" w:color="auto"/>
              </w:divBdr>
            </w:div>
            <w:div w:id="209419519">
              <w:marLeft w:val="0"/>
              <w:marRight w:val="0"/>
              <w:marTop w:val="0"/>
              <w:marBottom w:val="0"/>
              <w:divBdr>
                <w:top w:val="none" w:sz="0" w:space="0" w:color="auto"/>
                <w:left w:val="none" w:sz="0" w:space="0" w:color="auto"/>
                <w:bottom w:val="none" w:sz="0" w:space="0" w:color="auto"/>
                <w:right w:val="none" w:sz="0" w:space="0" w:color="auto"/>
              </w:divBdr>
            </w:div>
            <w:div w:id="1811285054">
              <w:marLeft w:val="0"/>
              <w:marRight w:val="0"/>
              <w:marTop w:val="0"/>
              <w:marBottom w:val="0"/>
              <w:divBdr>
                <w:top w:val="none" w:sz="0" w:space="0" w:color="auto"/>
                <w:left w:val="none" w:sz="0" w:space="0" w:color="auto"/>
                <w:bottom w:val="none" w:sz="0" w:space="0" w:color="auto"/>
                <w:right w:val="none" w:sz="0" w:space="0" w:color="auto"/>
              </w:divBdr>
            </w:div>
            <w:div w:id="1460875930">
              <w:marLeft w:val="0"/>
              <w:marRight w:val="0"/>
              <w:marTop w:val="0"/>
              <w:marBottom w:val="0"/>
              <w:divBdr>
                <w:top w:val="none" w:sz="0" w:space="0" w:color="auto"/>
                <w:left w:val="none" w:sz="0" w:space="0" w:color="auto"/>
                <w:bottom w:val="none" w:sz="0" w:space="0" w:color="auto"/>
                <w:right w:val="none" w:sz="0" w:space="0" w:color="auto"/>
              </w:divBdr>
            </w:div>
            <w:div w:id="1587032231">
              <w:marLeft w:val="0"/>
              <w:marRight w:val="0"/>
              <w:marTop w:val="0"/>
              <w:marBottom w:val="0"/>
              <w:divBdr>
                <w:top w:val="none" w:sz="0" w:space="0" w:color="auto"/>
                <w:left w:val="none" w:sz="0" w:space="0" w:color="auto"/>
                <w:bottom w:val="none" w:sz="0" w:space="0" w:color="auto"/>
                <w:right w:val="none" w:sz="0" w:space="0" w:color="auto"/>
              </w:divBdr>
            </w:div>
            <w:div w:id="100806573">
              <w:marLeft w:val="0"/>
              <w:marRight w:val="0"/>
              <w:marTop w:val="0"/>
              <w:marBottom w:val="0"/>
              <w:divBdr>
                <w:top w:val="none" w:sz="0" w:space="0" w:color="auto"/>
                <w:left w:val="none" w:sz="0" w:space="0" w:color="auto"/>
                <w:bottom w:val="none" w:sz="0" w:space="0" w:color="auto"/>
                <w:right w:val="none" w:sz="0" w:space="0" w:color="auto"/>
              </w:divBdr>
            </w:div>
            <w:div w:id="439420972">
              <w:marLeft w:val="0"/>
              <w:marRight w:val="0"/>
              <w:marTop w:val="0"/>
              <w:marBottom w:val="0"/>
              <w:divBdr>
                <w:top w:val="none" w:sz="0" w:space="0" w:color="auto"/>
                <w:left w:val="none" w:sz="0" w:space="0" w:color="auto"/>
                <w:bottom w:val="none" w:sz="0" w:space="0" w:color="auto"/>
                <w:right w:val="none" w:sz="0" w:space="0" w:color="auto"/>
              </w:divBdr>
            </w:div>
            <w:div w:id="2072583379">
              <w:marLeft w:val="0"/>
              <w:marRight w:val="0"/>
              <w:marTop w:val="0"/>
              <w:marBottom w:val="0"/>
              <w:divBdr>
                <w:top w:val="none" w:sz="0" w:space="0" w:color="auto"/>
                <w:left w:val="none" w:sz="0" w:space="0" w:color="auto"/>
                <w:bottom w:val="none" w:sz="0" w:space="0" w:color="auto"/>
                <w:right w:val="none" w:sz="0" w:space="0" w:color="auto"/>
              </w:divBdr>
            </w:div>
            <w:div w:id="1812138042">
              <w:marLeft w:val="0"/>
              <w:marRight w:val="0"/>
              <w:marTop w:val="0"/>
              <w:marBottom w:val="0"/>
              <w:divBdr>
                <w:top w:val="none" w:sz="0" w:space="0" w:color="auto"/>
                <w:left w:val="none" w:sz="0" w:space="0" w:color="auto"/>
                <w:bottom w:val="none" w:sz="0" w:space="0" w:color="auto"/>
                <w:right w:val="none" w:sz="0" w:space="0" w:color="auto"/>
              </w:divBdr>
            </w:div>
            <w:div w:id="447891853">
              <w:marLeft w:val="0"/>
              <w:marRight w:val="0"/>
              <w:marTop w:val="0"/>
              <w:marBottom w:val="0"/>
              <w:divBdr>
                <w:top w:val="none" w:sz="0" w:space="0" w:color="auto"/>
                <w:left w:val="none" w:sz="0" w:space="0" w:color="auto"/>
                <w:bottom w:val="none" w:sz="0" w:space="0" w:color="auto"/>
                <w:right w:val="none" w:sz="0" w:space="0" w:color="auto"/>
              </w:divBdr>
            </w:div>
            <w:div w:id="1033263645">
              <w:marLeft w:val="0"/>
              <w:marRight w:val="0"/>
              <w:marTop w:val="0"/>
              <w:marBottom w:val="0"/>
              <w:divBdr>
                <w:top w:val="none" w:sz="0" w:space="0" w:color="auto"/>
                <w:left w:val="none" w:sz="0" w:space="0" w:color="auto"/>
                <w:bottom w:val="none" w:sz="0" w:space="0" w:color="auto"/>
                <w:right w:val="none" w:sz="0" w:space="0" w:color="auto"/>
              </w:divBdr>
            </w:div>
            <w:div w:id="606155621">
              <w:marLeft w:val="0"/>
              <w:marRight w:val="0"/>
              <w:marTop w:val="0"/>
              <w:marBottom w:val="0"/>
              <w:divBdr>
                <w:top w:val="none" w:sz="0" w:space="0" w:color="auto"/>
                <w:left w:val="none" w:sz="0" w:space="0" w:color="auto"/>
                <w:bottom w:val="none" w:sz="0" w:space="0" w:color="auto"/>
                <w:right w:val="none" w:sz="0" w:space="0" w:color="auto"/>
              </w:divBdr>
            </w:div>
            <w:div w:id="885138662">
              <w:marLeft w:val="0"/>
              <w:marRight w:val="0"/>
              <w:marTop w:val="0"/>
              <w:marBottom w:val="0"/>
              <w:divBdr>
                <w:top w:val="none" w:sz="0" w:space="0" w:color="auto"/>
                <w:left w:val="none" w:sz="0" w:space="0" w:color="auto"/>
                <w:bottom w:val="none" w:sz="0" w:space="0" w:color="auto"/>
                <w:right w:val="none" w:sz="0" w:space="0" w:color="auto"/>
              </w:divBdr>
            </w:div>
            <w:div w:id="817654280">
              <w:marLeft w:val="0"/>
              <w:marRight w:val="0"/>
              <w:marTop w:val="0"/>
              <w:marBottom w:val="0"/>
              <w:divBdr>
                <w:top w:val="none" w:sz="0" w:space="0" w:color="auto"/>
                <w:left w:val="none" w:sz="0" w:space="0" w:color="auto"/>
                <w:bottom w:val="none" w:sz="0" w:space="0" w:color="auto"/>
                <w:right w:val="none" w:sz="0" w:space="0" w:color="auto"/>
              </w:divBdr>
            </w:div>
            <w:div w:id="1551651129">
              <w:marLeft w:val="0"/>
              <w:marRight w:val="0"/>
              <w:marTop w:val="0"/>
              <w:marBottom w:val="0"/>
              <w:divBdr>
                <w:top w:val="none" w:sz="0" w:space="0" w:color="auto"/>
                <w:left w:val="none" w:sz="0" w:space="0" w:color="auto"/>
                <w:bottom w:val="none" w:sz="0" w:space="0" w:color="auto"/>
                <w:right w:val="none" w:sz="0" w:space="0" w:color="auto"/>
              </w:divBdr>
            </w:div>
            <w:div w:id="447087678">
              <w:marLeft w:val="0"/>
              <w:marRight w:val="0"/>
              <w:marTop w:val="0"/>
              <w:marBottom w:val="0"/>
              <w:divBdr>
                <w:top w:val="none" w:sz="0" w:space="0" w:color="auto"/>
                <w:left w:val="none" w:sz="0" w:space="0" w:color="auto"/>
                <w:bottom w:val="none" w:sz="0" w:space="0" w:color="auto"/>
                <w:right w:val="none" w:sz="0" w:space="0" w:color="auto"/>
              </w:divBdr>
            </w:div>
            <w:div w:id="905996365">
              <w:marLeft w:val="0"/>
              <w:marRight w:val="0"/>
              <w:marTop w:val="0"/>
              <w:marBottom w:val="0"/>
              <w:divBdr>
                <w:top w:val="none" w:sz="0" w:space="0" w:color="auto"/>
                <w:left w:val="none" w:sz="0" w:space="0" w:color="auto"/>
                <w:bottom w:val="none" w:sz="0" w:space="0" w:color="auto"/>
                <w:right w:val="none" w:sz="0" w:space="0" w:color="auto"/>
              </w:divBdr>
            </w:div>
            <w:div w:id="1749500610">
              <w:marLeft w:val="0"/>
              <w:marRight w:val="0"/>
              <w:marTop w:val="0"/>
              <w:marBottom w:val="0"/>
              <w:divBdr>
                <w:top w:val="none" w:sz="0" w:space="0" w:color="auto"/>
                <w:left w:val="none" w:sz="0" w:space="0" w:color="auto"/>
                <w:bottom w:val="none" w:sz="0" w:space="0" w:color="auto"/>
                <w:right w:val="none" w:sz="0" w:space="0" w:color="auto"/>
              </w:divBdr>
            </w:div>
            <w:div w:id="985932183">
              <w:marLeft w:val="0"/>
              <w:marRight w:val="0"/>
              <w:marTop w:val="0"/>
              <w:marBottom w:val="0"/>
              <w:divBdr>
                <w:top w:val="none" w:sz="0" w:space="0" w:color="auto"/>
                <w:left w:val="none" w:sz="0" w:space="0" w:color="auto"/>
                <w:bottom w:val="none" w:sz="0" w:space="0" w:color="auto"/>
                <w:right w:val="none" w:sz="0" w:space="0" w:color="auto"/>
              </w:divBdr>
            </w:div>
            <w:div w:id="553128537">
              <w:marLeft w:val="0"/>
              <w:marRight w:val="0"/>
              <w:marTop w:val="0"/>
              <w:marBottom w:val="0"/>
              <w:divBdr>
                <w:top w:val="none" w:sz="0" w:space="0" w:color="auto"/>
                <w:left w:val="none" w:sz="0" w:space="0" w:color="auto"/>
                <w:bottom w:val="none" w:sz="0" w:space="0" w:color="auto"/>
                <w:right w:val="none" w:sz="0" w:space="0" w:color="auto"/>
              </w:divBdr>
            </w:div>
            <w:div w:id="1734347834">
              <w:marLeft w:val="0"/>
              <w:marRight w:val="0"/>
              <w:marTop w:val="0"/>
              <w:marBottom w:val="0"/>
              <w:divBdr>
                <w:top w:val="none" w:sz="0" w:space="0" w:color="auto"/>
                <w:left w:val="none" w:sz="0" w:space="0" w:color="auto"/>
                <w:bottom w:val="none" w:sz="0" w:space="0" w:color="auto"/>
                <w:right w:val="none" w:sz="0" w:space="0" w:color="auto"/>
              </w:divBdr>
            </w:div>
            <w:div w:id="237249295">
              <w:marLeft w:val="0"/>
              <w:marRight w:val="0"/>
              <w:marTop w:val="0"/>
              <w:marBottom w:val="0"/>
              <w:divBdr>
                <w:top w:val="none" w:sz="0" w:space="0" w:color="auto"/>
                <w:left w:val="none" w:sz="0" w:space="0" w:color="auto"/>
                <w:bottom w:val="none" w:sz="0" w:space="0" w:color="auto"/>
                <w:right w:val="none" w:sz="0" w:space="0" w:color="auto"/>
              </w:divBdr>
            </w:div>
            <w:div w:id="374695984">
              <w:marLeft w:val="0"/>
              <w:marRight w:val="0"/>
              <w:marTop w:val="0"/>
              <w:marBottom w:val="0"/>
              <w:divBdr>
                <w:top w:val="none" w:sz="0" w:space="0" w:color="auto"/>
                <w:left w:val="none" w:sz="0" w:space="0" w:color="auto"/>
                <w:bottom w:val="none" w:sz="0" w:space="0" w:color="auto"/>
                <w:right w:val="none" w:sz="0" w:space="0" w:color="auto"/>
              </w:divBdr>
            </w:div>
            <w:div w:id="334260195">
              <w:marLeft w:val="0"/>
              <w:marRight w:val="0"/>
              <w:marTop w:val="0"/>
              <w:marBottom w:val="0"/>
              <w:divBdr>
                <w:top w:val="none" w:sz="0" w:space="0" w:color="auto"/>
                <w:left w:val="none" w:sz="0" w:space="0" w:color="auto"/>
                <w:bottom w:val="none" w:sz="0" w:space="0" w:color="auto"/>
                <w:right w:val="none" w:sz="0" w:space="0" w:color="auto"/>
              </w:divBdr>
            </w:div>
            <w:div w:id="509564349">
              <w:marLeft w:val="0"/>
              <w:marRight w:val="0"/>
              <w:marTop w:val="0"/>
              <w:marBottom w:val="0"/>
              <w:divBdr>
                <w:top w:val="none" w:sz="0" w:space="0" w:color="auto"/>
                <w:left w:val="none" w:sz="0" w:space="0" w:color="auto"/>
                <w:bottom w:val="none" w:sz="0" w:space="0" w:color="auto"/>
                <w:right w:val="none" w:sz="0" w:space="0" w:color="auto"/>
              </w:divBdr>
            </w:div>
            <w:div w:id="1346900299">
              <w:marLeft w:val="0"/>
              <w:marRight w:val="0"/>
              <w:marTop w:val="0"/>
              <w:marBottom w:val="0"/>
              <w:divBdr>
                <w:top w:val="none" w:sz="0" w:space="0" w:color="auto"/>
                <w:left w:val="none" w:sz="0" w:space="0" w:color="auto"/>
                <w:bottom w:val="none" w:sz="0" w:space="0" w:color="auto"/>
                <w:right w:val="none" w:sz="0" w:space="0" w:color="auto"/>
              </w:divBdr>
            </w:div>
            <w:div w:id="88282713">
              <w:marLeft w:val="0"/>
              <w:marRight w:val="0"/>
              <w:marTop w:val="0"/>
              <w:marBottom w:val="0"/>
              <w:divBdr>
                <w:top w:val="none" w:sz="0" w:space="0" w:color="auto"/>
                <w:left w:val="none" w:sz="0" w:space="0" w:color="auto"/>
                <w:bottom w:val="none" w:sz="0" w:space="0" w:color="auto"/>
                <w:right w:val="none" w:sz="0" w:space="0" w:color="auto"/>
              </w:divBdr>
            </w:div>
            <w:div w:id="1842308847">
              <w:marLeft w:val="0"/>
              <w:marRight w:val="0"/>
              <w:marTop w:val="0"/>
              <w:marBottom w:val="0"/>
              <w:divBdr>
                <w:top w:val="none" w:sz="0" w:space="0" w:color="auto"/>
                <w:left w:val="none" w:sz="0" w:space="0" w:color="auto"/>
                <w:bottom w:val="none" w:sz="0" w:space="0" w:color="auto"/>
                <w:right w:val="none" w:sz="0" w:space="0" w:color="auto"/>
              </w:divBdr>
            </w:div>
            <w:div w:id="2130661619">
              <w:marLeft w:val="0"/>
              <w:marRight w:val="0"/>
              <w:marTop w:val="0"/>
              <w:marBottom w:val="0"/>
              <w:divBdr>
                <w:top w:val="none" w:sz="0" w:space="0" w:color="auto"/>
                <w:left w:val="none" w:sz="0" w:space="0" w:color="auto"/>
                <w:bottom w:val="none" w:sz="0" w:space="0" w:color="auto"/>
                <w:right w:val="none" w:sz="0" w:space="0" w:color="auto"/>
              </w:divBdr>
            </w:div>
            <w:div w:id="201289498">
              <w:marLeft w:val="0"/>
              <w:marRight w:val="0"/>
              <w:marTop w:val="0"/>
              <w:marBottom w:val="0"/>
              <w:divBdr>
                <w:top w:val="none" w:sz="0" w:space="0" w:color="auto"/>
                <w:left w:val="none" w:sz="0" w:space="0" w:color="auto"/>
                <w:bottom w:val="none" w:sz="0" w:space="0" w:color="auto"/>
                <w:right w:val="none" w:sz="0" w:space="0" w:color="auto"/>
              </w:divBdr>
            </w:div>
            <w:div w:id="1817336627">
              <w:marLeft w:val="0"/>
              <w:marRight w:val="0"/>
              <w:marTop w:val="0"/>
              <w:marBottom w:val="0"/>
              <w:divBdr>
                <w:top w:val="none" w:sz="0" w:space="0" w:color="auto"/>
                <w:left w:val="none" w:sz="0" w:space="0" w:color="auto"/>
                <w:bottom w:val="none" w:sz="0" w:space="0" w:color="auto"/>
                <w:right w:val="none" w:sz="0" w:space="0" w:color="auto"/>
              </w:divBdr>
            </w:div>
            <w:div w:id="1342244922">
              <w:marLeft w:val="0"/>
              <w:marRight w:val="0"/>
              <w:marTop w:val="0"/>
              <w:marBottom w:val="0"/>
              <w:divBdr>
                <w:top w:val="none" w:sz="0" w:space="0" w:color="auto"/>
                <w:left w:val="none" w:sz="0" w:space="0" w:color="auto"/>
                <w:bottom w:val="none" w:sz="0" w:space="0" w:color="auto"/>
                <w:right w:val="none" w:sz="0" w:space="0" w:color="auto"/>
              </w:divBdr>
            </w:div>
            <w:div w:id="815534412">
              <w:marLeft w:val="0"/>
              <w:marRight w:val="0"/>
              <w:marTop w:val="0"/>
              <w:marBottom w:val="0"/>
              <w:divBdr>
                <w:top w:val="none" w:sz="0" w:space="0" w:color="auto"/>
                <w:left w:val="none" w:sz="0" w:space="0" w:color="auto"/>
                <w:bottom w:val="none" w:sz="0" w:space="0" w:color="auto"/>
                <w:right w:val="none" w:sz="0" w:space="0" w:color="auto"/>
              </w:divBdr>
            </w:div>
            <w:div w:id="791753993">
              <w:marLeft w:val="0"/>
              <w:marRight w:val="0"/>
              <w:marTop w:val="0"/>
              <w:marBottom w:val="0"/>
              <w:divBdr>
                <w:top w:val="none" w:sz="0" w:space="0" w:color="auto"/>
                <w:left w:val="none" w:sz="0" w:space="0" w:color="auto"/>
                <w:bottom w:val="none" w:sz="0" w:space="0" w:color="auto"/>
                <w:right w:val="none" w:sz="0" w:space="0" w:color="auto"/>
              </w:divBdr>
            </w:div>
            <w:div w:id="534318911">
              <w:marLeft w:val="0"/>
              <w:marRight w:val="0"/>
              <w:marTop w:val="0"/>
              <w:marBottom w:val="0"/>
              <w:divBdr>
                <w:top w:val="none" w:sz="0" w:space="0" w:color="auto"/>
                <w:left w:val="none" w:sz="0" w:space="0" w:color="auto"/>
                <w:bottom w:val="none" w:sz="0" w:space="0" w:color="auto"/>
                <w:right w:val="none" w:sz="0" w:space="0" w:color="auto"/>
              </w:divBdr>
            </w:div>
            <w:div w:id="1751999406">
              <w:marLeft w:val="0"/>
              <w:marRight w:val="0"/>
              <w:marTop w:val="0"/>
              <w:marBottom w:val="0"/>
              <w:divBdr>
                <w:top w:val="none" w:sz="0" w:space="0" w:color="auto"/>
                <w:left w:val="none" w:sz="0" w:space="0" w:color="auto"/>
                <w:bottom w:val="none" w:sz="0" w:space="0" w:color="auto"/>
                <w:right w:val="none" w:sz="0" w:space="0" w:color="auto"/>
              </w:divBdr>
            </w:div>
            <w:div w:id="842549666">
              <w:marLeft w:val="0"/>
              <w:marRight w:val="0"/>
              <w:marTop w:val="0"/>
              <w:marBottom w:val="0"/>
              <w:divBdr>
                <w:top w:val="none" w:sz="0" w:space="0" w:color="auto"/>
                <w:left w:val="none" w:sz="0" w:space="0" w:color="auto"/>
                <w:bottom w:val="none" w:sz="0" w:space="0" w:color="auto"/>
                <w:right w:val="none" w:sz="0" w:space="0" w:color="auto"/>
              </w:divBdr>
            </w:div>
            <w:div w:id="2071297939">
              <w:marLeft w:val="0"/>
              <w:marRight w:val="0"/>
              <w:marTop w:val="0"/>
              <w:marBottom w:val="0"/>
              <w:divBdr>
                <w:top w:val="none" w:sz="0" w:space="0" w:color="auto"/>
                <w:left w:val="none" w:sz="0" w:space="0" w:color="auto"/>
                <w:bottom w:val="none" w:sz="0" w:space="0" w:color="auto"/>
                <w:right w:val="none" w:sz="0" w:space="0" w:color="auto"/>
              </w:divBdr>
            </w:div>
            <w:div w:id="1583489376">
              <w:marLeft w:val="0"/>
              <w:marRight w:val="0"/>
              <w:marTop w:val="0"/>
              <w:marBottom w:val="0"/>
              <w:divBdr>
                <w:top w:val="none" w:sz="0" w:space="0" w:color="auto"/>
                <w:left w:val="none" w:sz="0" w:space="0" w:color="auto"/>
                <w:bottom w:val="none" w:sz="0" w:space="0" w:color="auto"/>
                <w:right w:val="none" w:sz="0" w:space="0" w:color="auto"/>
              </w:divBdr>
            </w:div>
            <w:div w:id="2138836800">
              <w:marLeft w:val="0"/>
              <w:marRight w:val="0"/>
              <w:marTop w:val="0"/>
              <w:marBottom w:val="0"/>
              <w:divBdr>
                <w:top w:val="none" w:sz="0" w:space="0" w:color="auto"/>
                <w:left w:val="none" w:sz="0" w:space="0" w:color="auto"/>
                <w:bottom w:val="none" w:sz="0" w:space="0" w:color="auto"/>
                <w:right w:val="none" w:sz="0" w:space="0" w:color="auto"/>
              </w:divBdr>
            </w:div>
            <w:div w:id="493880405">
              <w:marLeft w:val="0"/>
              <w:marRight w:val="0"/>
              <w:marTop w:val="0"/>
              <w:marBottom w:val="0"/>
              <w:divBdr>
                <w:top w:val="none" w:sz="0" w:space="0" w:color="auto"/>
                <w:left w:val="none" w:sz="0" w:space="0" w:color="auto"/>
                <w:bottom w:val="none" w:sz="0" w:space="0" w:color="auto"/>
                <w:right w:val="none" w:sz="0" w:space="0" w:color="auto"/>
              </w:divBdr>
            </w:div>
            <w:div w:id="1100032526">
              <w:marLeft w:val="0"/>
              <w:marRight w:val="0"/>
              <w:marTop w:val="0"/>
              <w:marBottom w:val="0"/>
              <w:divBdr>
                <w:top w:val="none" w:sz="0" w:space="0" w:color="auto"/>
                <w:left w:val="none" w:sz="0" w:space="0" w:color="auto"/>
                <w:bottom w:val="none" w:sz="0" w:space="0" w:color="auto"/>
                <w:right w:val="none" w:sz="0" w:space="0" w:color="auto"/>
              </w:divBdr>
            </w:div>
            <w:div w:id="1781949860">
              <w:marLeft w:val="0"/>
              <w:marRight w:val="0"/>
              <w:marTop w:val="0"/>
              <w:marBottom w:val="0"/>
              <w:divBdr>
                <w:top w:val="none" w:sz="0" w:space="0" w:color="auto"/>
                <w:left w:val="none" w:sz="0" w:space="0" w:color="auto"/>
                <w:bottom w:val="none" w:sz="0" w:space="0" w:color="auto"/>
                <w:right w:val="none" w:sz="0" w:space="0" w:color="auto"/>
              </w:divBdr>
            </w:div>
            <w:div w:id="1683629111">
              <w:marLeft w:val="0"/>
              <w:marRight w:val="0"/>
              <w:marTop w:val="0"/>
              <w:marBottom w:val="0"/>
              <w:divBdr>
                <w:top w:val="none" w:sz="0" w:space="0" w:color="auto"/>
                <w:left w:val="none" w:sz="0" w:space="0" w:color="auto"/>
                <w:bottom w:val="none" w:sz="0" w:space="0" w:color="auto"/>
                <w:right w:val="none" w:sz="0" w:space="0" w:color="auto"/>
              </w:divBdr>
            </w:div>
            <w:div w:id="1406997848">
              <w:marLeft w:val="0"/>
              <w:marRight w:val="0"/>
              <w:marTop w:val="0"/>
              <w:marBottom w:val="0"/>
              <w:divBdr>
                <w:top w:val="none" w:sz="0" w:space="0" w:color="auto"/>
                <w:left w:val="none" w:sz="0" w:space="0" w:color="auto"/>
                <w:bottom w:val="none" w:sz="0" w:space="0" w:color="auto"/>
                <w:right w:val="none" w:sz="0" w:space="0" w:color="auto"/>
              </w:divBdr>
            </w:div>
            <w:div w:id="1532837749">
              <w:marLeft w:val="0"/>
              <w:marRight w:val="0"/>
              <w:marTop w:val="0"/>
              <w:marBottom w:val="0"/>
              <w:divBdr>
                <w:top w:val="none" w:sz="0" w:space="0" w:color="auto"/>
                <w:left w:val="none" w:sz="0" w:space="0" w:color="auto"/>
                <w:bottom w:val="none" w:sz="0" w:space="0" w:color="auto"/>
                <w:right w:val="none" w:sz="0" w:space="0" w:color="auto"/>
              </w:divBdr>
            </w:div>
            <w:div w:id="151336341">
              <w:marLeft w:val="0"/>
              <w:marRight w:val="0"/>
              <w:marTop w:val="0"/>
              <w:marBottom w:val="0"/>
              <w:divBdr>
                <w:top w:val="none" w:sz="0" w:space="0" w:color="auto"/>
                <w:left w:val="none" w:sz="0" w:space="0" w:color="auto"/>
                <w:bottom w:val="none" w:sz="0" w:space="0" w:color="auto"/>
                <w:right w:val="none" w:sz="0" w:space="0" w:color="auto"/>
              </w:divBdr>
            </w:div>
            <w:div w:id="668562263">
              <w:marLeft w:val="0"/>
              <w:marRight w:val="0"/>
              <w:marTop w:val="0"/>
              <w:marBottom w:val="0"/>
              <w:divBdr>
                <w:top w:val="none" w:sz="0" w:space="0" w:color="auto"/>
                <w:left w:val="none" w:sz="0" w:space="0" w:color="auto"/>
                <w:bottom w:val="none" w:sz="0" w:space="0" w:color="auto"/>
                <w:right w:val="none" w:sz="0" w:space="0" w:color="auto"/>
              </w:divBdr>
            </w:div>
            <w:div w:id="2025324563">
              <w:marLeft w:val="0"/>
              <w:marRight w:val="0"/>
              <w:marTop w:val="0"/>
              <w:marBottom w:val="0"/>
              <w:divBdr>
                <w:top w:val="none" w:sz="0" w:space="0" w:color="auto"/>
                <w:left w:val="none" w:sz="0" w:space="0" w:color="auto"/>
                <w:bottom w:val="none" w:sz="0" w:space="0" w:color="auto"/>
                <w:right w:val="none" w:sz="0" w:space="0" w:color="auto"/>
              </w:divBdr>
            </w:div>
            <w:div w:id="1312910198">
              <w:marLeft w:val="0"/>
              <w:marRight w:val="0"/>
              <w:marTop w:val="0"/>
              <w:marBottom w:val="0"/>
              <w:divBdr>
                <w:top w:val="none" w:sz="0" w:space="0" w:color="auto"/>
                <w:left w:val="none" w:sz="0" w:space="0" w:color="auto"/>
                <w:bottom w:val="none" w:sz="0" w:space="0" w:color="auto"/>
                <w:right w:val="none" w:sz="0" w:space="0" w:color="auto"/>
              </w:divBdr>
            </w:div>
            <w:div w:id="820510935">
              <w:marLeft w:val="0"/>
              <w:marRight w:val="0"/>
              <w:marTop w:val="0"/>
              <w:marBottom w:val="0"/>
              <w:divBdr>
                <w:top w:val="none" w:sz="0" w:space="0" w:color="auto"/>
                <w:left w:val="none" w:sz="0" w:space="0" w:color="auto"/>
                <w:bottom w:val="none" w:sz="0" w:space="0" w:color="auto"/>
                <w:right w:val="none" w:sz="0" w:space="0" w:color="auto"/>
              </w:divBdr>
            </w:div>
            <w:div w:id="1057506375">
              <w:marLeft w:val="0"/>
              <w:marRight w:val="0"/>
              <w:marTop w:val="0"/>
              <w:marBottom w:val="0"/>
              <w:divBdr>
                <w:top w:val="none" w:sz="0" w:space="0" w:color="auto"/>
                <w:left w:val="none" w:sz="0" w:space="0" w:color="auto"/>
                <w:bottom w:val="none" w:sz="0" w:space="0" w:color="auto"/>
                <w:right w:val="none" w:sz="0" w:space="0" w:color="auto"/>
              </w:divBdr>
            </w:div>
            <w:div w:id="1892300267">
              <w:marLeft w:val="0"/>
              <w:marRight w:val="0"/>
              <w:marTop w:val="0"/>
              <w:marBottom w:val="0"/>
              <w:divBdr>
                <w:top w:val="none" w:sz="0" w:space="0" w:color="auto"/>
                <w:left w:val="none" w:sz="0" w:space="0" w:color="auto"/>
                <w:bottom w:val="none" w:sz="0" w:space="0" w:color="auto"/>
                <w:right w:val="none" w:sz="0" w:space="0" w:color="auto"/>
              </w:divBdr>
            </w:div>
            <w:div w:id="518855426">
              <w:marLeft w:val="0"/>
              <w:marRight w:val="0"/>
              <w:marTop w:val="0"/>
              <w:marBottom w:val="0"/>
              <w:divBdr>
                <w:top w:val="none" w:sz="0" w:space="0" w:color="auto"/>
                <w:left w:val="none" w:sz="0" w:space="0" w:color="auto"/>
                <w:bottom w:val="none" w:sz="0" w:space="0" w:color="auto"/>
                <w:right w:val="none" w:sz="0" w:space="0" w:color="auto"/>
              </w:divBdr>
            </w:div>
            <w:div w:id="644352645">
              <w:marLeft w:val="0"/>
              <w:marRight w:val="0"/>
              <w:marTop w:val="0"/>
              <w:marBottom w:val="0"/>
              <w:divBdr>
                <w:top w:val="none" w:sz="0" w:space="0" w:color="auto"/>
                <w:left w:val="none" w:sz="0" w:space="0" w:color="auto"/>
                <w:bottom w:val="none" w:sz="0" w:space="0" w:color="auto"/>
                <w:right w:val="none" w:sz="0" w:space="0" w:color="auto"/>
              </w:divBdr>
            </w:div>
            <w:div w:id="395129390">
              <w:marLeft w:val="0"/>
              <w:marRight w:val="0"/>
              <w:marTop w:val="0"/>
              <w:marBottom w:val="0"/>
              <w:divBdr>
                <w:top w:val="none" w:sz="0" w:space="0" w:color="auto"/>
                <w:left w:val="none" w:sz="0" w:space="0" w:color="auto"/>
                <w:bottom w:val="none" w:sz="0" w:space="0" w:color="auto"/>
                <w:right w:val="none" w:sz="0" w:space="0" w:color="auto"/>
              </w:divBdr>
            </w:div>
            <w:div w:id="621224938">
              <w:marLeft w:val="0"/>
              <w:marRight w:val="0"/>
              <w:marTop w:val="0"/>
              <w:marBottom w:val="0"/>
              <w:divBdr>
                <w:top w:val="none" w:sz="0" w:space="0" w:color="auto"/>
                <w:left w:val="none" w:sz="0" w:space="0" w:color="auto"/>
                <w:bottom w:val="none" w:sz="0" w:space="0" w:color="auto"/>
                <w:right w:val="none" w:sz="0" w:space="0" w:color="auto"/>
              </w:divBdr>
            </w:div>
            <w:div w:id="1829127327">
              <w:marLeft w:val="0"/>
              <w:marRight w:val="0"/>
              <w:marTop w:val="0"/>
              <w:marBottom w:val="0"/>
              <w:divBdr>
                <w:top w:val="none" w:sz="0" w:space="0" w:color="auto"/>
                <w:left w:val="none" w:sz="0" w:space="0" w:color="auto"/>
                <w:bottom w:val="none" w:sz="0" w:space="0" w:color="auto"/>
                <w:right w:val="none" w:sz="0" w:space="0" w:color="auto"/>
              </w:divBdr>
            </w:div>
            <w:div w:id="385640175">
              <w:marLeft w:val="0"/>
              <w:marRight w:val="0"/>
              <w:marTop w:val="0"/>
              <w:marBottom w:val="0"/>
              <w:divBdr>
                <w:top w:val="none" w:sz="0" w:space="0" w:color="auto"/>
                <w:left w:val="none" w:sz="0" w:space="0" w:color="auto"/>
                <w:bottom w:val="none" w:sz="0" w:space="0" w:color="auto"/>
                <w:right w:val="none" w:sz="0" w:space="0" w:color="auto"/>
              </w:divBdr>
            </w:div>
            <w:div w:id="2019967473">
              <w:marLeft w:val="0"/>
              <w:marRight w:val="0"/>
              <w:marTop w:val="0"/>
              <w:marBottom w:val="0"/>
              <w:divBdr>
                <w:top w:val="none" w:sz="0" w:space="0" w:color="auto"/>
                <w:left w:val="none" w:sz="0" w:space="0" w:color="auto"/>
                <w:bottom w:val="none" w:sz="0" w:space="0" w:color="auto"/>
                <w:right w:val="none" w:sz="0" w:space="0" w:color="auto"/>
              </w:divBdr>
            </w:div>
            <w:div w:id="1530795701">
              <w:marLeft w:val="0"/>
              <w:marRight w:val="0"/>
              <w:marTop w:val="0"/>
              <w:marBottom w:val="0"/>
              <w:divBdr>
                <w:top w:val="none" w:sz="0" w:space="0" w:color="auto"/>
                <w:left w:val="none" w:sz="0" w:space="0" w:color="auto"/>
                <w:bottom w:val="none" w:sz="0" w:space="0" w:color="auto"/>
                <w:right w:val="none" w:sz="0" w:space="0" w:color="auto"/>
              </w:divBdr>
            </w:div>
            <w:div w:id="785660444">
              <w:marLeft w:val="0"/>
              <w:marRight w:val="0"/>
              <w:marTop w:val="0"/>
              <w:marBottom w:val="0"/>
              <w:divBdr>
                <w:top w:val="none" w:sz="0" w:space="0" w:color="auto"/>
                <w:left w:val="none" w:sz="0" w:space="0" w:color="auto"/>
                <w:bottom w:val="none" w:sz="0" w:space="0" w:color="auto"/>
                <w:right w:val="none" w:sz="0" w:space="0" w:color="auto"/>
              </w:divBdr>
            </w:div>
            <w:div w:id="1554583043">
              <w:marLeft w:val="0"/>
              <w:marRight w:val="0"/>
              <w:marTop w:val="0"/>
              <w:marBottom w:val="0"/>
              <w:divBdr>
                <w:top w:val="none" w:sz="0" w:space="0" w:color="auto"/>
                <w:left w:val="none" w:sz="0" w:space="0" w:color="auto"/>
                <w:bottom w:val="none" w:sz="0" w:space="0" w:color="auto"/>
                <w:right w:val="none" w:sz="0" w:space="0" w:color="auto"/>
              </w:divBdr>
            </w:div>
            <w:div w:id="635796410">
              <w:marLeft w:val="0"/>
              <w:marRight w:val="0"/>
              <w:marTop w:val="0"/>
              <w:marBottom w:val="0"/>
              <w:divBdr>
                <w:top w:val="none" w:sz="0" w:space="0" w:color="auto"/>
                <w:left w:val="none" w:sz="0" w:space="0" w:color="auto"/>
                <w:bottom w:val="none" w:sz="0" w:space="0" w:color="auto"/>
                <w:right w:val="none" w:sz="0" w:space="0" w:color="auto"/>
              </w:divBdr>
            </w:div>
            <w:div w:id="1032535038">
              <w:marLeft w:val="0"/>
              <w:marRight w:val="0"/>
              <w:marTop w:val="0"/>
              <w:marBottom w:val="0"/>
              <w:divBdr>
                <w:top w:val="none" w:sz="0" w:space="0" w:color="auto"/>
                <w:left w:val="none" w:sz="0" w:space="0" w:color="auto"/>
                <w:bottom w:val="none" w:sz="0" w:space="0" w:color="auto"/>
                <w:right w:val="none" w:sz="0" w:space="0" w:color="auto"/>
              </w:divBdr>
            </w:div>
            <w:div w:id="726297231">
              <w:marLeft w:val="0"/>
              <w:marRight w:val="0"/>
              <w:marTop w:val="0"/>
              <w:marBottom w:val="0"/>
              <w:divBdr>
                <w:top w:val="none" w:sz="0" w:space="0" w:color="auto"/>
                <w:left w:val="none" w:sz="0" w:space="0" w:color="auto"/>
                <w:bottom w:val="none" w:sz="0" w:space="0" w:color="auto"/>
                <w:right w:val="none" w:sz="0" w:space="0" w:color="auto"/>
              </w:divBdr>
            </w:div>
            <w:div w:id="562519903">
              <w:marLeft w:val="0"/>
              <w:marRight w:val="0"/>
              <w:marTop w:val="0"/>
              <w:marBottom w:val="0"/>
              <w:divBdr>
                <w:top w:val="none" w:sz="0" w:space="0" w:color="auto"/>
                <w:left w:val="none" w:sz="0" w:space="0" w:color="auto"/>
                <w:bottom w:val="none" w:sz="0" w:space="0" w:color="auto"/>
                <w:right w:val="none" w:sz="0" w:space="0" w:color="auto"/>
              </w:divBdr>
            </w:div>
            <w:div w:id="1596866612">
              <w:marLeft w:val="0"/>
              <w:marRight w:val="0"/>
              <w:marTop w:val="0"/>
              <w:marBottom w:val="0"/>
              <w:divBdr>
                <w:top w:val="none" w:sz="0" w:space="0" w:color="auto"/>
                <w:left w:val="none" w:sz="0" w:space="0" w:color="auto"/>
                <w:bottom w:val="none" w:sz="0" w:space="0" w:color="auto"/>
                <w:right w:val="none" w:sz="0" w:space="0" w:color="auto"/>
              </w:divBdr>
            </w:div>
            <w:div w:id="859928076">
              <w:marLeft w:val="0"/>
              <w:marRight w:val="0"/>
              <w:marTop w:val="0"/>
              <w:marBottom w:val="0"/>
              <w:divBdr>
                <w:top w:val="none" w:sz="0" w:space="0" w:color="auto"/>
                <w:left w:val="none" w:sz="0" w:space="0" w:color="auto"/>
                <w:bottom w:val="none" w:sz="0" w:space="0" w:color="auto"/>
                <w:right w:val="none" w:sz="0" w:space="0" w:color="auto"/>
              </w:divBdr>
            </w:div>
            <w:div w:id="1672096369">
              <w:marLeft w:val="0"/>
              <w:marRight w:val="0"/>
              <w:marTop w:val="0"/>
              <w:marBottom w:val="0"/>
              <w:divBdr>
                <w:top w:val="none" w:sz="0" w:space="0" w:color="auto"/>
                <w:left w:val="none" w:sz="0" w:space="0" w:color="auto"/>
                <w:bottom w:val="none" w:sz="0" w:space="0" w:color="auto"/>
                <w:right w:val="none" w:sz="0" w:space="0" w:color="auto"/>
              </w:divBdr>
            </w:div>
            <w:div w:id="972059725">
              <w:marLeft w:val="0"/>
              <w:marRight w:val="0"/>
              <w:marTop w:val="0"/>
              <w:marBottom w:val="0"/>
              <w:divBdr>
                <w:top w:val="none" w:sz="0" w:space="0" w:color="auto"/>
                <w:left w:val="none" w:sz="0" w:space="0" w:color="auto"/>
                <w:bottom w:val="none" w:sz="0" w:space="0" w:color="auto"/>
                <w:right w:val="none" w:sz="0" w:space="0" w:color="auto"/>
              </w:divBdr>
            </w:div>
            <w:div w:id="1282150798">
              <w:marLeft w:val="0"/>
              <w:marRight w:val="0"/>
              <w:marTop w:val="0"/>
              <w:marBottom w:val="0"/>
              <w:divBdr>
                <w:top w:val="none" w:sz="0" w:space="0" w:color="auto"/>
                <w:left w:val="none" w:sz="0" w:space="0" w:color="auto"/>
                <w:bottom w:val="none" w:sz="0" w:space="0" w:color="auto"/>
                <w:right w:val="none" w:sz="0" w:space="0" w:color="auto"/>
              </w:divBdr>
            </w:div>
            <w:div w:id="2039888557">
              <w:marLeft w:val="0"/>
              <w:marRight w:val="0"/>
              <w:marTop w:val="0"/>
              <w:marBottom w:val="0"/>
              <w:divBdr>
                <w:top w:val="none" w:sz="0" w:space="0" w:color="auto"/>
                <w:left w:val="none" w:sz="0" w:space="0" w:color="auto"/>
                <w:bottom w:val="none" w:sz="0" w:space="0" w:color="auto"/>
                <w:right w:val="none" w:sz="0" w:space="0" w:color="auto"/>
              </w:divBdr>
            </w:div>
            <w:div w:id="316033201">
              <w:marLeft w:val="0"/>
              <w:marRight w:val="0"/>
              <w:marTop w:val="0"/>
              <w:marBottom w:val="0"/>
              <w:divBdr>
                <w:top w:val="none" w:sz="0" w:space="0" w:color="auto"/>
                <w:left w:val="none" w:sz="0" w:space="0" w:color="auto"/>
                <w:bottom w:val="none" w:sz="0" w:space="0" w:color="auto"/>
                <w:right w:val="none" w:sz="0" w:space="0" w:color="auto"/>
              </w:divBdr>
            </w:div>
            <w:div w:id="1331715890">
              <w:marLeft w:val="0"/>
              <w:marRight w:val="0"/>
              <w:marTop w:val="0"/>
              <w:marBottom w:val="0"/>
              <w:divBdr>
                <w:top w:val="none" w:sz="0" w:space="0" w:color="auto"/>
                <w:left w:val="none" w:sz="0" w:space="0" w:color="auto"/>
                <w:bottom w:val="none" w:sz="0" w:space="0" w:color="auto"/>
                <w:right w:val="none" w:sz="0" w:space="0" w:color="auto"/>
              </w:divBdr>
            </w:div>
            <w:div w:id="824905378">
              <w:marLeft w:val="0"/>
              <w:marRight w:val="0"/>
              <w:marTop w:val="0"/>
              <w:marBottom w:val="0"/>
              <w:divBdr>
                <w:top w:val="none" w:sz="0" w:space="0" w:color="auto"/>
                <w:left w:val="none" w:sz="0" w:space="0" w:color="auto"/>
                <w:bottom w:val="none" w:sz="0" w:space="0" w:color="auto"/>
                <w:right w:val="none" w:sz="0" w:space="0" w:color="auto"/>
              </w:divBdr>
            </w:div>
            <w:div w:id="1523350537">
              <w:marLeft w:val="0"/>
              <w:marRight w:val="0"/>
              <w:marTop w:val="0"/>
              <w:marBottom w:val="0"/>
              <w:divBdr>
                <w:top w:val="none" w:sz="0" w:space="0" w:color="auto"/>
                <w:left w:val="none" w:sz="0" w:space="0" w:color="auto"/>
                <w:bottom w:val="none" w:sz="0" w:space="0" w:color="auto"/>
                <w:right w:val="none" w:sz="0" w:space="0" w:color="auto"/>
              </w:divBdr>
            </w:div>
            <w:div w:id="458956522">
              <w:marLeft w:val="0"/>
              <w:marRight w:val="0"/>
              <w:marTop w:val="0"/>
              <w:marBottom w:val="0"/>
              <w:divBdr>
                <w:top w:val="none" w:sz="0" w:space="0" w:color="auto"/>
                <w:left w:val="none" w:sz="0" w:space="0" w:color="auto"/>
                <w:bottom w:val="none" w:sz="0" w:space="0" w:color="auto"/>
                <w:right w:val="none" w:sz="0" w:space="0" w:color="auto"/>
              </w:divBdr>
            </w:div>
            <w:div w:id="269824477">
              <w:marLeft w:val="0"/>
              <w:marRight w:val="0"/>
              <w:marTop w:val="0"/>
              <w:marBottom w:val="0"/>
              <w:divBdr>
                <w:top w:val="none" w:sz="0" w:space="0" w:color="auto"/>
                <w:left w:val="none" w:sz="0" w:space="0" w:color="auto"/>
                <w:bottom w:val="none" w:sz="0" w:space="0" w:color="auto"/>
                <w:right w:val="none" w:sz="0" w:space="0" w:color="auto"/>
              </w:divBdr>
            </w:div>
            <w:div w:id="330569107">
              <w:marLeft w:val="0"/>
              <w:marRight w:val="0"/>
              <w:marTop w:val="0"/>
              <w:marBottom w:val="0"/>
              <w:divBdr>
                <w:top w:val="none" w:sz="0" w:space="0" w:color="auto"/>
                <w:left w:val="none" w:sz="0" w:space="0" w:color="auto"/>
                <w:bottom w:val="none" w:sz="0" w:space="0" w:color="auto"/>
                <w:right w:val="none" w:sz="0" w:space="0" w:color="auto"/>
              </w:divBdr>
            </w:div>
            <w:div w:id="942570659">
              <w:marLeft w:val="0"/>
              <w:marRight w:val="0"/>
              <w:marTop w:val="0"/>
              <w:marBottom w:val="0"/>
              <w:divBdr>
                <w:top w:val="none" w:sz="0" w:space="0" w:color="auto"/>
                <w:left w:val="none" w:sz="0" w:space="0" w:color="auto"/>
                <w:bottom w:val="none" w:sz="0" w:space="0" w:color="auto"/>
                <w:right w:val="none" w:sz="0" w:space="0" w:color="auto"/>
              </w:divBdr>
            </w:div>
            <w:div w:id="694770065">
              <w:marLeft w:val="0"/>
              <w:marRight w:val="0"/>
              <w:marTop w:val="0"/>
              <w:marBottom w:val="0"/>
              <w:divBdr>
                <w:top w:val="none" w:sz="0" w:space="0" w:color="auto"/>
                <w:left w:val="none" w:sz="0" w:space="0" w:color="auto"/>
                <w:bottom w:val="none" w:sz="0" w:space="0" w:color="auto"/>
                <w:right w:val="none" w:sz="0" w:space="0" w:color="auto"/>
              </w:divBdr>
            </w:div>
            <w:div w:id="1105730419">
              <w:marLeft w:val="0"/>
              <w:marRight w:val="0"/>
              <w:marTop w:val="0"/>
              <w:marBottom w:val="0"/>
              <w:divBdr>
                <w:top w:val="none" w:sz="0" w:space="0" w:color="auto"/>
                <w:left w:val="none" w:sz="0" w:space="0" w:color="auto"/>
                <w:bottom w:val="none" w:sz="0" w:space="0" w:color="auto"/>
                <w:right w:val="none" w:sz="0" w:space="0" w:color="auto"/>
              </w:divBdr>
            </w:div>
            <w:div w:id="494147552">
              <w:marLeft w:val="0"/>
              <w:marRight w:val="0"/>
              <w:marTop w:val="0"/>
              <w:marBottom w:val="0"/>
              <w:divBdr>
                <w:top w:val="none" w:sz="0" w:space="0" w:color="auto"/>
                <w:left w:val="none" w:sz="0" w:space="0" w:color="auto"/>
                <w:bottom w:val="none" w:sz="0" w:space="0" w:color="auto"/>
                <w:right w:val="none" w:sz="0" w:space="0" w:color="auto"/>
              </w:divBdr>
            </w:div>
            <w:div w:id="2095852370">
              <w:marLeft w:val="0"/>
              <w:marRight w:val="0"/>
              <w:marTop w:val="0"/>
              <w:marBottom w:val="0"/>
              <w:divBdr>
                <w:top w:val="none" w:sz="0" w:space="0" w:color="auto"/>
                <w:left w:val="none" w:sz="0" w:space="0" w:color="auto"/>
                <w:bottom w:val="none" w:sz="0" w:space="0" w:color="auto"/>
                <w:right w:val="none" w:sz="0" w:space="0" w:color="auto"/>
              </w:divBdr>
            </w:div>
            <w:div w:id="196700395">
              <w:marLeft w:val="0"/>
              <w:marRight w:val="0"/>
              <w:marTop w:val="0"/>
              <w:marBottom w:val="0"/>
              <w:divBdr>
                <w:top w:val="none" w:sz="0" w:space="0" w:color="auto"/>
                <w:left w:val="none" w:sz="0" w:space="0" w:color="auto"/>
                <w:bottom w:val="none" w:sz="0" w:space="0" w:color="auto"/>
                <w:right w:val="none" w:sz="0" w:space="0" w:color="auto"/>
              </w:divBdr>
            </w:div>
            <w:div w:id="655496783">
              <w:marLeft w:val="0"/>
              <w:marRight w:val="0"/>
              <w:marTop w:val="0"/>
              <w:marBottom w:val="0"/>
              <w:divBdr>
                <w:top w:val="none" w:sz="0" w:space="0" w:color="auto"/>
                <w:left w:val="none" w:sz="0" w:space="0" w:color="auto"/>
                <w:bottom w:val="none" w:sz="0" w:space="0" w:color="auto"/>
                <w:right w:val="none" w:sz="0" w:space="0" w:color="auto"/>
              </w:divBdr>
            </w:div>
            <w:div w:id="1876695593">
              <w:marLeft w:val="0"/>
              <w:marRight w:val="0"/>
              <w:marTop w:val="0"/>
              <w:marBottom w:val="0"/>
              <w:divBdr>
                <w:top w:val="none" w:sz="0" w:space="0" w:color="auto"/>
                <w:left w:val="none" w:sz="0" w:space="0" w:color="auto"/>
                <w:bottom w:val="none" w:sz="0" w:space="0" w:color="auto"/>
                <w:right w:val="none" w:sz="0" w:space="0" w:color="auto"/>
              </w:divBdr>
            </w:div>
            <w:div w:id="958296124">
              <w:marLeft w:val="0"/>
              <w:marRight w:val="0"/>
              <w:marTop w:val="0"/>
              <w:marBottom w:val="0"/>
              <w:divBdr>
                <w:top w:val="none" w:sz="0" w:space="0" w:color="auto"/>
                <w:left w:val="none" w:sz="0" w:space="0" w:color="auto"/>
                <w:bottom w:val="none" w:sz="0" w:space="0" w:color="auto"/>
                <w:right w:val="none" w:sz="0" w:space="0" w:color="auto"/>
              </w:divBdr>
            </w:div>
            <w:div w:id="1343119174">
              <w:marLeft w:val="0"/>
              <w:marRight w:val="0"/>
              <w:marTop w:val="0"/>
              <w:marBottom w:val="0"/>
              <w:divBdr>
                <w:top w:val="none" w:sz="0" w:space="0" w:color="auto"/>
                <w:left w:val="none" w:sz="0" w:space="0" w:color="auto"/>
                <w:bottom w:val="none" w:sz="0" w:space="0" w:color="auto"/>
                <w:right w:val="none" w:sz="0" w:space="0" w:color="auto"/>
              </w:divBdr>
            </w:div>
            <w:div w:id="899174718">
              <w:marLeft w:val="0"/>
              <w:marRight w:val="0"/>
              <w:marTop w:val="0"/>
              <w:marBottom w:val="0"/>
              <w:divBdr>
                <w:top w:val="none" w:sz="0" w:space="0" w:color="auto"/>
                <w:left w:val="none" w:sz="0" w:space="0" w:color="auto"/>
                <w:bottom w:val="none" w:sz="0" w:space="0" w:color="auto"/>
                <w:right w:val="none" w:sz="0" w:space="0" w:color="auto"/>
              </w:divBdr>
            </w:div>
            <w:div w:id="1475949029">
              <w:marLeft w:val="0"/>
              <w:marRight w:val="0"/>
              <w:marTop w:val="0"/>
              <w:marBottom w:val="0"/>
              <w:divBdr>
                <w:top w:val="none" w:sz="0" w:space="0" w:color="auto"/>
                <w:left w:val="none" w:sz="0" w:space="0" w:color="auto"/>
                <w:bottom w:val="none" w:sz="0" w:space="0" w:color="auto"/>
                <w:right w:val="none" w:sz="0" w:space="0" w:color="auto"/>
              </w:divBdr>
            </w:div>
            <w:div w:id="934823843">
              <w:marLeft w:val="0"/>
              <w:marRight w:val="0"/>
              <w:marTop w:val="0"/>
              <w:marBottom w:val="0"/>
              <w:divBdr>
                <w:top w:val="none" w:sz="0" w:space="0" w:color="auto"/>
                <w:left w:val="none" w:sz="0" w:space="0" w:color="auto"/>
                <w:bottom w:val="none" w:sz="0" w:space="0" w:color="auto"/>
                <w:right w:val="none" w:sz="0" w:space="0" w:color="auto"/>
              </w:divBdr>
            </w:div>
            <w:div w:id="1231500495">
              <w:marLeft w:val="0"/>
              <w:marRight w:val="0"/>
              <w:marTop w:val="0"/>
              <w:marBottom w:val="0"/>
              <w:divBdr>
                <w:top w:val="none" w:sz="0" w:space="0" w:color="auto"/>
                <w:left w:val="none" w:sz="0" w:space="0" w:color="auto"/>
                <w:bottom w:val="none" w:sz="0" w:space="0" w:color="auto"/>
                <w:right w:val="none" w:sz="0" w:space="0" w:color="auto"/>
              </w:divBdr>
            </w:div>
            <w:div w:id="197475283">
              <w:marLeft w:val="0"/>
              <w:marRight w:val="0"/>
              <w:marTop w:val="0"/>
              <w:marBottom w:val="0"/>
              <w:divBdr>
                <w:top w:val="none" w:sz="0" w:space="0" w:color="auto"/>
                <w:left w:val="none" w:sz="0" w:space="0" w:color="auto"/>
                <w:bottom w:val="none" w:sz="0" w:space="0" w:color="auto"/>
                <w:right w:val="none" w:sz="0" w:space="0" w:color="auto"/>
              </w:divBdr>
            </w:div>
            <w:div w:id="475534348">
              <w:marLeft w:val="0"/>
              <w:marRight w:val="0"/>
              <w:marTop w:val="0"/>
              <w:marBottom w:val="0"/>
              <w:divBdr>
                <w:top w:val="none" w:sz="0" w:space="0" w:color="auto"/>
                <w:left w:val="none" w:sz="0" w:space="0" w:color="auto"/>
                <w:bottom w:val="none" w:sz="0" w:space="0" w:color="auto"/>
                <w:right w:val="none" w:sz="0" w:space="0" w:color="auto"/>
              </w:divBdr>
            </w:div>
            <w:div w:id="716122813">
              <w:marLeft w:val="0"/>
              <w:marRight w:val="0"/>
              <w:marTop w:val="0"/>
              <w:marBottom w:val="0"/>
              <w:divBdr>
                <w:top w:val="none" w:sz="0" w:space="0" w:color="auto"/>
                <w:left w:val="none" w:sz="0" w:space="0" w:color="auto"/>
                <w:bottom w:val="none" w:sz="0" w:space="0" w:color="auto"/>
                <w:right w:val="none" w:sz="0" w:space="0" w:color="auto"/>
              </w:divBdr>
            </w:div>
            <w:div w:id="876429398">
              <w:marLeft w:val="0"/>
              <w:marRight w:val="0"/>
              <w:marTop w:val="0"/>
              <w:marBottom w:val="0"/>
              <w:divBdr>
                <w:top w:val="none" w:sz="0" w:space="0" w:color="auto"/>
                <w:left w:val="none" w:sz="0" w:space="0" w:color="auto"/>
                <w:bottom w:val="none" w:sz="0" w:space="0" w:color="auto"/>
                <w:right w:val="none" w:sz="0" w:space="0" w:color="auto"/>
              </w:divBdr>
            </w:div>
            <w:div w:id="1044404394">
              <w:marLeft w:val="0"/>
              <w:marRight w:val="0"/>
              <w:marTop w:val="0"/>
              <w:marBottom w:val="0"/>
              <w:divBdr>
                <w:top w:val="none" w:sz="0" w:space="0" w:color="auto"/>
                <w:left w:val="none" w:sz="0" w:space="0" w:color="auto"/>
                <w:bottom w:val="none" w:sz="0" w:space="0" w:color="auto"/>
                <w:right w:val="none" w:sz="0" w:space="0" w:color="auto"/>
              </w:divBdr>
            </w:div>
            <w:div w:id="226306749">
              <w:marLeft w:val="0"/>
              <w:marRight w:val="0"/>
              <w:marTop w:val="0"/>
              <w:marBottom w:val="0"/>
              <w:divBdr>
                <w:top w:val="none" w:sz="0" w:space="0" w:color="auto"/>
                <w:left w:val="none" w:sz="0" w:space="0" w:color="auto"/>
                <w:bottom w:val="none" w:sz="0" w:space="0" w:color="auto"/>
                <w:right w:val="none" w:sz="0" w:space="0" w:color="auto"/>
              </w:divBdr>
            </w:div>
            <w:div w:id="599266786">
              <w:marLeft w:val="0"/>
              <w:marRight w:val="0"/>
              <w:marTop w:val="0"/>
              <w:marBottom w:val="0"/>
              <w:divBdr>
                <w:top w:val="none" w:sz="0" w:space="0" w:color="auto"/>
                <w:left w:val="none" w:sz="0" w:space="0" w:color="auto"/>
                <w:bottom w:val="none" w:sz="0" w:space="0" w:color="auto"/>
                <w:right w:val="none" w:sz="0" w:space="0" w:color="auto"/>
              </w:divBdr>
            </w:div>
            <w:div w:id="174610229">
              <w:marLeft w:val="0"/>
              <w:marRight w:val="0"/>
              <w:marTop w:val="0"/>
              <w:marBottom w:val="0"/>
              <w:divBdr>
                <w:top w:val="none" w:sz="0" w:space="0" w:color="auto"/>
                <w:left w:val="none" w:sz="0" w:space="0" w:color="auto"/>
                <w:bottom w:val="none" w:sz="0" w:space="0" w:color="auto"/>
                <w:right w:val="none" w:sz="0" w:space="0" w:color="auto"/>
              </w:divBdr>
            </w:div>
            <w:div w:id="677539197">
              <w:marLeft w:val="0"/>
              <w:marRight w:val="0"/>
              <w:marTop w:val="0"/>
              <w:marBottom w:val="0"/>
              <w:divBdr>
                <w:top w:val="none" w:sz="0" w:space="0" w:color="auto"/>
                <w:left w:val="none" w:sz="0" w:space="0" w:color="auto"/>
                <w:bottom w:val="none" w:sz="0" w:space="0" w:color="auto"/>
                <w:right w:val="none" w:sz="0" w:space="0" w:color="auto"/>
              </w:divBdr>
            </w:div>
            <w:div w:id="1809319445">
              <w:marLeft w:val="0"/>
              <w:marRight w:val="0"/>
              <w:marTop w:val="0"/>
              <w:marBottom w:val="0"/>
              <w:divBdr>
                <w:top w:val="none" w:sz="0" w:space="0" w:color="auto"/>
                <w:left w:val="none" w:sz="0" w:space="0" w:color="auto"/>
                <w:bottom w:val="none" w:sz="0" w:space="0" w:color="auto"/>
                <w:right w:val="none" w:sz="0" w:space="0" w:color="auto"/>
              </w:divBdr>
            </w:div>
            <w:div w:id="1509517369">
              <w:marLeft w:val="0"/>
              <w:marRight w:val="0"/>
              <w:marTop w:val="0"/>
              <w:marBottom w:val="0"/>
              <w:divBdr>
                <w:top w:val="none" w:sz="0" w:space="0" w:color="auto"/>
                <w:left w:val="none" w:sz="0" w:space="0" w:color="auto"/>
                <w:bottom w:val="none" w:sz="0" w:space="0" w:color="auto"/>
                <w:right w:val="none" w:sz="0" w:space="0" w:color="auto"/>
              </w:divBdr>
            </w:div>
            <w:div w:id="2051954206">
              <w:marLeft w:val="0"/>
              <w:marRight w:val="0"/>
              <w:marTop w:val="0"/>
              <w:marBottom w:val="0"/>
              <w:divBdr>
                <w:top w:val="none" w:sz="0" w:space="0" w:color="auto"/>
                <w:left w:val="none" w:sz="0" w:space="0" w:color="auto"/>
                <w:bottom w:val="none" w:sz="0" w:space="0" w:color="auto"/>
                <w:right w:val="none" w:sz="0" w:space="0" w:color="auto"/>
              </w:divBdr>
            </w:div>
            <w:div w:id="1419868506">
              <w:marLeft w:val="0"/>
              <w:marRight w:val="0"/>
              <w:marTop w:val="0"/>
              <w:marBottom w:val="0"/>
              <w:divBdr>
                <w:top w:val="none" w:sz="0" w:space="0" w:color="auto"/>
                <w:left w:val="none" w:sz="0" w:space="0" w:color="auto"/>
                <w:bottom w:val="none" w:sz="0" w:space="0" w:color="auto"/>
                <w:right w:val="none" w:sz="0" w:space="0" w:color="auto"/>
              </w:divBdr>
            </w:div>
            <w:div w:id="604967747">
              <w:marLeft w:val="0"/>
              <w:marRight w:val="0"/>
              <w:marTop w:val="0"/>
              <w:marBottom w:val="0"/>
              <w:divBdr>
                <w:top w:val="none" w:sz="0" w:space="0" w:color="auto"/>
                <w:left w:val="none" w:sz="0" w:space="0" w:color="auto"/>
                <w:bottom w:val="none" w:sz="0" w:space="0" w:color="auto"/>
                <w:right w:val="none" w:sz="0" w:space="0" w:color="auto"/>
              </w:divBdr>
            </w:div>
            <w:div w:id="2013684618">
              <w:marLeft w:val="0"/>
              <w:marRight w:val="0"/>
              <w:marTop w:val="0"/>
              <w:marBottom w:val="0"/>
              <w:divBdr>
                <w:top w:val="none" w:sz="0" w:space="0" w:color="auto"/>
                <w:left w:val="none" w:sz="0" w:space="0" w:color="auto"/>
                <w:bottom w:val="none" w:sz="0" w:space="0" w:color="auto"/>
                <w:right w:val="none" w:sz="0" w:space="0" w:color="auto"/>
              </w:divBdr>
            </w:div>
            <w:div w:id="1066680372">
              <w:marLeft w:val="0"/>
              <w:marRight w:val="0"/>
              <w:marTop w:val="0"/>
              <w:marBottom w:val="0"/>
              <w:divBdr>
                <w:top w:val="none" w:sz="0" w:space="0" w:color="auto"/>
                <w:left w:val="none" w:sz="0" w:space="0" w:color="auto"/>
                <w:bottom w:val="none" w:sz="0" w:space="0" w:color="auto"/>
                <w:right w:val="none" w:sz="0" w:space="0" w:color="auto"/>
              </w:divBdr>
            </w:div>
            <w:div w:id="781266302">
              <w:marLeft w:val="0"/>
              <w:marRight w:val="0"/>
              <w:marTop w:val="0"/>
              <w:marBottom w:val="0"/>
              <w:divBdr>
                <w:top w:val="none" w:sz="0" w:space="0" w:color="auto"/>
                <w:left w:val="none" w:sz="0" w:space="0" w:color="auto"/>
                <w:bottom w:val="none" w:sz="0" w:space="0" w:color="auto"/>
                <w:right w:val="none" w:sz="0" w:space="0" w:color="auto"/>
              </w:divBdr>
            </w:div>
            <w:div w:id="1340809778">
              <w:marLeft w:val="0"/>
              <w:marRight w:val="0"/>
              <w:marTop w:val="0"/>
              <w:marBottom w:val="0"/>
              <w:divBdr>
                <w:top w:val="none" w:sz="0" w:space="0" w:color="auto"/>
                <w:left w:val="none" w:sz="0" w:space="0" w:color="auto"/>
                <w:bottom w:val="none" w:sz="0" w:space="0" w:color="auto"/>
                <w:right w:val="none" w:sz="0" w:space="0" w:color="auto"/>
              </w:divBdr>
            </w:div>
            <w:div w:id="1626153184">
              <w:marLeft w:val="0"/>
              <w:marRight w:val="0"/>
              <w:marTop w:val="0"/>
              <w:marBottom w:val="0"/>
              <w:divBdr>
                <w:top w:val="none" w:sz="0" w:space="0" w:color="auto"/>
                <w:left w:val="none" w:sz="0" w:space="0" w:color="auto"/>
                <w:bottom w:val="none" w:sz="0" w:space="0" w:color="auto"/>
                <w:right w:val="none" w:sz="0" w:space="0" w:color="auto"/>
              </w:divBdr>
            </w:div>
            <w:div w:id="931819929">
              <w:marLeft w:val="0"/>
              <w:marRight w:val="0"/>
              <w:marTop w:val="0"/>
              <w:marBottom w:val="0"/>
              <w:divBdr>
                <w:top w:val="none" w:sz="0" w:space="0" w:color="auto"/>
                <w:left w:val="none" w:sz="0" w:space="0" w:color="auto"/>
                <w:bottom w:val="none" w:sz="0" w:space="0" w:color="auto"/>
                <w:right w:val="none" w:sz="0" w:space="0" w:color="auto"/>
              </w:divBdr>
            </w:div>
            <w:div w:id="663168994">
              <w:marLeft w:val="0"/>
              <w:marRight w:val="0"/>
              <w:marTop w:val="0"/>
              <w:marBottom w:val="0"/>
              <w:divBdr>
                <w:top w:val="none" w:sz="0" w:space="0" w:color="auto"/>
                <w:left w:val="none" w:sz="0" w:space="0" w:color="auto"/>
                <w:bottom w:val="none" w:sz="0" w:space="0" w:color="auto"/>
                <w:right w:val="none" w:sz="0" w:space="0" w:color="auto"/>
              </w:divBdr>
            </w:div>
            <w:div w:id="499319782">
              <w:marLeft w:val="0"/>
              <w:marRight w:val="0"/>
              <w:marTop w:val="0"/>
              <w:marBottom w:val="0"/>
              <w:divBdr>
                <w:top w:val="none" w:sz="0" w:space="0" w:color="auto"/>
                <w:left w:val="none" w:sz="0" w:space="0" w:color="auto"/>
                <w:bottom w:val="none" w:sz="0" w:space="0" w:color="auto"/>
                <w:right w:val="none" w:sz="0" w:space="0" w:color="auto"/>
              </w:divBdr>
            </w:div>
            <w:div w:id="351302436">
              <w:marLeft w:val="0"/>
              <w:marRight w:val="0"/>
              <w:marTop w:val="0"/>
              <w:marBottom w:val="0"/>
              <w:divBdr>
                <w:top w:val="none" w:sz="0" w:space="0" w:color="auto"/>
                <w:left w:val="none" w:sz="0" w:space="0" w:color="auto"/>
                <w:bottom w:val="none" w:sz="0" w:space="0" w:color="auto"/>
                <w:right w:val="none" w:sz="0" w:space="0" w:color="auto"/>
              </w:divBdr>
            </w:div>
            <w:div w:id="1308321669">
              <w:marLeft w:val="0"/>
              <w:marRight w:val="0"/>
              <w:marTop w:val="0"/>
              <w:marBottom w:val="0"/>
              <w:divBdr>
                <w:top w:val="none" w:sz="0" w:space="0" w:color="auto"/>
                <w:left w:val="none" w:sz="0" w:space="0" w:color="auto"/>
                <w:bottom w:val="none" w:sz="0" w:space="0" w:color="auto"/>
                <w:right w:val="none" w:sz="0" w:space="0" w:color="auto"/>
              </w:divBdr>
            </w:div>
            <w:div w:id="2048604667">
              <w:marLeft w:val="0"/>
              <w:marRight w:val="0"/>
              <w:marTop w:val="0"/>
              <w:marBottom w:val="0"/>
              <w:divBdr>
                <w:top w:val="none" w:sz="0" w:space="0" w:color="auto"/>
                <w:left w:val="none" w:sz="0" w:space="0" w:color="auto"/>
                <w:bottom w:val="none" w:sz="0" w:space="0" w:color="auto"/>
                <w:right w:val="none" w:sz="0" w:space="0" w:color="auto"/>
              </w:divBdr>
            </w:div>
            <w:div w:id="2039115215">
              <w:marLeft w:val="0"/>
              <w:marRight w:val="0"/>
              <w:marTop w:val="0"/>
              <w:marBottom w:val="0"/>
              <w:divBdr>
                <w:top w:val="none" w:sz="0" w:space="0" w:color="auto"/>
                <w:left w:val="none" w:sz="0" w:space="0" w:color="auto"/>
                <w:bottom w:val="none" w:sz="0" w:space="0" w:color="auto"/>
                <w:right w:val="none" w:sz="0" w:space="0" w:color="auto"/>
              </w:divBdr>
            </w:div>
            <w:div w:id="1175997186">
              <w:marLeft w:val="0"/>
              <w:marRight w:val="0"/>
              <w:marTop w:val="0"/>
              <w:marBottom w:val="0"/>
              <w:divBdr>
                <w:top w:val="none" w:sz="0" w:space="0" w:color="auto"/>
                <w:left w:val="none" w:sz="0" w:space="0" w:color="auto"/>
                <w:bottom w:val="none" w:sz="0" w:space="0" w:color="auto"/>
                <w:right w:val="none" w:sz="0" w:space="0" w:color="auto"/>
              </w:divBdr>
            </w:div>
            <w:div w:id="769740965">
              <w:marLeft w:val="0"/>
              <w:marRight w:val="0"/>
              <w:marTop w:val="0"/>
              <w:marBottom w:val="0"/>
              <w:divBdr>
                <w:top w:val="none" w:sz="0" w:space="0" w:color="auto"/>
                <w:left w:val="none" w:sz="0" w:space="0" w:color="auto"/>
                <w:bottom w:val="none" w:sz="0" w:space="0" w:color="auto"/>
                <w:right w:val="none" w:sz="0" w:space="0" w:color="auto"/>
              </w:divBdr>
            </w:div>
            <w:div w:id="1514297972">
              <w:marLeft w:val="0"/>
              <w:marRight w:val="0"/>
              <w:marTop w:val="0"/>
              <w:marBottom w:val="0"/>
              <w:divBdr>
                <w:top w:val="none" w:sz="0" w:space="0" w:color="auto"/>
                <w:left w:val="none" w:sz="0" w:space="0" w:color="auto"/>
                <w:bottom w:val="none" w:sz="0" w:space="0" w:color="auto"/>
                <w:right w:val="none" w:sz="0" w:space="0" w:color="auto"/>
              </w:divBdr>
            </w:div>
            <w:div w:id="894195941">
              <w:marLeft w:val="0"/>
              <w:marRight w:val="0"/>
              <w:marTop w:val="0"/>
              <w:marBottom w:val="0"/>
              <w:divBdr>
                <w:top w:val="none" w:sz="0" w:space="0" w:color="auto"/>
                <w:left w:val="none" w:sz="0" w:space="0" w:color="auto"/>
                <w:bottom w:val="none" w:sz="0" w:space="0" w:color="auto"/>
                <w:right w:val="none" w:sz="0" w:space="0" w:color="auto"/>
              </w:divBdr>
            </w:div>
            <w:div w:id="1599289980">
              <w:marLeft w:val="0"/>
              <w:marRight w:val="0"/>
              <w:marTop w:val="0"/>
              <w:marBottom w:val="0"/>
              <w:divBdr>
                <w:top w:val="none" w:sz="0" w:space="0" w:color="auto"/>
                <w:left w:val="none" w:sz="0" w:space="0" w:color="auto"/>
                <w:bottom w:val="none" w:sz="0" w:space="0" w:color="auto"/>
                <w:right w:val="none" w:sz="0" w:space="0" w:color="auto"/>
              </w:divBdr>
            </w:div>
            <w:div w:id="802424893">
              <w:marLeft w:val="0"/>
              <w:marRight w:val="0"/>
              <w:marTop w:val="0"/>
              <w:marBottom w:val="0"/>
              <w:divBdr>
                <w:top w:val="none" w:sz="0" w:space="0" w:color="auto"/>
                <w:left w:val="none" w:sz="0" w:space="0" w:color="auto"/>
                <w:bottom w:val="none" w:sz="0" w:space="0" w:color="auto"/>
                <w:right w:val="none" w:sz="0" w:space="0" w:color="auto"/>
              </w:divBdr>
            </w:div>
            <w:div w:id="506870313">
              <w:marLeft w:val="0"/>
              <w:marRight w:val="0"/>
              <w:marTop w:val="0"/>
              <w:marBottom w:val="0"/>
              <w:divBdr>
                <w:top w:val="none" w:sz="0" w:space="0" w:color="auto"/>
                <w:left w:val="none" w:sz="0" w:space="0" w:color="auto"/>
                <w:bottom w:val="none" w:sz="0" w:space="0" w:color="auto"/>
                <w:right w:val="none" w:sz="0" w:space="0" w:color="auto"/>
              </w:divBdr>
            </w:div>
            <w:div w:id="1486895222">
              <w:marLeft w:val="0"/>
              <w:marRight w:val="0"/>
              <w:marTop w:val="0"/>
              <w:marBottom w:val="0"/>
              <w:divBdr>
                <w:top w:val="none" w:sz="0" w:space="0" w:color="auto"/>
                <w:left w:val="none" w:sz="0" w:space="0" w:color="auto"/>
                <w:bottom w:val="none" w:sz="0" w:space="0" w:color="auto"/>
                <w:right w:val="none" w:sz="0" w:space="0" w:color="auto"/>
              </w:divBdr>
            </w:div>
            <w:div w:id="786848956">
              <w:marLeft w:val="0"/>
              <w:marRight w:val="0"/>
              <w:marTop w:val="0"/>
              <w:marBottom w:val="0"/>
              <w:divBdr>
                <w:top w:val="none" w:sz="0" w:space="0" w:color="auto"/>
                <w:left w:val="none" w:sz="0" w:space="0" w:color="auto"/>
                <w:bottom w:val="none" w:sz="0" w:space="0" w:color="auto"/>
                <w:right w:val="none" w:sz="0" w:space="0" w:color="auto"/>
              </w:divBdr>
            </w:div>
            <w:div w:id="925655868">
              <w:marLeft w:val="0"/>
              <w:marRight w:val="0"/>
              <w:marTop w:val="0"/>
              <w:marBottom w:val="0"/>
              <w:divBdr>
                <w:top w:val="none" w:sz="0" w:space="0" w:color="auto"/>
                <w:left w:val="none" w:sz="0" w:space="0" w:color="auto"/>
                <w:bottom w:val="none" w:sz="0" w:space="0" w:color="auto"/>
                <w:right w:val="none" w:sz="0" w:space="0" w:color="auto"/>
              </w:divBdr>
            </w:div>
            <w:div w:id="326983370">
              <w:marLeft w:val="0"/>
              <w:marRight w:val="0"/>
              <w:marTop w:val="0"/>
              <w:marBottom w:val="0"/>
              <w:divBdr>
                <w:top w:val="none" w:sz="0" w:space="0" w:color="auto"/>
                <w:left w:val="none" w:sz="0" w:space="0" w:color="auto"/>
                <w:bottom w:val="none" w:sz="0" w:space="0" w:color="auto"/>
                <w:right w:val="none" w:sz="0" w:space="0" w:color="auto"/>
              </w:divBdr>
            </w:div>
            <w:div w:id="18355955">
              <w:marLeft w:val="0"/>
              <w:marRight w:val="0"/>
              <w:marTop w:val="0"/>
              <w:marBottom w:val="0"/>
              <w:divBdr>
                <w:top w:val="none" w:sz="0" w:space="0" w:color="auto"/>
                <w:left w:val="none" w:sz="0" w:space="0" w:color="auto"/>
                <w:bottom w:val="none" w:sz="0" w:space="0" w:color="auto"/>
                <w:right w:val="none" w:sz="0" w:space="0" w:color="auto"/>
              </w:divBdr>
            </w:div>
            <w:div w:id="2135979360">
              <w:marLeft w:val="0"/>
              <w:marRight w:val="0"/>
              <w:marTop w:val="0"/>
              <w:marBottom w:val="0"/>
              <w:divBdr>
                <w:top w:val="none" w:sz="0" w:space="0" w:color="auto"/>
                <w:left w:val="none" w:sz="0" w:space="0" w:color="auto"/>
                <w:bottom w:val="none" w:sz="0" w:space="0" w:color="auto"/>
                <w:right w:val="none" w:sz="0" w:space="0" w:color="auto"/>
              </w:divBdr>
            </w:div>
            <w:div w:id="133061642">
              <w:marLeft w:val="0"/>
              <w:marRight w:val="0"/>
              <w:marTop w:val="0"/>
              <w:marBottom w:val="0"/>
              <w:divBdr>
                <w:top w:val="none" w:sz="0" w:space="0" w:color="auto"/>
                <w:left w:val="none" w:sz="0" w:space="0" w:color="auto"/>
                <w:bottom w:val="none" w:sz="0" w:space="0" w:color="auto"/>
                <w:right w:val="none" w:sz="0" w:space="0" w:color="auto"/>
              </w:divBdr>
            </w:div>
            <w:div w:id="546720276">
              <w:marLeft w:val="0"/>
              <w:marRight w:val="0"/>
              <w:marTop w:val="0"/>
              <w:marBottom w:val="0"/>
              <w:divBdr>
                <w:top w:val="none" w:sz="0" w:space="0" w:color="auto"/>
                <w:left w:val="none" w:sz="0" w:space="0" w:color="auto"/>
                <w:bottom w:val="none" w:sz="0" w:space="0" w:color="auto"/>
                <w:right w:val="none" w:sz="0" w:space="0" w:color="auto"/>
              </w:divBdr>
            </w:div>
            <w:div w:id="1917669986">
              <w:marLeft w:val="0"/>
              <w:marRight w:val="0"/>
              <w:marTop w:val="0"/>
              <w:marBottom w:val="0"/>
              <w:divBdr>
                <w:top w:val="none" w:sz="0" w:space="0" w:color="auto"/>
                <w:left w:val="none" w:sz="0" w:space="0" w:color="auto"/>
                <w:bottom w:val="none" w:sz="0" w:space="0" w:color="auto"/>
                <w:right w:val="none" w:sz="0" w:space="0" w:color="auto"/>
              </w:divBdr>
            </w:div>
            <w:div w:id="288127778">
              <w:marLeft w:val="0"/>
              <w:marRight w:val="0"/>
              <w:marTop w:val="0"/>
              <w:marBottom w:val="0"/>
              <w:divBdr>
                <w:top w:val="none" w:sz="0" w:space="0" w:color="auto"/>
                <w:left w:val="none" w:sz="0" w:space="0" w:color="auto"/>
                <w:bottom w:val="none" w:sz="0" w:space="0" w:color="auto"/>
                <w:right w:val="none" w:sz="0" w:space="0" w:color="auto"/>
              </w:divBdr>
            </w:div>
            <w:div w:id="2137093503">
              <w:marLeft w:val="0"/>
              <w:marRight w:val="0"/>
              <w:marTop w:val="0"/>
              <w:marBottom w:val="0"/>
              <w:divBdr>
                <w:top w:val="none" w:sz="0" w:space="0" w:color="auto"/>
                <w:left w:val="none" w:sz="0" w:space="0" w:color="auto"/>
                <w:bottom w:val="none" w:sz="0" w:space="0" w:color="auto"/>
                <w:right w:val="none" w:sz="0" w:space="0" w:color="auto"/>
              </w:divBdr>
            </w:div>
            <w:div w:id="832990499">
              <w:marLeft w:val="0"/>
              <w:marRight w:val="0"/>
              <w:marTop w:val="0"/>
              <w:marBottom w:val="0"/>
              <w:divBdr>
                <w:top w:val="none" w:sz="0" w:space="0" w:color="auto"/>
                <w:left w:val="none" w:sz="0" w:space="0" w:color="auto"/>
                <w:bottom w:val="none" w:sz="0" w:space="0" w:color="auto"/>
                <w:right w:val="none" w:sz="0" w:space="0" w:color="auto"/>
              </w:divBdr>
            </w:div>
            <w:div w:id="53702546">
              <w:marLeft w:val="0"/>
              <w:marRight w:val="0"/>
              <w:marTop w:val="0"/>
              <w:marBottom w:val="0"/>
              <w:divBdr>
                <w:top w:val="none" w:sz="0" w:space="0" w:color="auto"/>
                <w:left w:val="none" w:sz="0" w:space="0" w:color="auto"/>
                <w:bottom w:val="none" w:sz="0" w:space="0" w:color="auto"/>
                <w:right w:val="none" w:sz="0" w:space="0" w:color="auto"/>
              </w:divBdr>
            </w:div>
            <w:div w:id="1713725669">
              <w:marLeft w:val="0"/>
              <w:marRight w:val="0"/>
              <w:marTop w:val="0"/>
              <w:marBottom w:val="0"/>
              <w:divBdr>
                <w:top w:val="none" w:sz="0" w:space="0" w:color="auto"/>
                <w:left w:val="none" w:sz="0" w:space="0" w:color="auto"/>
                <w:bottom w:val="none" w:sz="0" w:space="0" w:color="auto"/>
                <w:right w:val="none" w:sz="0" w:space="0" w:color="auto"/>
              </w:divBdr>
            </w:div>
            <w:div w:id="1282955166">
              <w:marLeft w:val="0"/>
              <w:marRight w:val="0"/>
              <w:marTop w:val="0"/>
              <w:marBottom w:val="0"/>
              <w:divBdr>
                <w:top w:val="none" w:sz="0" w:space="0" w:color="auto"/>
                <w:left w:val="none" w:sz="0" w:space="0" w:color="auto"/>
                <w:bottom w:val="none" w:sz="0" w:space="0" w:color="auto"/>
                <w:right w:val="none" w:sz="0" w:space="0" w:color="auto"/>
              </w:divBdr>
            </w:div>
            <w:div w:id="1807891022">
              <w:marLeft w:val="0"/>
              <w:marRight w:val="0"/>
              <w:marTop w:val="0"/>
              <w:marBottom w:val="0"/>
              <w:divBdr>
                <w:top w:val="none" w:sz="0" w:space="0" w:color="auto"/>
                <w:left w:val="none" w:sz="0" w:space="0" w:color="auto"/>
                <w:bottom w:val="none" w:sz="0" w:space="0" w:color="auto"/>
                <w:right w:val="none" w:sz="0" w:space="0" w:color="auto"/>
              </w:divBdr>
            </w:div>
            <w:div w:id="1236161115">
              <w:marLeft w:val="0"/>
              <w:marRight w:val="0"/>
              <w:marTop w:val="0"/>
              <w:marBottom w:val="0"/>
              <w:divBdr>
                <w:top w:val="none" w:sz="0" w:space="0" w:color="auto"/>
                <w:left w:val="none" w:sz="0" w:space="0" w:color="auto"/>
                <w:bottom w:val="none" w:sz="0" w:space="0" w:color="auto"/>
                <w:right w:val="none" w:sz="0" w:space="0" w:color="auto"/>
              </w:divBdr>
            </w:div>
            <w:div w:id="528764115">
              <w:marLeft w:val="0"/>
              <w:marRight w:val="0"/>
              <w:marTop w:val="0"/>
              <w:marBottom w:val="0"/>
              <w:divBdr>
                <w:top w:val="none" w:sz="0" w:space="0" w:color="auto"/>
                <w:left w:val="none" w:sz="0" w:space="0" w:color="auto"/>
                <w:bottom w:val="none" w:sz="0" w:space="0" w:color="auto"/>
                <w:right w:val="none" w:sz="0" w:space="0" w:color="auto"/>
              </w:divBdr>
            </w:div>
            <w:div w:id="1568033391">
              <w:marLeft w:val="0"/>
              <w:marRight w:val="0"/>
              <w:marTop w:val="0"/>
              <w:marBottom w:val="0"/>
              <w:divBdr>
                <w:top w:val="none" w:sz="0" w:space="0" w:color="auto"/>
                <w:left w:val="none" w:sz="0" w:space="0" w:color="auto"/>
                <w:bottom w:val="none" w:sz="0" w:space="0" w:color="auto"/>
                <w:right w:val="none" w:sz="0" w:space="0" w:color="auto"/>
              </w:divBdr>
            </w:div>
            <w:div w:id="872883956">
              <w:marLeft w:val="0"/>
              <w:marRight w:val="0"/>
              <w:marTop w:val="0"/>
              <w:marBottom w:val="0"/>
              <w:divBdr>
                <w:top w:val="none" w:sz="0" w:space="0" w:color="auto"/>
                <w:left w:val="none" w:sz="0" w:space="0" w:color="auto"/>
                <w:bottom w:val="none" w:sz="0" w:space="0" w:color="auto"/>
                <w:right w:val="none" w:sz="0" w:space="0" w:color="auto"/>
              </w:divBdr>
            </w:div>
            <w:div w:id="2070375152">
              <w:marLeft w:val="0"/>
              <w:marRight w:val="0"/>
              <w:marTop w:val="0"/>
              <w:marBottom w:val="0"/>
              <w:divBdr>
                <w:top w:val="none" w:sz="0" w:space="0" w:color="auto"/>
                <w:left w:val="none" w:sz="0" w:space="0" w:color="auto"/>
                <w:bottom w:val="none" w:sz="0" w:space="0" w:color="auto"/>
                <w:right w:val="none" w:sz="0" w:space="0" w:color="auto"/>
              </w:divBdr>
            </w:div>
            <w:div w:id="436873315">
              <w:marLeft w:val="0"/>
              <w:marRight w:val="0"/>
              <w:marTop w:val="0"/>
              <w:marBottom w:val="0"/>
              <w:divBdr>
                <w:top w:val="none" w:sz="0" w:space="0" w:color="auto"/>
                <w:left w:val="none" w:sz="0" w:space="0" w:color="auto"/>
                <w:bottom w:val="none" w:sz="0" w:space="0" w:color="auto"/>
                <w:right w:val="none" w:sz="0" w:space="0" w:color="auto"/>
              </w:divBdr>
            </w:div>
            <w:div w:id="1878198461">
              <w:marLeft w:val="0"/>
              <w:marRight w:val="0"/>
              <w:marTop w:val="0"/>
              <w:marBottom w:val="0"/>
              <w:divBdr>
                <w:top w:val="none" w:sz="0" w:space="0" w:color="auto"/>
                <w:left w:val="none" w:sz="0" w:space="0" w:color="auto"/>
                <w:bottom w:val="none" w:sz="0" w:space="0" w:color="auto"/>
                <w:right w:val="none" w:sz="0" w:space="0" w:color="auto"/>
              </w:divBdr>
            </w:div>
            <w:div w:id="855577907">
              <w:marLeft w:val="0"/>
              <w:marRight w:val="0"/>
              <w:marTop w:val="0"/>
              <w:marBottom w:val="0"/>
              <w:divBdr>
                <w:top w:val="none" w:sz="0" w:space="0" w:color="auto"/>
                <w:left w:val="none" w:sz="0" w:space="0" w:color="auto"/>
                <w:bottom w:val="none" w:sz="0" w:space="0" w:color="auto"/>
                <w:right w:val="none" w:sz="0" w:space="0" w:color="auto"/>
              </w:divBdr>
            </w:div>
            <w:div w:id="1385645282">
              <w:marLeft w:val="0"/>
              <w:marRight w:val="0"/>
              <w:marTop w:val="0"/>
              <w:marBottom w:val="0"/>
              <w:divBdr>
                <w:top w:val="none" w:sz="0" w:space="0" w:color="auto"/>
                <w:left w:val="none" w:sz="0" w:space="0" w:color="auto"/>
                <w:bottom w:val="none" w:sz="0" w:space="0" w:color="auto"/>
                <w:right w:val="none" w:sz="0" w:space="0" w:color="auto"/>
              </w:divBdr>
            </w:div>
            <w:div w:id="480000602">
              <w:marLeft w:val="0"/>
              <w:marRight w:val="0"/>
              <w:marTop w:val="0"/>
              <w:marBottom w:val="0"/>
              <w:divBdr>
                <w:top w:val="none" w:sz="0" w:space="0" w:color="auto"/>
                <w:left w:val="none" w:sz="0" w:space="0" w:color="auto"/>
                <w:bottom w:val="none" w:sz="0" w:space="0" w:color="auto"/>
                <w:right w:val="none" w:sz="0" w:space="0" w:color="auto"/>
              </w:divBdr>
            </w:div>
            <w:div w:id="774323478">
              <w:marLeft w:val="0"/>
              <w:marRight w:val="0"/>
              <w:marTop w:val="0"/>
              <w:marBottom w:val="0"/>
              <w:divBdr>
                <w:top w:val="none" w:sz="0" w:space="0" w:color="auto"/>
                <w:left w:val="none" w:sz="0" w:space="0" w:color="auto"/>
                <w:bottom w:val="none" w:sz="0" w:space="0" w:color="auto"/>
                <w:right w:val="none" w:sz="0" w:space="0" w:color="auto"/>
              </w:divBdr>
            </w:div>
            <w:div w:id="459808531">
              <w:marLeft w:val="0"/>
              <w:marRight w:val="0"/>
              <w:marTop w:val="0"/>
              <w:marBottom w:val="0"/>
              <w:divBdr>
                <w:top w:val="none" w:sz="0" w:space="0" w:color="auto"/>
                <w:left w:val="none" w:sz="0" w:space="0" w:color="auto"/>
                <w:bottom w:val="none" w:sz="0" w:space="0" w:color="auto"/>
                <w:right w:val="none" w:sz="0" w:space="0" w:color="auto"/>
              </w:divBdr>
            </w:div>
            <w:div w:id="623926087">
              <w:marLeft w:val="0"/>
              <w:marRight w:val="0"/>
              <w:marTop w:val="0"/>
              <w:marBottom w:val="0"/>
              <w:divBdr>
                <w:top w:val="none" w:sz="0" w:space="0" w:color="auto"/>
                <w:left w:val="none" w:sz="0" w:space="0" w:color="auto"/>
                <w:bottom w:val="none" w:sz="0" w:space="0" w:color="auto"/>
                <w:right w:val="none" w:sz="0" w:space="0" w:color="auto"/>
              </w:divBdr>
            </w:div>
            <w:div w:id="1369843390">
              <w:marLeft w:val="0"/>
              <w:marRight w:val="0"/>
              <w:marTop w:val="0"/>
              <w:marBottom w:val="0"/>
              <w:divBdr>
                <w:top w:val="none" w:sz="0" w:space="0" w:color="auto"/>
                <w:left w:val="none" w:sz="0" w:space="0" w:color="auto"/>
                <w:bottom w:val="none" w:sz="0" w:space="0" w:color="auto"/>
                <w:right w:val="none" w:sz="0" w:space="0" w:color="auto"/>
              </w:divBdr>
            </w:div>
            <w:div w:id="1282805682">
              <w:marLeft w:val="0"/>
              <w:marRight w:val="0"/>
              <w:marTop w:val="0"/>
              <w:marBottom w:val="0"/>
              <w:divBdr>
                <w:top w:val="none" w:sz="0" w:space="0" w:color="auto"/>
                <w:left w:val="none" w:sz="0" w:space="0" w:color="auto"/>
                <w:bottom w:val="none" w:sz="0" w:space="0" w:color="auto"/>
                <w:right w:val="none" w:sz="0" w:space="0" w:color="auto"/>
              </w:divBdr>
            </w:div>
            <w:div w:id="447969621">
              <w:marLeft w:val="0"/>
              <w:marRight w:val="0"/>
              <w:marTop w:val="0"/>
              <w:marBottom w:val="0"/>
              <w:divBdr>
                <w:top w:val="none" w:sz="0" w:space="0" w:color="auto"/>
                <w:left w:val="none" w:sz="0" w:space="0" w:color="auto"/>
                <w:bottom w:val="none" w:sz="0" w:space="0" w:color="auto"/>
                <w:right w:val="none" w:sz="0" w:space="0" w:color="auto"/>
              </w:divBdr>
            </w:div>
            <w:div w:id="1280527321">
              <w:marLeft w:val="0"/>
              <w:marRight w:val="0"/>
              <w:marTop w:val="0"/>
              <w:marBottom w:val="0"/>
              <w:divBdr>
                <w:top w:val="none" w:sz="0" w:space="0" w:color="auto"/>
                <w:left w:val="none" w:sz="0" w:space="0" w:color="auto"/>
                <w:bottom w:val="none" w:sz="0" w:space="0" w:color="auto"/>
                <w:right w:val="none" w:sz="0" w:space="0" w:color="auto"/>
              </w:divBdr>
            </w:div>
            <w:div w:id="1909537573">
              <w:marLeft w:val="0"/>
              <w:marRight w:val="0"/>
              <w:marTop w:val="0"/>
              <w:marBottom w:val="0"/>
              <w:divBdr>
                <w:top w:val="none" w:sz="0" w:space="0" w:color="auto"/>
                <w:left w:val="none" w:sz="0" w:space="0" w:color="auto"/>
                <w:bottom w:val="none" w:sz="0" w:space="0" w:color="auto"/>
                <w:right w:val="none" w:sz="0" w:space="0" w:color="auto"/>
              </w:divBdr>
            </w:div>
            <w:div w:id="300497939">
              <w:marLeft w:val="0"/>
              <w:marRight w:val="0"/>
              <w:marTop w:val="0"/>
              <w:marBottom w:val="0"/>
              <w:divBdr>
                <w:top w:val="none" w:sz="0" w:space="0" w:color="auto"/>
                <w:left w:val="none" w:sz="0" w:space="0" w:color="auto"/>
                <w:bottom w:val="none" w:sz="0" w:space="0" w:color="auto"/>
                <w:right w:val="none" w:sz="0" w:space="0" w:color="auto"/>
              </w:divBdr>
            </w:div>
            <w:div w:id="866135190">
              <w:marLeft w:val="0"/>
              <w:marRight w:val="0"/>
              <w:marTop w:val="0"/>
              <w:marBottom w:val="0"/>
              <w:divBdr>
                <w:top w:val="none" w:sz="0" w:space="0" w:color="auto"/>
                <w:left w:val="none" w:sz="0" w:space="0" w:color="auto"/>
                <w:bottom w:val="none" w:sz="0" w:space="0" w:color="auto"/>
                <w:right w:val="none" w:sz="0" w:space="0" w:color="auto"/>
              </w:divBdr>
            </w:div>
            <w:div w:id="47072988">
              <w:marLeft w:val="0"/>
              <w:marRight w:val="0"/>
              <w:marTop w:val="0"/>
              <w:marBottom w:val="0"/>
              <w:divBdr>
                <w:top w:val="none" w:sz="0" w:space="0" w:color="auto"/>
                <w:left w:val="none" w:sz="0" w:space="0" w:color="auto"/>
                <w:bottom w:val="none" w:sz="0" w:space="0" w:color="auto"/>
                <w:right w:val="none" w:sz="0" w:space="0" w:color="auto"/>
              </w:divBdr>
            </w:div>
            <w:div w:id="138310653">
              <w:marLeft w:val="0"/>
              <w:marRight w:val="0"/>
              <w:marTop w:val="0"/>
              <w:marBottom w:val="0"/>
              <w:divBdr>
                <w:top w:val="none" w:sz="0" w:space="0" w:color="auto"/>
                <w:left w:val="none" w:sz="0" w:space="0" w:color="auto"/>
                <w:bottom w:val="none" w:sz="0" w:space="0" w:color="auto"/>
                <w:right w:val="none" w:sz="0" w:space="0" w:color="auto"/>
              </w:divBdr>
            </w:div>
            <w:div w:id="1851748145">
              <w:marLeft w:val="0"/>
              <w:marRight w:val="0"/>
              <w:marTop w:val="0"/>
              <w:marBottom w:val="0"/>
              <w:divBdr>
                <w:top w:val="none" w:sz="0" w:space="0" w:color="auto"/>
                <w:left w:val="none" w:sz="0" w:space="0" w:color="auto"/>
                <w:bottom w:val="none" w:sz="0" w:space="0" w:color="auto"/>
                <w:right w:val="none" w:sz="0" w:space="0" w:color="auto"/>
              </w:divBdr>
            </w:div>
            <w:div w:id="1610817955">
              <w:marLeft w:val="0"/>
              <w:marRight w:val="0"/>
              <w:marTop w:val="0"/>
              <w:marBottom w:val="0"/>
              <w:divBdr>
                <w:top w:val="none" w:sz="0" w:space="0" w:color="auto"/>
                <w:left w:val="none" w:sz="0" w:space="0" w:color="auto"/>
                <w:bottom w:val="none" w:sz="0" w:space="0" w:color="auto"/>
                <w:right w:val="none" w:sz="0" w:space="0" w:color="auto"/>
              </w:divBdr>
            </w:div>
            <w:div w:id="2110731633">
              <w:marLeft w:val="0"/>
              <w:marRight w:val="0"/>
              <w:marTop w:val="0"/>
              <w:marBottom w:val="0"/>
              <w:divBdr>
                <w:top w:val="none" w:sz="0" w:space="0" w:color="auto"/>
                <w:left w:val="none" w:sz="0" w:space="0" w:color="auto"/>
                <w:bottom w:val="none" w:sz="0" w:space="0" w:color="auto"/>
                <w:right w:val="none" w:sz="0" w:space="0" w:color="auto"/>
              </w:divBdr>
            </w:div>
            <w:div w:id="1372414503">
              <w:marLeft w:val="0"/>
              <w:marRight w:val="0"/>
              <w:marTop w:val="0"/>
              <w:marBottom w:val="0"/>
              <w:divBdr>
                <w:top w:val="none" w:sz="0" w:space="0" w:color="auto"/>
                <w:left w:val="none" w:sz="0" w:space="0" w:color="auto"/>
                <w:bottom w:val="none" w:sz="0" w:space="0" w:color="auto"/>
                <w:right w:val="none" w:sz="0" w:space="0" w:color="auto"/>
              </w:divBdr>
            </w:div>
            <w:div w:id="394165138">
              <w:marLeft w:val="0"/>
              <w:marRight w:val="0"/>
              <w:marTop w:val="0"/>
              <w:marBottom w:val="0"/>
              <w:divBdr>
                <w:top w:val="none" w:sz="0" w:space="0" w:color="auto"/>
                <w:left w:val="none" w:sz="0" w:space="0" w:color="auto"/>
                <w:bottom w:val="none" w:sz="0" w:space="0" w:color="auto"/>
                <w:right w:val="none" w:sz="0" w:space="0" w:color="auto"/>
              </w:divBdr>
            </w:div>
            <w:div w:id="1132819886">
              <w:marLeft w:val="0"/>
              <w:marRight w:val="0"/>
              <w:marTop w:val="0"/>
              <w:marBottom w:val="0"/>
              <w:divBdr>
                <w:top w:val="none" w:sz="0" w:space="0" w:color="auto"/>
                <w:left w:val="none" w:sz="0" w:space="0" w:color="auto"/>
                <w:bottom w:val="none" w:sz="0" w:space="0" w:color="auto"/>
                <w:right w:val="none" w:sz="0" w:space="0" w:color="auto"/>
              </w:divBdr>
            </w:div>
            <w:div w:id="811944888">
              <w:marLeft w:val="0"/>
              <w:marRight w:val="0"/>
              <w:marTop w:val="0"/>
              <w:marBottom w:val="0"/>
              <w:divBdr>
                <w:top w:val="none" w:sz="0" w:space="0" w:color="auto"/>
                <w:left w:val="none" w:sz="0" w:space="0" w:color="auto"/>
                <w:bottom w:val="none" w:sz="0" w:space="0" w:color="auto"/>
                <w:right w:val="none" w:sz="0" w:space="0" w:color="auto"/>
              </w:divBdr>
            </w:div>
            <w:div w:id="1569876990">
              <w:marLeft w:val="0"/>
              <w:marRight w:val="0"/>
              <w:marTop w:val="0"/>
              <w:marBottom w:val="0"/>
              <w:divBdr>
                <w:top w:val="none" w:sz="0" w:space="0" w:color="auto"/>
                <w:left w:val="none" w:sz="0" w:space="0" w:color="auto"/>
                <w:bottom w:val="none" w:sz="0" w:space="0" w:color="auto"/>
                <w:right w:val="none" w:sz="0" w:space="0" w:color="auto"/>
              </w:divBdr>
            </w:div>
            <w:div w:id="538208313">
              <w:marLeft w:val="0"/>
              <w:marRight w:val="0"/>
              <w:marTop w:val="0"/>
              <w:marBottom w:val="0"/>
              <w:divBdr>
                <w:top w:val="none" w:sz="0" w:space="0" w:color="auto"/>
                <w:left w:val="none" w:sz="0" w:space="0" w:color="auto"/>
                <w:bottom w:val="none" w:sz="0" w:space="0" w:color="auto"/>
                <w:right w:val="none" w:sz="0" w:space="0" w:color="auto"/>
              </w:divBdr>
            </w:div>
            <w:div w:id="1747802539">
              <w:marLeft w:val="0"/>
              <w:marRight w:val="0"/>
              <w:marTop w:val="0"/>
              <w:marBottom w:val="0"/>
              <w:divBdr>
                <w:top w:val="none" w:sz="0" w:space="0" w:color="auto"/>
                <w:left w:val="none" w:sz="0" w:space="0" w:color="auto"/>
                <w:bottom w:val="none" w:sz="0" w:space="0" w:color="auto"/>
                <w:right w:val="none" w:sz="0" w:space="0" w:color="auto"/>
              </w:divBdr>
            </w:div>
            <w:div w:id="691880408">
              <w:marLeft w:val="0"/>
              <w:marRight w:val="0"/>
              <w:marTop w:val="0"/>
              <w:marBottom w:val="0"/>
              <w:divBdr>
                <w:top w:val="none" w:sz="0" w:space="0" w:color="auto"/>
                <w:left w:val="none" w:sz="0" w:space="0" w:color="auto"/>
                <w:bottom w:val="none" w:sz="0" w:space="0" w:color="auto"/>
                <w:right w:val="none" w:sz="0" w:space="0" w:color="auto"/>
              </w:divBdr>
            </w:div>
            <w:div w:id="662701505">
              <w:marLeft w:val="0"/>
              <w:marRight w:val="0"/>
              <w:marTop w:val="0"/>
              <w:marBottom w:val="0"/>
              <w:divBdr>
                <w:top w:val="none" w:sz="0" w:space="0" w:color="auto"/>
                <w:left w:val="none" w:sz="0" w:space="0" w:color="auto"/>
                <w:bottom w:val="none" w:sz="0" w:space="0" w:color="auto"/>
                <w:right w:val="none" w:sz="0" w:space="0" w:color="auto"/>
              </w:divBdr>
            </w:div>
            <w:div w:id="1197425304">
              <w:marLeft w:val="0"/>
              <w:marRight w:val="0"/>
              <w:marTop w:val="0"/>
              <w:marBottom w:val="0"/>
              <w:divBdr>
                <w:top w:val="none" w:sz="0" w:space="0" w:color="auto"/>
                <w:left w:val="none" w:sz="0" w:space="0" w:color="auto"/>
                <w:bottom w:val="none" w:sz="0" w:space="0" w:color="auto"/>
                <w:right w:val="none" w:sz="0" w:space="0" w:color="auto"/>
              </w:divBdr>
            </w:div>
            <w:div w:id="1291008486">
              <w:marLeft w:val="0"/>
              <w:marRight w:val="0"/>
              <w:marTop w:val="0"/>
              <w:marBottom w:val="0"/>
              <w:divBdr>
                <w:top w:val="none" w:sz="0" w:space="0" w:color="auto"/>
                <w:left w:val="none" w:sz="0" w:space="0" w:color="auto"/>
                <w:bottom w:val="none" w:sz="0" w:space="0" w:color="auto"/>
                <w:right w:val="none" w:sz="0" w:space="0" w:color="auto"/>
              </w:divBdr>
            </w:div>
            <w:div w:id="1192306439">
              <w:marLeft w:val="0"/>
              <w:marRight w:val="0"/>
              <w:marTop w:val="0"/>
              <w:marBottom w:val="0"/>
              <w:divBdr>
                <w:top w:val="none" w:sz="0" w:space="0" w:color="auto"/>
                <w:left w:val="none" w:sz="0" w:space="0" w:color="auto"/>
                <w:bottom w:val="none" w:sz="0" w:space="0" w:color="auto"/>
                <w:right w:val="none" w:sz="0" w:space="0" w:color="auto"/>
              </w:divBdr>
            </w:div>
            <w:div w:id="1578511459">
              <w:marLeft w:val="0"/>
              <w:marRight w:val="0"/>
              <w:marTop w:val="0"/>
              <w:marBottom w:val="0"/>
              <w:divBdr>
                <w:top w:val="none" w:sz="0" w:space="0" w:color="auto"/>
                <w:left w:val="none" w:sz="0" w:space="0" w:color="auto"/>
                <w:bottom w:val="none" w:sz="0" w:space="0" w:color="auto"/>
                <w:right w:val="none" w:sz="0" w:space="0" w:color="auto"/>
              </w:divBdr>
            </w:div>
            <w:div w:id="1796438978">
              <w:marLeft w:val="0"/>
              <w:marRight w:val="0"/>
              <w:marTop w:val="0"/>
              <w:marBottom w:val="0"/>
              <w:divBdr>
                <w:top w:val="none" w:sz="0" w:space="0" w:color="auto"/>
                <w:left w:val="none" w:sz="0" w:space="0" w:color="auto"/>
                <w:bottom w:val="none" w:sz="0" w:space="0" w:color="auto"/>
                <w:right w:val="none" w:sz="0" w:space="0" w:color="auto"/>
              </w:divBdr>
            </w:div>
            <w:div w:id="1534077189">
              <w:marLeft w:val="0"/>
              <w:marRight w:val="0"/>
              <w:marTop w:val="0"/>
              <w:marBottom w:val="0"/>
              <w:divBdr>
                <w:top w:val="none" w:sz="0" w:space="0" w:color="auto"/>
                <w:left w:val="none" w:sz="0" w:space="0" w:color="auto"/>
                <w:bottom w:val="none" w:sz="0" w:space="0" w:color="auto"/>
                <w:right w:val="none" w:sz="0" w:space="0" w:color="auto"/>
              </w:divBdr>
            </w:div>
            <w:div w:id="893663541">
              <w:marLeft w:val="0"/>
              <w:marRight w:val="0"/>
              <w:marTop w:val="0"/>
              <w:marBottom w:val="0"/>
              <w:divBdr>
                <w:top w:val="none" w:sz="0" w:space="0" w:color="auto"/>
                <w:left w:val="none" w:sz="0" w:space="0" w:color="auto"/>
                <w:bottom w:val="none" w:sz="0" w:space="0" w:color="auto"/>
                <w:right w:val="none" w:sz="0" w:space="0" w:color="auto"/>
              </w:divBdr>
            </w:div>
            <w:div w:id="1152985627">
              <w:marLeft w:val="0"/>
              <w:marRight w:val="0"/>
              <w:marTop w:val="0"/>
              <w:marBottom w:val="0"/>
              <w:divBdr>
                <w:top w:val="none" w:sz="0" w:space="0" w:color="auto"/>
                <w:left w:val="none" w:sz="0" w:space="0" w:color="auto"/>
                <w:bottom w:val="none" w:sz="0" w:space="0" w:color="auto"/>
                <w:right w:val="none" w:sz="0" w:space="0" w:color="auto"/>
              </w:divBdr>
            </w:div>
            <w:div w:id="1578441318">
              <w:marLeft w:val="0"/>
              <w:marRight w:val="0"/>
              <w:marTop w:val="0"/>
              <w:marBottom w:val="0"/>
              <w:divBdr>
                <w:top w:val="none" w:sz="0" w:space="0" w:color="auto"/>
                <w:left w:val="none" w:sz="0" w:space="0" w:color="auto"/>
                <w:bottom w:val="none" w:sz="0" w:space="0" w:color="auto"/>
                <w:right w:val="none" w:sz="0" w:space="0" w:color="auto"/>
              </w:divBdr>
            </w:div>
            <w:div w:id="1400863779">
              <w:marLeft w:val="0"/>
              <w:marRight w:val="0"/>
              <w:marTop w:val="0"/>
              <w:marBottom w:val="0"/>
              <w:divBdr>
                <w:top w:val="none" w:sz="0" w:space="0" w:color="auto"/>
                <w:left w:val="none" w:sz="0" w:space="0" w:color="auto"/>
                <w:bottom w:val="none" w:sz="0" w:space="0" w:color="auto"/>
                <w:right w:val="none" w:sz="0" w:space="0" w:color="auto"/>
              </w:divBdr>
            </w:div>
            <w:div w:id="13848695">
              <w:marLeft w:val="0"/>
              <w:marRight w:val="0"/>
              <w:marTop w:val="0"/>
              <w:marBottom w:val="0"/>
              <w:divBdr>
                <w:top w:val="none" w:sz="0" w:space="0" w:color="auto"/>
                <w:left w:val="none" w:sz="0" w:space="0" w:color="auto"/>
                <w:bottom w:val="none" w:sz="0" w:space="0" w:color="auto"/>
                <w:right w:val="none" w:sz="0" w:space="0" w:color="auto"/>
              </w:divBdr>
            </w:div>
            <w:div w:id="1987933402">
              <w:marLeft w:val="0"/>
              <w:marRight w:val="0"/>
              <w:marTop w:val="0"/>
              <w:marBottom w:val="0"/>
              <w:divBdr>
                <w:top w:val="none" w:sz="0" w:space="0" w:color="auto"/>
                <w:left w:val="none" w:sz="0" w:space="0" w:color="auto"/>
                <w:bottom w:val="none" w:sz="0" w:space="0" w:color="auto"/>
                <w:right w:val="none" w:sz="0" w:space="0" w:color="auto"/>
              </w:divBdr>
            </w:div>
            <w:div w:id="207588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4405">
      <w:bodyDiv w:val="1"/>
      <w:marLeft w:val="0"/>
      <w:marRight w:val="0"/>
      <w:marTop w:val="0"/>
      <w:marBottom w:val="0"/>
      <w:divBdr>
        <w:top w:val="none" w:sz="0" w:space="0" w:color="auto"/>
        <w:left w:val="none" w:sz="0" w:space="0" w:color="auto"/>
        <w:bottom w:val="none" w:sz="0" w:space="0" w:color="auto"/>
        <w:right w:val="none" w:sz="0" w:space="0" w:color="auto"/>
      </w:divBdr>
      <w:divsChild>
        <w:div w:id="377164122">
          <w:marLeft w:val="0"/>
          <w:marRight w:val="0"/>
          <w:marTop w:val="0"/>
          <w:marBottom w:val="0"/>
          <w:divBdr>
            <w:top w:val="none" w:sz="0" w:space="0" w:color="auto"/>
            <w:left w:val="none" w:sz="0" w:space="0" w:color="auto"/>
            <w:bottom w:val="none" w:sz="0" w:space="0" w:color="auto"/>
            <w:right w:val="none" w:sz="0" w:space="0" w:color="auto"/>
          </w:divBdr>
          <w:divsChild>
            <w:div w:id="527454817">
              <w:marLeft w:val="0"/>
              <w:marRight w:val="0"/>
              <w:marTop w:val="0"/>
              <w:marBottom w:val="0"/>
              <w:divBdr>
                <w:top w:val="none" w:sz="0" w:space="0" w:color="auto"/>
                <w:left w:val="none" w:sz="0" w:space="0" w:color="auto"/>
                <w:bottom w:val="none" w:sz="0" w:space="0" w:color="auto"/>
                <w:right w:val="none" w:sz="0" w:space="0" w:color="auto"/>
              </w:divBdr>
            </w:div>
            <w:div w:id="1645043741">
              <w:marLeft w:val="0"/>
              <w:marRight w:val="0"/>
              <w:marTop w:val="0"/>
              <w:marBottom w:val="0"/>
              <w:divBdr>
                <w:top w:val="none" w:sz="0" w:space="0" w:color="auto"/>
                <w:left w:val="none" w:sz="0" w:space="0" w:color="auto"/>
                <w:bottom w:val="none" w:sz="0" w:space="0" w:color="auto"/>
                <w:right w:val="none" w:sz="0" w:space="0" w:color="auto"/>
              </w:divBdr>
            </w:div>
            <w:div w:id="1319571912">
              <w:marLeft w:val="0"/>
              <w:marRight w:val="0"/>
              <w:marTop w:val="0"/>
              <w:marBottom w:val="0"/>
              <w:divBdr>
                <w:top w:val="none" w:sz="0" w:space="0" w:color="auto"/>
                <w:left w:val="none" w:sz="0" w:space="0" w:color="auto"/>
                <w:bottom w:val="none" w:sz="0" w:space="0" w:color="auto"/>
                <w:right w:val="none" w:sz="0" w:space="0" w:color="auto"/>
              </w:divBdr>
            </w:div>
            <w:div w:id="681737298">
              <w:marLeft w:val="0"/>
              <w:marRight w:val="0"/>
              <w:marTop w:val="0"/>
              <w:marBottom w:val="0"/>
              <w:divBdr>
                <w:top w:val="none" w:sz="0" w:space="0" w:color="auto"/>
                <w:left w:val="none" w:sz="0" w:space="0" w:color="auto"/>
                <w:bottom w:val="none" w:sz="0" w:space="0" w:color="auto"/>
                <w:right w:val="none" w:sz="0" w:space="0" w:color="auto"/>
              </w:divBdr>
            </w:div>
            <w:div w:id="288361296">
              <w:marLeft w:val="0"/>
              <w:marRight w:val="0"/>
              <w:marTop w:val="0"/>
              <w:marBottom w:val="0"/>
              <w:divBdr>
                <w:top w:val="none" w:sz="0" w:space="0" w:color="auto"/>
                <w:left w:val="none" w:sz="0" w:space="0" w:color="auto"/>
                <w:bottom w:val="none" w:sz="0" w:space="0" w:color="auto"/>
                <w:right w:val="none" w:sz="0" w:space="0" w:color="auto"/>
              </w:divBdr>
            </w:div>
            <w:div w:id="2113082823">
              <w:marLeft w:val="0"/>
              <w:marRight w:val="0"/>
              <w:marTop w:val="0"/>
              <w:marBottom w:val="0"/>
              <w:divBdr>
                <w:top w:val="none" w:sz="0" w:space="0" w:color="auto"/>
                <w:left w:val="none" w:sz="0" w:space="0" w:color="auto"/>
                <w:bottom w:val="none" w:sz="0" w:space="0" w:color="auto"/>
                <w:right w:val="none" w:sz="0" w:space="0" w:color="auto"/>
              </w:divBdr>
            </w:div>
            <w:div w:id="1953591137">
              <w:marLeft w:val="0"/>
              <w:marRight w:val="0"/>
              <w:marTop w:val="0"/>
              <w:marBottom w:val="0"/>
              <w:divBdr>
                <w:top w:val="none" w:sz="0" w:space="0" w:color="auto"/>
                <w:left w:val="none" w:sz="0" w:space="0" w:color="auto"/>
                <w:bottom w:val="none" w:sz="0" w:space="0" w:color="auto"/>
                <w:right w:val="none" w:sz="0" w:space="0" w:color="auto"/>
              </w:divBdr>
            </w:div>
            <w:div w:id="2001884345">
              <w:marLeft w:val="0"/>
              <w:marRight w:val="0"/>
              <w:marTop w:val="0"/>
              <w:marBottom w:val="0"/>
              <w:divBdr>
                <w:top w:val="none" w:sz="0" w:space="0" w:color="auto"/>
                <w:left w:val="none" w:sz="0" w:space="0" w:color="auto"/>
                <w:bottom w:val="none" w:sz="0" w:space="0" w:color="auto"/>
                <w:right w:val="none" w:sz="0" w:space="0" w:color="auto"/>
              </w:divBdr>
            </w:div>
            <w:div w:id="1754811139">
              <w:marLeft w:val="0"/>
              <w:marRight w:val="0"/>
              <w:marTop w:val="0"/>
              <w:marBottom w:val="0"/>
              <w:divBdr>
                <w:top w:val="none" w:sz="0" w:space="0" w:color="auto"/>
                <w:left w:val="none" w:sz="0" w:space="0" w:color="auto"/>
                <w:bottom w:val="none" w:sz="0" w:space="0" w:color="auto"/>
                <w:right w:val="none" w:sz="0" w:space="0" w:color="auto"/>
              </w:divBdr>
            </w:div>
            <w:div w:id="1311786223">
              <w:marLeft w:val="0"/>
              <w:marRight w:val="0"/>
              <w:marTop w:val="0"/>
              <w:marBottom w:val="0"/>
              <w:divBdr>
                <w:top w:val="none" w:sz="0" w:space="0" w:color="auto"/>
                <w:left w:val="none" w:sz="0" w:space="0" w:color="auto"/>
                <w:bottom w:val="none" w:sz="0" w:space="0" w:color="auto"/>
                <w:right w:val="none" w:sz="0" w:space="0" w:color="auto"/>
              </w:divBdr>
            </w:div>
            <w:div w:id="693308528">
              <w:marLeft w:val="0"/>
              <w:marRight w:val="0"/>
              <w:marTop w:val="0"/>
              <w:marBottom w:val="0"/>
              <w:divBdr>
                <w:top w:val="none" w:sz="0" w:space="0" w:color="auto"/>
                <w:left w:val="none" w:sz="0" w:space="0" w:color="auto"/>
                <w:bottom w:val="none" w:sz="0" w:space="0" w:color="auto"/>
                <w:right w:val="none" w:sz="0" w:space="0" w:color="auto"/>
              </w:divBdr>
            </w:div>
            <w:div w:id="850488119">
              <w:marLeft w:val="0"/>
              <w:marRight w:val="0"/>
              <w:marTop w:val="0"/>
              <w:marBottom w:val="0"/>
              <w:divBdr>
                <w:top w:val="none" w:sz="0" w:space="0" w:color="auto"/>
                <w:left w:val="none" w:sz="0" w:space="0" w:color="auto"/>
                <w:bottom w:val="none" w:sz="0" w:space="0" w:color="auto"/>
                <w:right w:val="none" w:sz="0" w:space="0" w:color="auto"/>
              </w:divBdr>
            </w:div>
            <w:div w:id="1103262968">
              <w:marLeft w:val="0"/>
              <w:marRight w:val="0"/>
              <w:marTop w:val="0"/>
              <w:marBottom w:val="0"/>
              <w:divBdr>
                <w:top w:val="none" w:sz="0" w:space="0" w:color="auto"/>
                <w:left w:val="none" w:sz="0" w:space="0" w:color="auto"/>
                <w:bottom w:val="none" w:sz="0" w:space="0" w:color="auto"/>
                <w:right w:val="none" w:sz="0" w:space="0" w:color="auto"/>
              </w:divBdr>
            </w:div>
            <w:div w:id="1748111328">
              <w:marLeft w:val="0"/>
              <w:marRight w:val="0"/>
              <w:marTop w:val="0"/>
              <w:marBottom w:val="0"/>
              <w:divBdr>
                <w:top w:val="none" w:sz="0" w:space="0" w:color="auto"/>
                <w:left w:val="none" w:sz="0" w:space="0" w:color="auto"/>
                <w:bottom w:val="none" w:sz="0" w:space="0" w:color="auto"/>
                <w:right w:val="none" w:sz="0" w:space="0" w:color="auto"/>
              </w:divBdr>
            </w:div>
            <w:div w:id="563294903">
              <w:marLeft w:val="0"/>
              <w:marRight w:val="0"/>
              <w:marTop w:val="0"/>
              <w:marBottom w:val="0"/>
              <w:divBdr>
                <w:top w:val="none" w:sz="0" w:space="0" w:color="auto"/>
                <w:left w:val="none" w:sz="0" w:space="0" w:color="auto"/>
                <w:bottom w:val="none" w:sz="0" w:space="0" w:color="auto"/>
                <w:right w:val="none" w:sz="0" w:space="0" w:color="auto"/>
              </w:divBdr>
            </w:div>
            <w:div w:id="878476380">
              <w:marLeft w:val="0"/>
              <w:marRight w:val="0"/>
              <w:marTop w:val="0"/>
              <w:marBottom w:val="0"/>
              <w:divBdr>
                <w:top w:val="none" w:sz="0" w:space="0" w:color="auto"/>
                <w:left w:val="none" w:sz="0" w:space="0" w:color="auto"/>
                <w:bottom w:val="none" w:sz="0" w:space="0" w:color="auto"/>
                <w:right w:val="none" w:sz="0" w:space="0" w:color="auto"/>
              </w:divBdr>
            </w:div>
            <w:div w:id="1908033362">
              <w:marLeft w:val="0"/>
              <w:marRight w:val="0"/>
              <w:marTop w:val="0"/>
              <w:marBottom w:val="0"/>
              <w:divBdr>
                <w:top w:val="none" w:sz="0" w:space="0" w:color="auto"/>
                <w:left w:val="none" w:sz="0" w:space="0" w:color="auto"/>
                <w:bottom w:val="none" w:sz="0" w:space="0" w:color="auto"/>
                <w:right w:val="none" w:sz="0" w:space="0" w:color="auto"/>
              </w:divBdr>
            </w:div>
            <w:div w:id="691959023">
              <w:marLeft w:val="0"/>
              <w:marRight w:val="0"/>
              <w:marTop w:val="0"/>
              <w:marBottom w:val="0"/>
              <w:divBdr>
                <w:top w:val="none" w:sz="0" w:space="0" w:color="auto"/>
                <w:left w:val="none" w:sz="0" w:space="0" w:color="auto"/>
                <w:bottom w:val="none" w:sz="0" w:space="0" w:color="auto"/>
                <w:right w:val="none" w:sz="0" w:space="0" w:color="auto"/>
              </w:divBdr>
            </w:div>
            <w:div w:id="532227067">
              <w:marLeft w:val="0"/>
              <w:marRight w:val="0"/>
              <w:marTop w:val="0"/>
              <w:marBottom w:val="0"/>
              <w:divBdr>
                <w:top w:val="none" w:sz="0" w:space="0" w:color="auto"/>
                <w:left w:val="none" w:sz="0" w:space="0" w:color="auto"/>
                <w:bottom w:val="none" w:sz="0" w:space="0" w:color="auto"/>
                <w:right w:val="none" w:sz="0" w:space="0" w:color="auto"/>
              </w:divBdr>
            </w:div>
            <w:div w:id="1819683134">
              <w:marLeft w:val="0"/>
              <w:marRight w:val="0"/>
              <w:marTop w:val="0"/>
              <w:marBottom w:val="0"/>
              <w:divBdr>
                <w:top w:val="none" w:sz="0" w:space="0" w:color="auto"/>
                <w:left w:val="none" w:sz="0" w:space="0" w:color="auto"/>
                <w:bottom w:val="none" w:sz="0" w:space="0" w:color="auto"/>
                <w:right w:val="none" w:sz="0" w:space="0" w:color="auto"/>
              </w:divBdr>
            </w:div>
            <w:div w:id="1157962090">
              <w:marLeft w:val="0"/>
              <w:marRight w:val="0"/>
              <w:marTop w:val="0"/>
              <w:marBottom w:val="0"/>
              <w:divBdr>
                <w:top w:val="none" w:sz="0" w:space="0" w:color="auto"/>
                <w:left w:val="none" w:sz="0" w:space="0" w:color="auto"/>
                <w:bottom w:val="none" w:sz="0" w:space="0" w:color="auto"/>
                <w:right w:val="none" w:sz="0" w:space="0" w:color="auto"/>
              </w:divBdr>
            </w:div>
            <w:div w:id="265693587">
              <w:marLeft w:val="0"/>
              <w:marRight w:val="0"/>
              <w:marTop w:val="0"/>
              <w:marBottom w:val="0"/>
              <w:divBdr>
                <w:top w:val="none" w:sz="0" w:space="0" w:color="auto"/>
                <w:left w:val="none" w:sz="0" w:space="0" w:color="auto"/>
                <w:bottom w:val="none" w:sz="0" w:space="0" w:color="auto"/>
                <w:right w:val="none" w:sz="0" w:space="0" w:color="auto"/>
              </w:divBdr>
            </w:div>
            <w:div w:id="87427893">
              <w:marLeft w:val="0"/>
              <w:marRight w:val="0"/>
              <w:marTop w:val="0"/>
              <w:marBottom w:val="0"/>
              <w:divBdr>
                <w:top w:val="none" w:sz="0" w:space="0" w:color="auto"/>
                <w:left w:val="none" w:sz="0" w:space="0" w:color="auto"/>
                <w:bottom w:val="none" w:sz="0" w:space="0" w:color="auto"/>
                <w:right w:val="none" w:sz="0" w:space="0" w:color="auto"/>
              </w:divBdr>
            </w:div>
            <w:div w:id="2012100529">
              <w:marLeft w:val="0"/>
              <w:marRight w:val="0"/>
              <w:marTop w:val="0"/>
              <w:marBottom w:val="0"/>
              <w:divBdr>
                <w:top w:val="none" w:sz="0" w:space="0" w:color="auto"/>
                <w:left w:val="none" w:sz="0" w:space="0" w:color="auto"/>
                <w:bottom w:val="none" w:sz="0" w:space="0" w:color="auto"/>
                <w:right w:val="none" w:sz="0" w:space="0" w:color="auto"/>
              </w:divBdr>
            </w:div>
            <w:div w:id="679696641">
              <w:marLeft w:val="0"/>
              <w:marRight w:val="0"/>
              <w:marTop w:val="0"/>
              <w:marBottom w:val="0"/>
              <w:divBdr>
                <w:top w:val="none" w:sz="0" w:space="0" w:color="auto"/>
                <w:left w:val="none" w:sz="0" w:space="0" w:color="auto"/>
                <w:bottom w:val="none" w:sz="0" w:space="0" w:color="auto"/>
                <w:right w:val="none" w:sz="0" w:space="0" w:color="auto"/>
              </w:divBdr>
            </w:div>
            <w:div w:id="809320691">
              <w:marLeft w:val="0"/>
              <w:marRight w:val="0"/>
              <w:marTop w:val="0"/>
              <w:marBottom w:val="0"/>
              <w:divBdr>
                <w:top w:val="none" w:sz="0" w:space="0" w:color="auto"/>
                <w:left w:val="none" w:sz="0" w:space="0" w:color="auto"/>
                <w:bottom w:val="none" w:sz="0" w:space="0" w:color="auto"/>
                <w:right w:val="none" w:sz="0" w:space="0" w:color="auto"/>
              </w:divBdr>
            </w:div>
            <w:div w:id="1169370655">
              <w:marLeft w:val="0"/>
              <w:marRight w:val="0"/>
              <w:marTop w:val="0"/>
              <w:marBottom w:val="0"/>
              <w:divBdr>
                <w:top w:val="none" w:sz="0" w:space="0" w:color="auto"/>
                <w:left w:val="none" w:sz="0" w:space="0" w:color="auto"/>
                <w:bottom w:val="none" w:sz="0" w:space="0" w:color="auto"/>
                <w:right w:val="none" w:sz="0" w:space="0" w:color="auto"/>
              </w:divBdr>
            </w:div>
            <w:div w:id="2002154493">
              <w:marLeft w:val="0"/>
              <w:marRight w:val="0"/>
              <w:marTop w:val="0"/>
              <w:marBottom w:val="0"/>
              <w:divBdr>
                <w:top w:val="none" w:sz="0" w:space="0" w:color="auto"/>
                <w:left w:val="none" w:sz="0" w:space="0" w:color="auto"/>
                <w:bottom w:val="none" w:sz="0" w:space="0" w:color="auto"/>
                <w:right w:val="none" w:sz="0" w:space="0" w:color="auto"/>
              </w:divBdr>
            </w:div>
            <w:div w:id="1281717033">
              <w:marLeft w:val="0"/>
              <w:marRight w:val="0"/>
              <w:marTop w:val="0"/>
              <w:marBottom w:val="0"/>
              <w:divBdr>
                <w:top w:val="none" w:sz="0" w:space="0" w:color="auto"/>
                <w:left w:val="none" w:sz="0" w:space="0" w:color="auto"/>
                <w:bottom w:val="none" w:sz="0" w:space="0" w:color="auto"/>
                <w:right w:val="none" w:sz="0" w:space="0" w:color="auto"/>
              </w:divBdr>
            </w:div>
            <w:div w:id="685443369">
              <w:marLeft w:val="0"/>
              <w:marRight w:val="0"/>
              <w:marTop w:val="0"/>
              <w:marBottom w:val="0"/>
              <w:divBdr>
                <w:top w:val="none" w:sz="0" w:space="0" w:color="auto"/>
                <w:left w:val="none" w:sz="0" w:space="0" w:color="auto"/>
                <w:bottom w:val="none" w:sz="0" w:space="0" w:color="auto"/>
                <w:right w:val="none" w:sz="0" w:space="0" w:color="auto"/>
              </w:divBdr>
            </w:div>
            <w:div w:id="1875533249">
              <w:marLeft w:val="0"/>
              <w:marRight w:val="0"/>
              <w:marTop w:val="0"/>
              <w:marBottom w:val="0"/>
              <w:divBdr>
                <w:top w:val="none" w:sz="0" w:space="0" w:color="auto"/>
                <w:left w:val="none" w:sz="0" w:space="0" w:color="auto"/>
                <w:bottom w:val="none" w:sz="0" w:space="0" w:color="auto"/>
                <w:right w:val="none" w:sz="0" w:space="0" w:color="auto"/>
              </w:divBdr>
            </w:div>
            <w:div w:id="1553692138">
              <w:marLeft w:val="0"/>
              <w:marRight w:val="0"/>
              <w:marTop w:val="0"/>
              <w:marBottom w:val="0"/>
              <w:divBdr>
                <w:top w:val="none" w:sz="0" w:space="0" w:color="auto"/>
                <w:left w:val="none" w:sz="0" w:space="0" w:color="auto"/>
                <w:bottom w:val="none" w:sz="0" w:space="0" w:color="auto"/>
                <w:right w:val="none" w:sz="0" w:space="0" w:color="auto"/>
              </w:divBdr>
            </w:div>
            <w:div w:id="886794105">
              <w:marLeft w:val="0"/>
              <w:marRight w:val="0"/>
              <w:marTop w:val="0"/>
              <w:marBottom w:val="0"/>
              <w:divBdr>
                <w:top w:val="none" w:sz="0" w:space="0" w:color="auto"/>
                <w:left w:val="none" w:sz="0" w:space="0" w:color="auto"/>
                <w:bottom w:val="none" w:sz="0" w:space="0" w:color="auto"/>
                <w:right w:val="none" w:sz="0" w:space="0" w:color="auto"/>
              </w:divBdr>
            </w:div>
            <w:div w:id="991565307">
              <w:marLeft w:val="0"/>
              <w:marRight w:val="0"/>
              <w:marTop w:val="0"/>
              <w:marBottom w:val="0"/>
              <w:divBdr>
                <w:top w:val="none" w:sz="0" w:space="0" w:color="auto"/>
                <w:left w:val="none" w:sz="0" w:space="0" w:color="auto"/>
                <w:bottom w:val="none" w:sz="0" w:space="0" w:color="auto"/>
                <w:right w:val="none" w:sz="0" w:space="0" w:color="auto"/>
              </w:divBdr>
            </w:div>
            <w:div w:id="1073167125">
              <w:marLeft w:val="0"/>
              <w:marRight w:val="0"/>
              <w:marTop w:val="0"/>
              <w:marBottom w:val="0"/>
              <w:divBdr>
                <w:top w:val="none" w:sz="0" w:space="0" w:color="auto"/>
                <w:left w:val="none" w:sz="0" w:space="0" w:color="auto"/>
                <w:bottom w:val="none" w:sz="0" w:space="0" w:color="auto"/>
                <w:right w:val="none" w:sz="0" w:space="0" w:color="auto"/>
              </w:divBdr>
            </w:div>
            <w:div w:id="1040284398">
              <w:marLeft w:val="0"/>
              <w:marRight w:val="0"/>
              <w:marTop w:val="0"/>
              <w:marBottom w:val="0"/>
              <w:divBdr>
                <w:top w:val="none" w:sz="0" w:space="0" w:color="auto"/>
                <w:left w:val="none" w:sz="0" w:space="0" w:color="auto"/>
                <w:bottom w:val="none" w:sz="0" w:space="0" w:color="auto"/>
                <w:right w:val="none" w:sz="0" w:space="0" w:color="auto"/>
              </w:divBdr>
            </w:div>
            <w:div w:id="841893382">
              <w:marLeft w:val="0"/>
              <w:marRight w:val="0"/>
              <w:marTop w:val="0"/>
              <w:marBottom w:val="0"/>
              <w:divBdr>
                <w:top w:val="none" w:sz="0" w:space="0" w:color="auto"/>
                <w:left w:val="none" w:sz="0" w:space="0" w:color="auto"/>
                <w:bottom w:val="none" w:sz="0" w:space="0" w:color="auto"/>
                <w:right w:val="none" w:sz="0" w:space="0" w:color="auto"/>
              </w:divBdr>
            </w:div>
            <w:div w:id="2088922282">
              <w:marLeft w:val="0"/>
              <w:marRight w:val="0"/>
              <w:marTop w:val="0"/>
              <w:marBottom w:val="0"/>
              <w:divBdr>
                <w:top w:val="none" w:sz="0" w:space="0" w:color="auto"/>
                <w:left w:val="none" w:sz="0" w:space="0" w:color="auto"/>
                <w:bottom w:val="none" w:sz="0" w:space="0" w:color="auto"/>
                <w:right w:val="none" w:sz="0" w:space="0" w:color="auto"/>
              </w:divBdr>
            </w:div>
            <w:div w:id="1827433766">
              <w:marLeft w:val="0"/>
              <w:marRight w:val="0"/>
              <w:marTop w:val="0"/>
              <w:marBottom w:val="0"/>
              <w:divBdr>
                <w:top w:val="none" w:sz="0" w:space="0" w:color="auto"/>
                <w:left w:val="none" w:sz="0" w:space="0" w:color="auto"/>
                <w:bottom w:val="none" w:sz="0" w:space="0" w:color="auto"/>
                <w:right w:val="none" w:sz="0" w:space="0" w:color="auto"/>
              </w:divBdr>
            </w:div>
            <w:div w:id="101272010">
              <w:marLeft w:val="0"/>
              <w:marRight w:val="0"/>
              <w:marTop w:val="0"/>
              <w:marBottom w:val="0"/>
              <w:divBdr>
                <w:top w:val="none" w:sz="0" w:space="0" w:color="auto"/>
                <w:left w:val="none" w:sz="0" w:space="0" w:color="auto"/>
                <w:bottom w:val="none" w:sz="0" w:space="0" w:color="auto"/>
                <w:right w:val="none" w:sz="0" w:space="0" w:color="auto"/>
              </w:divBdr>
            </w:div>
            <w:div w:id="1597447348">
              <w:marLeft w:val="0"/>
              <w:marRight w:val="0"/>
              <w:marTop w:val="0"/>
              <w:marBottom w:val="0"/>
              <w:divBdr>
                <w:top w:val="none" w:sz="0" w:space="0" w:color="auto"/>
                <w:left w:val="none" w:sz="0" w:space="0" w:color="auto"/>
                <w:bottom w:val="none" w:sz="0" w:space="0" w:color="auto"/>
                <w:right w:val="none" w:sz="0" w:space="0" w:color="auto"/>
              </w:divBdr>
            </w:div>
            <w:div w:id="671033394">
              <w:marLeft w:val="0"/>
              <w:marRight w:val="0"/>
              <w:marTop w:val="0"/>
              <w:marBottom w:val="0"/>
              <w:divBdr>
                <w:top w:val="none" w:sz="0" w:space="0" w:color="auto"/>
                <w:left w:val="none" w:sz="0" w:space="0" w:color="auto"/>
                <w:bottom w:val="none" w:sz="0" w:space="0" w:color="auto"/>
                <w:right w:val="none" w:sz="0" w:space="0" w:color="auto"/>
              </w:divBdr>
            </w:div>
            <w:div w:id="273488620">
              <w:marLeft w:val="0"/>
              <w:marRight w:val="0"/>
              <w:marTop w:val="0"/>
              <w:marBottom w:val="0"/>
              <w:divBdr>
                <w:top w:val="none" w:sz="0" w:space="0" w:color="auto"/>
                <w:left w:val="none" w:sz="0" w:space="0" w:color="auto"/>
                <w:bottom w:val="none" w:sz="0" w:space="0" w:color="auto"/>
                <w:right w:val="none" w:sz="0" w:space="0" w:color="auto"/>
              </w:divBdr>
            </w:div>
            <w:div w:id="1690109421">
              <w:marLeft w:val="0"/>
              <w:marRight w:val="0"/>
              <w:marTop w:val="0"/>
              <w:marBottom w:val="0"/>
              <w:divBdr>
                <w:top w:val="none" w:sz="0" w:space="0" w:color="auto"/>
                <w:left w:val="none" w:sz="0" w:space="0" w:color="auto"/>
                <w:bottom w:val="none" w:sz="0" w:space="0" w:color="auto"/>
                <w:right w:val="none" w:sz="0" w:space="0" w:color="auto"/>
              </w:divBdr>
            </w:div>
            <w:div w:id="1565876312">
              <w:marLeft w:val="0"/>
              <w:marRight w:val="0"/>
              <w:marTop w:val="0"/>
              <w:marBottom w:val="0"/>
              <w:divBdr>
                <w:top w:val="none" w:sz="0" w:space="0" w:color="auto"/>
                <w:left w:val="none" w:sz="0" w:space="0" w:color="auto"/>
                <w:bottom w:val="none" w:sz="0" w:space="0" w:color="auto"/>
                <w:right w:val="none" w:sz="0" w:space="0" w:color="auto"/>
              </w:divBdr>
            </w:div>
            <w:div w:id="563570701">
              <w:marLeft w:val="0"/>
              <w:marRight w:val="0"/>
              <w:marTop w:val="0"/>
              <w:marBottom w:val="0"/>
              <w:divBdr>
                <w:top w:val="none" w:sz="0" w:space="0" w:color="auto"/>
                <w:left w:val="none" w:sz="0" w:space="0" w:color="auto"/>
                <w:bottom w:val="none" w:sz="0" w:space="0" w:color="auto"/>
                <w:right w:val="none" w:sz="0" w:space="0" w:color="auto"/>
              </w:divBdr>
            </w:div>
            <w:div w:id="1869829815">
              <w:marLeft w:val="0"/>
              <w:marRight w:val="0"/>
              <w:marTop w:val="0"/>
              <w:marBottom w:val="0"/>
              <w:divBdr>
                <w:top w:val="none" w:sz="0" w:space="0" w:color="auto"/>
                <w:left w:val="none" w:sz="0" w:space="0" w:color="auto"/>
                <w:bottom w:val="none" w:sz="0" w:space="0" w:color="auto"/>
                <w:right w:val="none" w:sz="0" w:space="0" w:color="auto"/>
              </w:divBdr>
            </w:div>
            <w:div w:id="1167281732">
              <w:marLeft w:val="0"/>
              <w:marRight w:val="0"/>
              <w:marTop w:val="0"/>
              <w:marBottom w:val="0"/>
              <w:divBdr>
                <w:top w:val="none" w:sz="0" w:space="0" w:color="auto"/>
                <w:left w:val="none" w:sz="0" w:space="0" w:color="auto"/>
                <w:bottom w:val="none" w:sz="0" w:space="0" w:color="auto"/>
                <w:right w:val="none" w:sz="0" w:space="0" w:color="auto"/>
              </w:divBdr>
            </w:div>
            <w:div w:id="836925251">
              <w:marLeft w:val="0"/>
              <w:marRight w:val="0"/>
              <w:marTop w:val="0"/>
              <w:marBottom w:val="0"/>
              <w:divBdr>
                <w:top w:val="none" w:sz="0" w:space="0" w:color="auto"/>
                <w:left w:val="none" w:sz="0" w:space="0" w:color="auto"/>
                <w:bottom w:val="none" w:sz="0" w:space="0" w:color="auto"/>
                <w:right w:val="none" w:sz="0" w:space="0" w:color="auto"/>
              </w:divBdr>
            </w:div>
            <w:div w:id="1950896464">
              <w:marLeft w:val="0"/>
              <w:marRight w:val="0"/>
              <w:marTop w:val="0"/>
              <w:marBottom w:val="0"/>
              <w:divBdr>
                <w:top w:val="none" w:sz="0" w:space="0" w:color="auto"/>
                <w:left w:val="none" w:sz="0" w:space="0" w:color="auto"/>
                <w:bottom w:val="none" w:sz="0" w:space="0" w:color="auto"/>
                <w:right w:val="none" w:sz="0" w:space="0" w:color="auto"/>
              </w:divBdr>
            </w:div>
            <w:div w:id="150753735">
              <w:marLeft w:val="0"/>
              <w:marRight w:val="0"/>
              <w:marTop w:val="0"/>
              <w:marBottom w:val="0"/>
              <w:divBdr>
                <w:top w:val="none" w:sz="0" w:space="0" w:color="auto"/>
                <w:left w:val="none" w:sz="0" w:space="0" w:color="auto"/>
                <w:bottom w:val="none" w:sz="0" w:space="0" w:color="auto"/>
                <w:right w:val="none" w:sz="0" w:space="0" w:color="auto"/>
              </w:divBdr>
            </w:div>
            <w:div w:id="1611207907">
              <w:marLeft w:val="0"/>
              <w:marRight w:val="0"/>
              <w:marTop w:val="0"/>
              <w:marBottom w:val="0"/>
              <w:divBdr>
                <w:top w:val="none" w:sz="0" w:space="0" w:color="auto"/>
                <w:left w:val="none" w:sz="0" w:space="0" w:color="auto"/>
                <w:bottom w:val="none" w:sz="0" w:space="0" w:color="auto"/>
                <w:right w:val="none" w:sz="0" w:space="0" w:color="auto"/>
              </w:divBdr>
            </w:div>
            <w:div w:id="1143694342">
              <w:marLeft w:val="0"/>
              <w:marRight w:val="0"/>
              <w:marTop w:val="0"/>
              <w:marBottom w:val="0"/>
              <w:divBdr>
                <w:top w:val="none" w:sz="0" w:space="0" w:color="auto"/>
                <w:left w:val="none" w:sz="0" w:space="0" w:color="auto"/>
                <w:bottom w:val="none" w:sz="0" w:space="0" w:color="auto"/>
                <w:right w:val="none" w:sz="0" w:space="0" w:color="auto"/>
              </w:divBdr>
            </w:div>
            <w:div w:id="1516647114">
              <w:marLeft w:val="0"/>
              <w:marRight w:val="0"/>
              <w:marTop w:val="0"/>
              <w:marBottom w:val="0"/>
              <w:divBdr>
                <w:top w:val="none" w:sz="0" w:space="0" w:color="auto"/>
                <w:left w:val="none" w:sz="0" w:space="0" w:color="auto"/>
                <w:bottom w:val="none" w:sz="0" w:space="0" w:color="auto"/>
                <w:right w:val="none" w:sz="0" w:space="0" w:color="auto"/>
              </w:divBdr>
            </w:div>
            <w:div w:id="2052536563">
              <w:marLeft w:val="0"/>
              <w:marRight w:val="0"/>
              <w:marTop w:val="0"/>
              <w:marBottom w:val="0"/>
              <w:divBdr>
                <w:top w:val="none" w:sz="0" w:space="0" w:color="auto"/>
                <w:left w:val="none" w:sz="0" w:space="0" w:color="auto"/>
                <w:bottom w:val="none" w:sz="0" w:space="0" w:color="auto"/>
                <w:right w:val="none" w:sz="0" w:space="0" w:color="auto"/>
              </w:divBdr>
            </w:div>
            <w:div w:id="1714384037">
              <w:marLeft w:val="0"/>
              <w:marRight w:val="0"/>
              <w:marTop w:val="0"/>
              <w:marBottom w:val="0"/>
              <w:divBdr>
                <w:top w:val="none" w:sz="0" w:space="0" w:color="auto"/>
                <w:left w:val="none" w:sz="0" w:space="0" w:color="auto"/>
                <w:bottom w:val="none" w:sz="0" w:space="0" w:color="auto"/>
                <w:right w:val="none" w:sz="0" w:space="0" w:color="auto"/>
              </w:divBdr>
            </w:div>
            <w:div w:id="438642645">
              <w:marLeft w:val="0"/>
              <w:marRight w:val="0"/>
              <w:marTop w:val="0"/>
              <w:marBottom w:val="0"/>
              <w:divBdr>
                <w:top w:val="none" w:sz="0" w:space="0" w:color="auto"/>
                <w:left w:val="none" w:sz="0" w:space="0" w:color="auto"/>
                <w:bottom w:val="none" w:sz="0" w:space="0" w:color="auto"/>
                <w:right w:val="none" w:sz="0" w:space="0" w:color="auto"/>
              </w:divBdr>
            </w:div>
            <w:div w:id="614362606">
              <w:marLeft w:val="0"/>
              <w:marRight w:val="0"/>
              <w:marTop w:val="0"/>
              <w:marBottom w:val="0"/>
              <w:divBdr>
                <w:top w:val="none" w:sz="0" w:space="0" w:color="auto"/>
                <w:left w:val="none" w:sz="0" w:space="0" w:color="auto"/>
                <w:bottom w:val="none" w:sz="0" w:space="0" w:color="auto"/>
                <w:right w:val="none" w:sz="0" w:space="0" w:color="auto"/>
              </w:divBdr>
            </w:div>
            <w:div w:id="1563784607">
              <w:marLeft w:val="0"/>
              <w:marRight w:val="0"/>
              <w:marTop w:val="0"/>
              <w:marBottom w:val="0"/>
              <w:divBdr>
                <w:top w:val="none" w:sz="0" w:space="0" w:color="auto"/>
                <w:left w:val="none" w:sz="0" w:space="0" w:color="auto"/>
                <w:bottom w:val="none" w:sz="0" w:space="0" w:color="auto"/>
                <w:right w:val="none" w:sz="0" w:space="0" w:color="auto"/>
              </w:divBdr>
            </w:div>
            <w:div w:id="2047636143">
              <w:marLeft w:val="0"/>
              <w:marRight w:val="0"/>
              <w:marTop w:val="0"/>
              <w:marBottom w:val="0"/>
              <w:divBdr>
                <w:top w:val="none" w:sz="0" w:space="0" w:color="auto"/>
                <w:left w:val="none" w:sz="0" w:space="0" w:color="auto"/>
                <w:bottom w:val="none" w:sz="0" w:space="0" w:color="auto"/>
                <w:right w:val="none" w:sz="0" w:space="0" w:color="auto"/>
              </w:divBdr>
            </w:div>
            <w:div w:id="1085343443">
              <w:marLeft w:val="0"/>
              <w:marRight w:val="0"/>
              <w:marTop w:val="0"/>
              <w:marBottom w:val="0"/>
              <w:divBdr>
                <w:top w:val="none" w:sz="0" w:space="0" w:color="auto"/>
                <w:left w:val="none" w:sz="0" w:space="0" w:color="auto"/>
                <w:bottom w:val="none" w:sz="0" w:space="0" w:color="auto"/>
                <w:right w:val="none" w:sz="0" w:space="0" w:color="auto"/>
              </w:divBdr>
            </w:div>
            <w:div w:id="1338075355">
              <w:marLeft w:val="0"/>
              <w:marRight w:val="0"/>
              <w:marTop w:val="0"/>
              <w:marBottom w:val="0"/>
              <w:divBdr>
                <w:top w:val="none" w:sz="0" w:space="0" w:color="auto"/>
                <w:left w:val="none" w:sz="0" w:space="0" w:color="auto"/>
                <w:bottom w:val="none" w:sz="0" w:space="0" w:color="auto"/>
                <w:right w:val="none" w:sz="0" w:space="0" w:color="auto"/>
              </w:divBdr>
            </w:div>
            <w:div w:id="1020624727">
              <w:marLeft w:val="0"/>
              <w:marRight w:val="0"/>
              <w:marTop w:val="0"/>
              <w:marBottom w:val="0"/>
              <w:divBdr>
                <w:top w:val="none" w:sz="0" w:space="0" w:color="auto"/>
                <w:left w:val="none" w:sz="0" w:space="0" w:color="auto"/>
                <w:bottom w:val="none" w:sz="0" w:space="0" w:color="auto"/>
                <w:right w:val="none" w:sz="0" w:space="0" w:color="auto"/>
              </w:divBdr>
            </w:div>
            <w:div w:id="1682969753">
              <w:marLeft w:val="0"/>
              <w:marRight w:val="0"/>
              <w:marTop w:val="0"/>
              <w:marBottom w:val="0"/>
              <w:divBdr>
                <w:top w:val="none" w:sz="0" w:space="0" w:color="auto"/>
                <w:left w:val="none" w:sz="0" w:space="0" w:color="auto"/>
                <w:bottom w:val="none" w:sz="0" w:space="0" w:color="auto"/>
                <w:right w:val="none" w:sz="0" w:space="0" w:color="auto"/>
              </w:divBdr>
            </w:div>
            <w:div w:id="1295527164">
              <w:marLeft w:val="0"/>
              <w:marRight w:val="0"/>
              <w:marTop w:val="0"/>
              <w:marBottom w:val="0"/>
              <w:divBdr>
                <w:top w:val="none" w:sz="0" w:space="0" w:color="auto"/>
                <w:left w:val="none" w:sz="0" w:space="0" w:color="auto"/>
                <w:bottom w:val="none" w:sz="0" w:space="0" w:color="auto"/>
                <w:right w:val="none" w:sz="0" w:space="0" w:color="auto"/>
              </w:divBdr>
            </w:div>
            <w:div w:id="1502237033">
              <w:marLeft w:val="0"/>
              <w:marRight w:val="0"/>
              <w:marTop w:val="0"/>
              <w:marBottom w:val="0"/>
              <w:divBdr>
                <w:top w:val="none" w:sz="0" w:space="0" w:color="auto"/>
                <w:left w:val="none" w:sz="0" w:space="0" w:color="auto"/>
                <w:bottom w:val="none" w:sz="0" w:space="0" w:color="auto"/>
                <w:right w:val="none" w:sz="0" w:space="0" w:color="auto"/>
              </w:divBdr>
            </w:div>
            <w:div w:id="1419473698">
              <w:marLeft w:val="0"/>
              <w:marRight w:val="0"/>
              <w:marTop w:val="0"/>
              <w:marBottom w:val="0"/>
              <w:divBdr>
                <w:top w:val="none" w:sz="0" w:space="0" w:color="auto"/>
                <w:left w:val="none" w:sz="0" w:space="0" w:color="auto"/>
                <w:bottom w:val="none" w:sz="0" w:space="0" w:color="auto"/>
                <w:right w:val="none" w:sz="0" w:space="0" w:color="auto"/>
              </w:divBdr>
            </w:div>
            <w:div w:id="338506722">
              <w:marLeft w:val="0"/>
              <w:marRight w:val="0"/>
              <w:marTop w:val="0"/>
              <w:marBottom w:val="0"/>
              <w:divBdr>
                <w:top w:val="none" w:sz="0" w:space="0" w:color="auto"/>
                <w:left w:val="none" w:sz="0" w:space="0" w:color="auto"/>
                <w:bottom w:val="none" w:sz="0" w:space="0" w:color="auto"/>
                <w:right w:val="none" w:sz="0" w:space="0" w:color="auto"/>
              </w:divBdr>
            </w:div>
            <w:div w:id="233702606">
              <w:marLeft w:val="0"/>
              <w:marRight w:val="0"/>
              <w:marTop w:val="0"/>
              <w:marBottom w:val="0"/>
              <w:divBdr>
                <w:top w:val="none" w:sz="0" w:space="0" w:color="auto"/>
                <w:left w:val="none" w:sz="0" w:space="0" w:color="auto"/>
                <w:bottom w:val="none" w:sz="0" w:space="0" w:color="auto"/>
                <w:right w:val="none" w:sz="0" w:space="0" w:color="auto"/>
              </w:divBdr>
            </w:div>
            <w:div w:id="1437672407">
              <w:marLeft w:val="0"/>
              <w:marRight w:val="0"/>
              <w:marTop w:val="0"/>
              <w:marBottom w:val="0"/>
              <w:divBdr>
                <w:top w:val="none" w:sz="0" w:space="0" w:color="auto"/>
                <w:left w:val="none" w:sz="0" w:space="0" w:color="auto"/>
                <w:bottom w:val="none" w:sz="0" w:space="0" w:color="auto"/>
                <w:right w:val="none" w:sz="0" w:space="0" w:color="auto"/>
              </w:divBdr>
            </w:div>
            <w:div w:id="1864900896">
              <w:marLeft w:val="0"/>
              <w:marRight w:val="0"/>
              <w:marTop w:val="0"/>
              <w:marBottom w:val="0"/>
              <w:divBdr>
                <w:top w:val="none" w:sz="0" w:space="0" w:color="auto"/>
                <w:left w:val="none" w:sz="0" w:space="0" w:color="auto"/>
                <w:bottom w:val="none" w:sz="0" w:space="0" w:color="auto"/>
                <w:right w:val="none" w:sz="0" w:space="0" w:color="auto"/>
              </w:divBdr>
            </w:div>
            <w:div w:id="1320578696">
              <w:marLeft w:val="0"/>
              <w:marRight w:val="0"/>
              <w:marTop w:val="0"/>
              <w:marBottom w:val="0"/>
              <w:divBdr>
                <w:top w:val="none" w:sz="0" w:space="0" w:color="auto"/>
                <w:left w:val="none" w:sz="0" w:space="0" w:color="auto"/>
                <w:bottom w:val="none" w:sz="0" w:space="0" w:color="auto"/>
                <w:right w:val="none" w:sz="0" w:space="0" w:color="auto"/>
              </w:divBdr>
            </w:div>
            <w:div w:id="2106077328">
              <w:marLeft w:val="0"/>
              <w:marRight w:val="0"/>
              <w:marTop w:val="0"/>
              <w:marBottom w:val="0"/>
              <w:divBdr>
                <w:top w:val="none" w:sz="0" w:space="0" w:color="auto"/>
                <w:left w:val="none" w:sz="0" w:space="0" w:color="auto"/>
                <w:bottom w:val="none" w:sz="0" w:space="0" w:color="auto"/>
                <w:right w:val="none" w:sz="0" w:space="0" w:color="auto"/>
              </w:divBdr>
            </w:div>
            <w:div w:id="228465737">
              <w:marLeft w:val="0"/>
              <w:marRight w:val="0"/>
              <w:marTop w:val="0"/>
              <w:marBottom w:val="0"/>
              <w:divBdr>
                <w:top w:val="none" w:sz="0" w:space="0" w:color="auto"/>
                <w:left w:val="none" w:sz="0" w:space="0" w:color="auto"/>
                <w:bottom w:val="none" w:sz="0" w:space="0" w:color="auto"/>
                <w:right w:val="none" w:sz="0" w:space="0" w:color="auto"/>
              </w:divBdr>
            </w:div>
            <w:div w:id="998075088">
              <w:marLeft w:val="0"/>
              <w:marRight w:val="0"/>
              <w:marTop w:val="0"/>
              <w:marBottom w:val="0"/>
              <w:divBdr>
                <w:top w:val="none" w:sz="0" w:space="0" w:color="auto"/>
                <w:left w:val="none" w:sz="0" w:space="0" w:color="auto"/>
                <w:bottom w:val="none" w:sz="0" w:space="0" w:color="auto"/>
                <w:right w:val="none" w:sz="0" w:space="0" w:color="auto"/>
              </w:divBdr>
            </w:div>
            <w:div w:id="1224029130">
              <w:marLeft w:val="0"/>
              <w:marRight w:val="0"/>
              <w:marTop w:val="0"/>
              <w:marBottom w:val="0"/>
              <w:divBdr>
                <w:top w:val="none" w:sz="0" w:space="0" w:color="auto"/>
                <w:left w:val="none" w:sz="0" w:space="0" w:color="auto"/>
                <w:bottom w:val="none" w:sz="0" w:space="0" w:color="auto"/>
                <w:right w:val="none" w:sz="0" w:space="0" w:color="auto"/>
              </w:divBdr>
            </w:div>
            <w:div w:id="1817649446">
              <w:marLeft w:val="0"/>
              <w:marRight w:val="0"/>
              <w:marTop w:val="0"/>
              <w:marBottom w:val="0"/>
              <w:divBdr>
                <w:top w:val="none" w:sz="0" w:space="0" w:color="auto"/>
                <w:left w:val="none" w:sz="0" w:space="0" w:color="auto"/>
                <w:bottom w:val="none" w:sz="0" w:space="0" w:color="auto"/>
                <w:right w:val="none" w:sz="0" w:space="0" w:color="auto"/>
              </w:divBdr>
            </w:div>
            <w:div w:id="1230187321">
              <w:marLeft w:val="0"/>
              <w:marRight w:val="0"/>
              <w:marTop w:val="0"/>
              <w:marBottom w:val="0"/>
              <w:divBdr>
                <w:top w:val="none" w:sz="0" w:space="0" w:color="auto"/>
                <w:left w:val="none" w:sz="0" w:space="0" w:color="auto"/>
                <w:bottom w:val="none" w:sz="0" w:space="0" w:color="auto"/>
                <w:right w:val="none" w:sz="0" w:space="0" w:color="auto"/>
              </w:divBdr>
            </w:div>
            <w:div w:id="1077947165">
              <w:marLeft w:val="0"/>
              <w:marRight w:val="0"/>
              <w:marTop w:val="0"/>
              <w:marBottom w:val="0"/>
              <w:divBdr>
                <w:top w:val="none" w:sz="0" w:space="0" w:color="auto"/>
                <w:left w:val="none" w:sz="0" w:space="0" w:color="auto"/>
                <w:bottom w:val="none" w:sz="0" w:space="0" w:color="auto"/>
                <w:right w:val="none" w:sz="0" w:space="0" w:color="auto"/>
              </w:divBdr>
            </w:div>
            <w:div w:id="2044472666">
              <w:marLeft w:val="0"/>
              <w:marRight w:val="0"/>
              <w:marTop w:val="0"/>
              <w:marBottom w:val="0"/>
              <w:divBdr>
                <w:top w:val="none" w:sz="0" w:space="0" w:color="auto"/>
                <w:left w:val="none" w:sz="0" w:space="0" w:color="auto"/>
                <w:bottom w:val="none" w:sz="0" w:space="0" w:color="auto"/>
                <w:right w:val="none" w:sz="0" w:space="0" w:color="auto"/>
              </w:divBdr>
            </w:div>
            <w:div w:id="1718771985">
              <w:marLeft w:val="0"/>
              <w:marRight w:val="0"/>
              <w:marTop w:val="0"/>
              <w:marBottom w:val="0"/>
              <w:divBdr>
                <w:top w:val="none" w:sz="0" w:space="0" w:color="auto"/>
                <w:left w:val="none" w:sz="0" w:space="0" w:color="auto"/>
                <w:bottom w:val="none" w:sz="0" w:space="0" w:color="auto"/>
                <w:right w:val="none" w:sz="0" w:space="0" w:color="auto"/>
              </w:divBdr>
            </w:div>
            <w:div w:id="2006934349">
              <w:marLeft w:val="0"/>
              <w:marRight w:val="0"/>
              <w:marTop w:val="0"/>
              <w:marBottom w:val="0"/>
              <w:divBdr>
                <w:top w:val="none" w:sz="0" w:space="0" w:color="auto"/>
                <w:left w:val="none" w:sz="0" w:space="0" w:color="auto"/>
                <w:bottom w:val="none" w:sz="0" w:space="0" w:color="auto"/>
                <w:right w:val="none" w:sz="0" w:space="0" w:color="auto"/>
              </w:divBdr>
            </w:div>
            <w:div w:id="605045016">
              <w:marLeft w:val="0"/>
              <w:marRight w:val="0"/>
              <w:marTop w:val="0"/>
              <w:marBottom w:val="0"/>
              <w:divBdr>
                <w:top w:val="none" w:sz="0" w:space="0" w:color="auto"/>
                <w:left w:val="none" w:sz="0" w:space="0" w:color="auto"/>
                <w:bottom w:val="none" w:sz="0" w:space="0" w:color="auto"/>
                <w:right w:val="none" w:sz="0" w:space="0" w:color="auto"/>
              </w:divBdr>
            </w:div>
            <w:div w:id="1370838983">
              <w:marLeft w:val="0"/>
              <w:marRight w:val="0"/>
              <w:marTop w:val="0"/>
              <w:marBottom w:val="0"/>
              <w:divBdr>
                <w:top w:val="none" w:sz="0" w:space="0" w:color="auto"/>
                <w:left w:val="none" w:sz="0" w:space="0" w:color="auto"/>
                <w:bottom w:val="none" w:sz="0" w:space="0" w:color="auto"/>
                <w:right w:val="none" w:sz="0" w:space="0" w:color="auto"/>
              </w:divBdr>
            </w:div>
            <w:div w:id="439645227">
              <w:marLeft w:val="0"/>
              <w:marRight w:val="0"/>
              <w:marTop w:val="0"/>
              <w:marBottom w:val="0"/>
              <w:divBdr>
                <w:top w:val="none" w:sz="0" w:space="0" w:color="auto"/>
                <w:left w:val="none" w:sz="0" w:space="0" w:color="auto"/>
                <w:bottom w:val="none" w:sz="0" w:space="0" w:color="auto"/>
                <w:right w:val="none" w:sz="0" w:space="0" w:color="auto"/>
              </w:divBdr>
            </w:div>
            <w:div w:id="875970157">
              <w:marLeft w:val="0"/>
              <w:marRight w:val="0"/>
              <w:marTop w:val="0"/>
              <w:marBottom w:val="0"/>
              <w:divBdr>
                <w:top w:val="none" w:sz="0" w:space="0" w:color="auto"/>
                <w:left w:val="none" w:sz="0" w:space="0" w:color="auto"/>
                <w:bottom w:val="none" w:sz="0" w:space="0" w:color="auto"/>
                <w:right w:val="none" w:sz="0" w:space="0" w:color="auto"/>
              </w:divBdr>
            </w:div>
            <w:div w:id="1876456049">
              <w:marLeft w:val="0"/>
              <w:marRight w:val="0"/>
              <w:marTop w:val="0"/>
              <w:marBottom w:val="0"/>
              <w:divBdr>
                <w:top w:val="none" w:sz="0" w:space="0" w:color="auto"/>
                <w:left w:val="none" w:sz="0" w:space="0" w:color="auto"/>
                <w:bottom w:val="none" w:sz="0" w:space="0" w:color="auto"/>
                <w:right w:val="none" w:sz="0" w:space="0" w:color="auto"/>
              </w:divBdr>
            </w:div>
            <w:div w:id="99959694">
              <w:marLeft w:val="0"/>
              <w:marRight w:val="0"/>
              <w:marTop w:val="0"/>
              <w:marBottom w:val="0"/>
              <w:divBdr>
                <w:top w:val="none" w:sz="0" w:space="0" w:color="auto"/>
                <w:left w:val="none" w:sz="0" w:space="0" w:color="auto"/>
                <w:bottom w:val="none" w:sz="0" w:space="0" w:color="auto"/>
                <w:right w:val="none" w:sz="0" w:space="0" w:color="auto"/>
              </w:divBdr>
            </w:div>
            <w:div w:id="1048263286">
              <w:marLeft w:val="0"/>
              <w:marRight w:val="0"/>
              <w:marTop w:val="0"/>
              <w:marBottom w:val="0"/>
              <w:divBdr>
                <w:top w:val="none" w:sz="0" w:space="0" w:color="auto"/>
                <w:left w:val="none" w:sz="0" w:space="0" w:color="auto"/>
                <w:bottom w:val="none" w:sz="0" w:space="0" w:color="auto"/>
                <w:right w:val="none" w:sz="0" w:space="0" w:color="auto"/>
              </w:divBdr>
            </w:div>
            <w:div w:id="1594435749">
              <w:marLeft w:val="0"/>
              <w:marRight w:val="0"/>
              <w:marTop w:val="0"/>
              <w:marBottom w:val="0"/>
              <w:divBdr>
                <w:top w:val="none" w:sz="0" w:space="0" w:color="auto"/>
                <w:left w:val="none" w:sz="0" w:space="0" w:color="auto"/>
                <w:bottom w:val="none" w:sz="0" w:space="0" w:color="auto"/>
                <w:right w:val="none" w:sz="0" w:space="0" w:color="auto"/>
              </w:divBdr>
            </w:div>
            <w:div w:id="1189756674">
              <w:marLeft w:val="0"/>
              <w:marRight w:val="0"/>
              <w:marTop w:val="0"/>
              <w:marBottom w:val="0"/>
              <w:divBdr>
                <w:top w:val="none" w:sz="0" w:space="0" w:color="auto"/>
                <w:left w:val="none" w:sz="0" w:space="0" w:color="auto"/>
                <w:bottom w:val="none" w:sz="0" w:space="0" w:color="auto"/>
                <w:right w:val="none" w:sz="0" w:space="0" w:color="auto"/>
              </w:divBdr>
            </w:div>
            <w:div w:id="1512599864">
              <w:marLeft w:val="0"/>
              <w:marRight w:val="0"/>
              <w:marTop w:val="0"/>
              <w:marBottom w:val="0"/>
              <w:divBdr>
                <w:top w:val="none" w:sz="0" w:space="0" w:color="auto"/>
                <w:left w:val="none" w:sz="0" w:space="0" w:color="auto"/>
                <w:bottom w:val="none" w:sz="0" w:space="0" w:color="auto"/>
                <w:right w:val="none" w:sz="0" w:space="0" w:color="auto"/>
              </w:divBdr>
            </w:div>
            <w:div w:id="562523606">
              <w:marLeft w:val="0"/>
              <w:marRight w:val="0"/>
              <w:marTop w:val="0"/>
              <w:marBottom w:val="0"/>
              <w:divBdr>
                <w:top w:val="none" w:sz="0" w:space="0" w:color="auto"/>
                <w:left w:val="none" w:sz="0" w:space="0" w:color="auto"/>
                <w:bottom w:val="none" w:sz="0" w:space="0" w:color="auto"/>
                <w:right w:val="none" w:sz="0" w:space="0" w:color="auto"/>
              </w:divBdr>
            </w:div>
            <w:div w:id="1428695763">
              <w:marLeft w:val="0"/>
              <w:marRight w:val="0"/>
              <w:marTop w:val="0"/>
              <w:marBottom w:val="0"/>
              <w:divBdr>
                <w:top w:val="none" w:sz="0" w:space="0" w:color="auto"/>
                <w:left w:val="none" w:sz="0" w:space="0" w:color="auto"/>
                <w:bottom w:val="none" w:sz="0" w:space="0" w:color="auto"/>
                <w:right w:val="none" w:sz="0" w:space="0" w:color="auto"/>
              </w:divBdr>
            </w:div>
            <w:div w:id="74935053">
              <w:marLeft w:val="0"/>
              <w:marRight w:val="0"/>
              <w:marTop w:val="0"/>
              <w:marBottom w:val="0"/>
              <w:divBdr>
                <w:top w:val="none" w:sz="0" w:space="0" w:color="auto"/>
                <w:left w:val="none" w:sz="0" w:space="0" w:color="auto"/>
                <w:bottom w:val="none" w:sz="0" w:space="0" w:color="auto"/>
                <w:right w:val="none" w:sz="0" w:space="0" w:color="auto"/>
              </w:divBdr>
            </w:div>
            <w:div w:id="15811667">
              <w:marLeft w:val="0"/>
              <w:marRight w:val="0"/>
              <w:marTop w:val="0"/>
              <w:marBottom w:val="0"/>
              <w:divBdr>
                <w:top w:val="none" w:sz="0" w:space="0" w:color="auto"/>
                <w:left w:val="none" w:sz="0" w:space="0" w:color="auto"/>
                <w:bottom w:val="none" w:sz="0" w:space="0" w:color="auto"/>
                <w:right w:val="none" w:sz="0" w:space="0" w:color="auto"/>
              </w:divBdr>
            </w:div>
            <w:div w:id="1154685373">
              <w:marLeft w:val="0"/>
              <w:marRight w:val="0"/>
              <w:marTop w:val="0"/>
              <w:marBottom w:val="0"/>
              <w:divBdr>
                <w:top w:val="none" w:sz="0" w:space="0" w:color="auto"/>
                <w:left w:val="none" w:sz="0" w:space="0" w:color="auto"/>
                <w:bottom w:val="none" w:sz="0" w:space="0" w:color="auto"/>
                <w:right w:val="none" w:sz="0" w:space="0" w:color="auto"/>
              </w:divBdr>
            </w:div>
            <w:div w:id="106121651">
              <w:marLeft w:val="0"/>
              <w:marRight w:val="0"/>
              <w:marTop w:val="0"/>
              <w:marBottom w:val="0"/>
              <w:divBdr>
                <w:top w:val="none" w:sz="0" w:space="0" w:color="auto"/>
                <w:left w:val="none" w:sz="0" w:space="0" w:color="auto"/>
                <w:bottom w:val="none" w:sz="0" w:space="0" w:color="auto"/>
                <w:right w:val="none" w:sz="0" w:space="0" w:color="auto"/>
              </w:divBdr>
            </w:div>
            <w:div w:id="153227286">
              <w:marLeft w:val="0"/>
              <w:marRight w:val="0"/>
              <w:marTop w:val="0"/>
              <w:marBottom w:val="0"/>
              <w:divBdr>
                <w:top w:val="none" w:sz="0" w:space="0" w:color="auto"/>
                <w:left w:val="none" w:sz="0" w:space="0" w:color="auto"/>
                <w:bottom w:val="none" w:sz="0" w:space="0" w:color="auto"/>
                <w:right w:val="none" w:sz="0" w:space="0" w:color="auto"/>
              </w:divBdr>
            </w:div>
            <w:div w:id="651720636">
              <w:marLeft w:val="0"/>
              <w:marRight w:val="0"/>
              <w:marTop w:val="0"/>
              <w:marBottom w:val="0"/>
              <w:divBdr>
                <w:top w:val="none" w:sz="0" w:space="0" w:color="auto"/>
                <w:left w:val="none" w:sz="0" w:space="0" w:color="auto"/>
                <w:bottom w:val="none" w:sz="0" w:space="0" w:color="auto"/>
                <w:right w:val="none" w:sz="0" w:space="0" w:color="auto"/>
              </w:divBdr>
            </w:div>
            <w:div w:id="616135350">
              <w:marLeft w:val="0"/>
              <w:marRight w:val="0"/>
              <w:marTop w:val="0"/>
              <w:marBottom w:val="0"/>
              <w:divBdr>
                <w:top w:val="none" w:sz="0" w:space="0" w:color="auto"/>
                <w:left w:val="none" w:sz="0" w:space="0" w:color="auto"/>
                <w:bottom w:val="none" w:sz="0" w:space="0" w:color="auto"/>
                <w:right w:val="none" w:sz="0" w:space="0" w:color="auto"/>
              </w:divBdr>
            </w:div>
            <w:div w:id="1195730832">
              <w:marLeft w:val="0"/>
              <w:marRight w:val="0"/>
              <w:marTop w:val="0"/>
              <w:marBottom w:val="0"/>
              <w:divBdr>
                <w:top w:val="none" w:sz="0" w:space="0" w:color="auto"/>
                <w:left w:val="none" w:sz="0" w:space="0" w:color="auto"/>
                <w:bottom w:val="none" w:sz="0" w:space="0" w:color="auto"/>
                <w:right w:val="none" w:sz="0" w:space="0" w:color="auto"/>
              </w:divBdr>
            </w:div>
            <w:div w:id="671954351">
              <w:marLeft w:val="0"/>
              <w:marRight w:val="0"/>
              <w:marTop w:val="0"/>
              <w:marBottom w:val="0"/>
              <w:divBdr>
                <w:top w:val="none" w:sz="0" w:space="0" w:color="auto"/>
                <w:left w:val="none" w:sz="0" w:space="0" w:color="auto"/>
                <w:bottom w:val="none" w:sz="0" w:space="0" w:color="auto"/>
                <w:right w:val="none" w:sz="0" w:space="0" w:color="auto"/>
              </w:divBdr>
            </w:div>
            <w:div w:id="629627380">
              <w:marLeft w:val="0"/>
              <w:marRight w:val="0"/>
              <w:marTop w:val="0"/>
              <w:marBottom w:val="0"/>
              <w:divBdr>
                <w:top w:val="none" w:sz="0" w:space="0" w:color="auto"/>
                <w:left w:val="none" w:sz="0" w:space="0" w:color="auto"/>
                <w:bottom w:val="none" w:sz="0" w:space="0" w:color="auto"/>
                <w:right w:val="none" w:sz="0" w:space="0" w:color="auto"/>
              </w:divBdr>
            </w:div>
            <w:div w:id="83959408">
              <w:marLeft w:val="0"/>
              <w:marRight w:val="0"/>
              <w:marTop w:val="0"/>
              <w:marBottom w:val="0"/>
              <w:divBdr>
                <w:top w:val="none" w:sz="0" w:space="0" w:color="auto"/>
                <w:left w:val="none" w:sz="0" w:space="0" w:color="auto"/>
                <w:bottom w:val="none" w:sz="0" w:space="0" w:color="auto"/>
                <w:right w:val="none" w:sz="0" w:space="0" w:color="auto"/>
              </w:divBdr>
            </w:div>
            <w:div w:id="1364556524">
              <w:marLeft w:val="0"/>
              <w:marRight w:val="0"/>
              <w:marTop w:val="0"/>
              <w:marBottom w:val="0"/>
              <w:divBdr>
                <w:top w:val="none" w:sz="0" w:space="0" w:color="auto"/>
                <w:left w:val="none" w:sz="0" w:space="0" w:color="auto"/>
                <w:bottom w:val="none" w:sz="0" w:space="0" w:color="auto"/>
                <w:right w:val="none" w:sz="0" w:space="0" w:color="auto"/>
              </w:divBdr>
            </w:div>
            <w:div w:id="1398701901">
              <w:marLeft w:val="0"/>
              <w:marRight w:val="0"/>
              <w:marTop w:val="0"/>
              <w:marBottom w:val="0"/>
              <w:divBdr>
                <w:top w:val="none" w:sz="0" w:space="0" w:color="auto"/>
                <w:left w:val="none" w:sz="0" w:space="0" w:color="auto"/>
                <w:bottom w:val="none" w:sz="0" w:space="0" w:color="auto"/>
                <w:right w:val="none" w:sz="0" w:space="0" w:color="auto"/>
              </w:divBdr>
            </w:div>
            <w:div w:id="1830905961">
              <w:marLeft w:val="0"/>
              <w:marRight w:val="0"/>
              <w:marTop w:val="0"/>
              <w:marBottom w:val="0"/>
              <w:divBdr>
                <w:top w:val="none" w:sz="0" w:space="0" w:color="auto"/>
                <w:left w:val="none" w:sz="0" w:space="0" w:color="auto"/>
                <w:bottom w:val="none" w:sz="0" w:space="0" w:color="auto"/>
                <w:right w:val="none" w:sz="0" w:space="0" w:color="auto"/>
              </w:divBdr>
            </w:div>
            <w:div w:id="538052597">
              <w:marLeft w:val="0"/>
              <w:marRight w:val="0"/>
              <w:marTop w:val="0"/>
              <w:marBottom w:val="0"/>
              <w:divBdr>
                <w:top w:val="none" w:sz="0" w:space="0" w:color="auto"/>
                <w:left w:val="none" w:sz="0" w:space="0" w:color="auto"/>
                <w:bottom w:val="none" w:sz="0" w:space="0" w:color="auto"/>
                <w:right w:val="none" w:sz="0" w:space="0" w:color="auto"/>
              </w:divBdr>
            </w:div>
            <w:div w:id="1434784995">
              <w:marLeft w:val="0"/>
              <w:marRight w:val="0"/>
              <w:marTop w:val="0"/>
              <w:marBottom w:val="0"/>
              <w:divBdr>
                <w:top w:val="none" w:sz="0" w:space="0" w:color="auto"/>
                <w:left w:val="none" w:sz="0" w:space="0" w:color="auto"/>
                <w:bottom w:val="none" w:sz="0" w:space="0" w:color="auto"/>
                <w:right w:val="none" w:sz="0" w:space="0" w:color="auto"/>
              </w:divBdr>
            </w:div>
            <w:div w:id="1601841148">
              <w:marLeft w:val="0"/>
              <w:marRight w:val="0"/>
              <w:marTop w:val="0"/>
              <w:marBottom w:val="0"/>
              <w:divBdr>
                <w:top w:val="none" w:sz="0" w:space="0" w:color="auto"/>
                <w:left w:val="none" w:sz="0" w:space="0" w:color="auto"/>
                <w:bottom w:val="none" w:sz="0" w:space="0" w:color="auto"/>
                <w:right w:val="none" w:sz="0" w:space="0" w:color="auto"/>
              </w:divBdr>
            </w:div>
            <w:div w:id="58094328">
              <w:marLeft w:val="0"/>
              <w:marRight w:val="0"/>
              <w:marTop w:val="0"/>
              <w:marBottom w:val="0"/>
              <w:divBdr>
                <w:top w:val="none" w:sz="0" w:space="0" w:color="auto"/>
                <w:left w:val="none" w:sz="0" w:space="0" w:color="auto"/>
                <w:bottom w:val="none" w:sz="0" w:space="0" w:color="auto"/>
                <w:right w:val="none" w:sz="0" w:space="0" w:color="auto"/>
              </w:divBdr>
            </w:div>
            <w:div w:id="1170213530">
              <w:marLeft w:val="0"/>
              <w:marRight w:val="0"/>
              <w:marTop w:val="0"/>
              <w:marBottom w:val="0"/>
              <w:divBdr>
                <w:top w:val="none" w:sz="0" w:space="0" w:color="auto"/>
                <w:left w:val="none" w:sz="0" w:space="0" w:color="auto"/>
                <w:bottom w:val="none" w:sz="0" w:space="0" w:color="auto"/>
                <w:right w:val="none" w:sz="0" w:space="0" w:color="auto"/>
              </w:divBdr>
            </w:div>
            <w:div w:id="819887684">
              <w:marLeft w:val="0"/>
              <w:marRight w:val="0"/>
              <w:marTop w:val="0"/>
              <w:marBottom w:val="0"/>
              <w:divBdr>
                <w:top w:val="none" w:sz="0" w:space="0" w:color="auto"/>
                <w:left w:val="none" w:sz="0" w:space="0" w:color="auto"/>
                <w:bottom w:val="none" w:sz="0" w:space="0" w:color="auto"/>
                <w:right w:val="none" w:sz="0" w:space="0" w:color="auto"/>
              </w:divBdr>
            </w:div>
            <w:div w:id="911963166">
              <w:marLeft w:val="0"/>
              <w:marRight w:val="0"/>
              <w:marTop w:val="0"/>
              <w:marBottom w:val="0"/>
              <w:divBdr>
                <w:top w:val="none" w:sz="0" w:space="0" w:color="auto"/>
                <w:left w:val="none" w:sz="0" w:space="0" w:color="auto"/>
                <w:bottom w:val="none" w:sz="0" w:space="0" w:color="auto"/>
                <w:right w:val="none" w:sz="0" w:space="0" w:color="auto"/>
              </w:divBdr>
            </w:div>
            <w:div w:id="1574465781">
              <w:marLeft w:val="0"/>
              <w:marRight w:val="0"/>
              <w:marTop w:val="0"/>
              <w:marBottom w:val="0"/>
              <w:divBdr>
                <w:top w:val="none" w:sz="0" w:space="0" w:color="auto"/>
                <w:left w:val="none" w:sz="0" w:space="0" w:color="auto"/>
                <w:bottom w:val="none" w:sz="0" w:space="0" w:color="auto"/>
                <w:right w:val="none" w:sz="0" w:space="0" w:color="auto"/>
              </w:divBdr>
            </w:div>
            <w:div w:id="290212389">
              <w:marLeft w:val="0"/>
              <w:marRight w:val="0"/>
              <w:marTop w:val="0"/>
              <w:marBottom w:val="0"/>
              <w:divBdr>
                <w:top w:val="none" w:sz="0" w:space="0" w:color="auto"/>
                <w:left w:val="none" w:sz="0" w:space="0" w:color="auto"/>
                <w:bottom w:val="none" w:sz="0" w:space="0" w:color="auto"/>
                <w:right w:val="none" w:sz="0" w:space="0" w:color="auto"/>
              </w:divBdr>
            </w:div>
            <w:div w:id="485559279">
              <w:marLeft w:val="0"/>
              <w:marRight w:val="0"/>
              <w:marTop w:val="0"/>
              <w:marBottom w:val="0"/>
              <w:divBdr>
                <w:top w:val="none" w:sz="0" w:space="0" w:color="auto"/>
                <w:left w:val="none" w:sz="0" w:space="0" w:color="auto"/>
                <w:bottom w:val="none" w:sz="0" w:space="0" w:color="auto"/>
                <w:right w:val="none" w:sz="0" w:space="0" w:color="auto"/>
              </w:divBdr>
            </w:div>
            <w:div w:id="1717585452">
              <w:marLeft w:val="0"/>
              <w:marRight w:val="0"/>
              <w:marTop w:val="0"/>
              <w:marBottom w:val="0"/>
              <w:divBdr>
                <w:top w:val="none" w:sz="0" w:space="0" w:color="auto"/>
                <w:left w:val="none" w:sz="0" w:space="0" w:color="auto"/>
                <w:bottom w:val="none" w:sz="0" w:space="0" w:color="auto"/>
                <w:right w:val="none" w:sz="0" w:space="0" w:color="auto"/>
              </w:divBdr>
            </w:div>
            <w:div w:id="370149889">
              <w:marLeft w:val="0"/>
              <w:marRight w:val="0"/>
              <w:marTop w:val="0"/>
              <w:marBottom w:val="0"/>
              <w:divBdr>
                <w:top w:val="none" w:sz="0" w:space="0" w:color="auto"/>
                <w:left w:val="none" w:sz="0" w:space="0" w:color="auto"/>
                <w:bottom w:val="none" w:sz="0" w:space="0" w:color="auto"/>
                <w:right w:val="none" w:sz="0" w:space="0" w:color="auto"/>
              </w:divBdr>
            </w:div>
            <w:div w:id="1383094137">
              <w:marLeft w:val="0"/>
              <w:marRight w:val="0"/>
              <w:marTop w:val="0"/>
              <w:marBottom w:val="0"/>
              <w:divBdr>
                <w:top w:val="none" w:sz="0" w:space="0" w:color="auto"/>
                <w:left w:val="none" w:sz="0" w:space="0" w:color="auto"/>
                <w:bottom w:val="none" w:sz="0" w:space="0" w:color="auto"/>
                <w:right w:val="none" w:sz="0" w:space="0" w:color="auto"/>
              </w:divBdr>
            </w:div>
            <w:div w:id="1338657536">
              <w:marLeft w:val="0"/>
              <w:marRight w:val="0"/>
              <w:marTop w:val="0"/>
              <w:marBottom w:val="0"/>
              <w:divBdr>
                <w:top w:val="none" w:sz="0" w:space="0" w:color="auto"/>
                <w:left w:val="none" w:sz="0" w:space="0" w:color="auto"/>
                <w:bottom w:val="none" w:sz="0" w:space="0" w:color="auto"/>
                <w:right w:val="none" w:sz="0" w:space="0" w:color="auto"/>
              </w:divBdr>
            </w:div>
            <w:div w:id="1660041569">
              <w:marLeft w:val="0"/>
              <w:marRight w:val="0"/>
              <w:marTop w:val="0"/>
              <w:marBottom w:val="0"/>
              <w:divBdr>
                <w:top w:val="none" w:sz="0" w:space="0" w:color="auto"/>
                <w:left w:val="none" w:sz="0" w:space="0" w:color="auto"/>
                <w:bottom w:val="none" w:sz="0" w:space="0" w:color="auto"/>
                <w:right w:val="none" w:sz="0" w:space="0" w:color="auto"/>
              </w:divBdr>
            </w:div>
            <w:div w:id="1496996058">
              <w:marLeft w:val="0"/>
              <w:marRight w:val="0"/>
              <w:marTop w:val="0"/>
              <w:marBottom w:val="0"/>
              <w:divBdr>
                <w:top w:val="none" w:sz="0" w:space="0" w:color="auto"/>
                <w:left w:val="none" w:sz="0" w:space="0" w:color="auto"/>
                <w:bottom w:val="none" w:sz="0" w:space="0" w:color="auto"/>
                <w:right w:val="none" w:sz="0" w:space="0" w:color="auto"/>
              </w:divBdr>
            </w:div>
            <w:div w:id="945431460">
              <w:marLeft w:val="0"/>
              <w:marRight w:val="0"/>
              <w:marTop w:val="0"/>
              <w:marBottom w:val="0"/>
              <w:divBdr>
                <w:top w:val="none" w:sz="0" w:space="0" w:color="auto"/>
                <w:left w:val="none" w:sz="0" w:space="0" w:color="auto"/>
                <w:bottom w:val="none" w:sz="0" w:space="0" w:color="auto"/>
                <w:right w:val="none" w:sz="0" w:space="0" w:color="auto"/>
              </w:divBdr>
            </w:div>
            <w:div w:id="1499078472">
              <w:marLeft w:val="0"/>
              <w:marRight w:val="0"/>
              <w:marTop w:val="0"/>
              <w:marBottom w:val="0"/>
              <w:divBdr>
                <w:top w:val="none" w:sz="0" w:space="0" w:color="auto"/>
                <w:left w:val="none" w:sz="0" w:space="0" w:color="auto"/>
                <w:bottom w:val="none" w:sz="0" w:space="0" w:color="auto"/>
                <w:right w:val="none" w:sz="0" w:space="0" w:color="auto"/>
              </w:divBdr>
            </w:div>
            <w:div w:id="524946053">
              <w:marLeft w:val="0"/>
              <w:marRight w:val="0"/>
              <w:marTop w:val="0"/>
              <w:marBottom w:val="0"/>
              <w:divBdr>
                <w:top w:val="none" w:sz="0" w:space="0" w:color="auto"/>
                <w:left w:val="none" w:sz="0" w:space="0" w:color="auto"/>
                <w:bottom w:val="none" w:sz="0" w:space="0" w:color="auto"/>
                <w:right w:val="none" w:sz="0" w:space="0" w:color="auto"/>
              </w:divBdr>
            </w:div>
            <w:div w:id="382674292">
              <w:marLeft w:val="0"/>
              <w:marRight w:val="0"/>
              <w:marTop w:val="0"/>
              <w:marBottom w:val="0"/>
              <w:divBdr>
                <w:top w:val="none" w:sz="0" w:space="0" w:color="auto"/>
                <w:left w:val="none" w:sz="0" w:space="0" w:color="auto"/>
                <w:bottom w:val="none" w:sz="0" w:space="0" w:color="auto"/>
                <w:right w:val="none" w:sz="0" w:space="0" w:color="auto"/>
              </w:divBdr>
            </w:div>
            <w:div w:id="1415666105">
              <w:marLeft w:val="0"/>
              <w:marRight w:val="0"/>
              <w:marTop w:val="0"/>
              <w:marBottom w:val="0"/>
              <w:divBdr>
                <w:top w:val="none" w:sz="0" w:space="0" w:color="auto"/>
                <w:left w:val="none" w:sz="0" w:space="0" w:color="auto"/>
                <w:bottom w:val="none" w:sz="0" w:space="0" w:color="auto"/>
                <w:right w:val="none" w:sz="0" w:space="0" w:color="auto"/>
              </w:divBdr>
            </w:div>
            <w:div w:id="1104572811">
              <w:marLeft w:val="0"/>
              <w:marRight w:val="0"/>
              <w:marTop w:val="0"/>
              <w:marBottom w:val="0"/>
              <w:divBdr>
                <w:top w:val="none" w:sz="0" w:space="0" w:color="auto"/>
                <w:left w:val="none" w:sz="0" w:space="0" w:color="auto"/>
                <w:bottom w:val="none" w:sz="0" w:space="0" w:color="auto"/>
                <w:right w:val="none" w:sz="0" w:space="0" w:color="auto"/>
              </w:divBdr>
            </w:div>
            <w:div w:id="255407930">
              <w:marLeft w:val="0"/>
              <w:marRight w:val="0"/>
              <w:marTop w:val="0"/>
              <w:marBottom w:val="0"/>
              <w:divBdr>
                <w:top w:val="none" w:sz="0" w:space="0" w:color="auto"/>
                <w:left w:val="none" w:sz="0" w:space="0" w:color="auto"/>
                <w:bottom w:val="none" w:sz="0" w:space="0" w:color="auto"/>
                <w:right w:val="none" w:sz="0" w:space="0" w:color="auto"/>
              </w:divBdr>
            </w:div>
            <w:div w:id="957297964">
              <w:marLeft w:val="0"/>
              <w:marRight w:val="0"/>
              <w:marTop w:val="0"/>
              <w:marBottom w:val="0"/>
              <w:divBdr>
                <w:top w:val="none" w:sz="0" w:space="0" w:color="auto"/>
                <w:left w:val="none" w:sz="0" w:space="0" w:color="auto"/>
                <w:bottom w:val="none" w:sz="0" w:space="0" w:color="auto"/>
                <w:right w:val="none" w:sz="0" w:space="0" w:color="auto"/>
              </w:divBdr>
            </w:div>
            <w:div w:id="1706129681">
              <w:marLeft w:val="0"/>
              <w:marRight w:val="0"/>
              <w:marTop w:val="0"/>
              <w:marBottom w:val="0"/>
              <w:divBdr>
                <w:top w:val="none" w:sz="0" w:space="0" w:color="auto"/>
                <w:left w:val="none" w:sz="0" w:space="0" w:color="auto"/>
                <w:bottom w:val="none" w:sz="0" w:space="0" w:color="auto"/>
                <w:right w:val="none" w:sz="0" w:space="0" w:color="auto"/>
              </w:divBdr>
            </w:div>
            <w:div w:id="860170381">
              <w:marLeft w:val="0"/>
              <w:marRight w:val="0"/>
              <w:marTop w:val="0"/>
              <w:marBottom w:val="0"/>
              <w:divBdr>
                <w:top w:val="none" w:sz="0" w:space="0" w:color="auto"/>
                <w:left w:val="none" w:sz="0" w:space="0" w:color="auto"/>
                <w:bottom w:val="none" w:sz="0" w:space="0" w:color="auto"/>
                <w:right w:val="none" w:sz="0" w:space="0" w:color="auto"/>
              </w:divBdr>
            </w:div>
            <w:div w:id="796610076">
              <w:marLeft w:val="0"/>
              <w:marRight w:val="0"/>
              <w:marTop w:val="0"/>
              <w:marBottom w:val="0"/>
              <w:divBdr>
                <w:top w:val="none" w:sz="0" w:space="0" w:color="auto"/>
                <w:left w:val="none" w:sz="0" w:space="0" w:color="auto"/>
                <w:bottom w:val="none" w:sz="0" w:space="0" w:color="auto"/>
                <w:right w:val="none" w:sz="0" w:space="0" w:color="auto"/>
              </w:divBdr>
            </w:div>
            <w:div w:id="584218842">
              <w:marLeft w:val="0"/>
              <w:marRight w:val="0"/>
              <w:marTop w:val="0"/>
              <w:marBottom w:val="0"/>
              <w:divBdr>
                <w:top w:val="none" w:sz="0" w:space="0" w:color="auto"/>
                <w:left w:val="none" w:sz="0" w:space="0" w:color="auto"/>
                <w:bottom w:val="none" w:sz="0" w:space="0" w:color="auto"/>
                <w:right w:val="none" w:sz="0" w:space="0" w:color="auto"/>
              </w:divBdr>
            </w:div>
            <w:div w:id="2062097745">
              <w:marLeft w:val="0"/>
              <w:marRight w:val="0"/>
              <w:marTop w:val="0"/>
              <w:marBottom w:val="0"/>
              <w:divBdr>
                <w:top w:val="none" w:sz="0" w:space="0" w:color="auto"/>
                <w:left w:val="none" w:sz="0" w:space="0" w:color="auto"/>
                <w:bottom w:val="none" w:sz="0" w:space="0" w:color="auto"/>
                <w:right w:val="none" w:sz="0" w:space="0" w:color="auto"/>
              </w:divBdr>
            </w:div>
            <w:div w:id="1039862892">
              <w:marLeft w:val="0"/>
              <w:marRight w:val="0"/>
              <w:marTop w:val="0"/>
              <w:marBottom w:val="0"/>
              <w:divBdr>
                <w:top w:val="none" w:sz="0" w:space="0" w:color="auto"/>
                <w:left w:val="none" w:sz="0" w:space="0" w:color="auto"/>
                <w:bottom w:val="none" w:sz="0" w:space="0" w:color="auto"/>
                <w:right w:val="none" w:sz="0" w:space="0" w:color="auto"/>
              </w:divBdr>
            </w:div>
            <w:div w:id="362051736">
              <w:marLeft w:val="0"/>
              <w:marRight w:val="0"/>
              <w:marTop w:val="0"/>
              <w:marBottom w:val="0"/>
              <w:divBdr>
                <w:top w:val="none" w:sz="0" w:space="0" w:color="auto"/>
                <w:left w:val="none" w:sz="0" w:space="0" w:color="auto"/>
                <w:bottom w:val="none" w:sz="0" w:space="0" w:color="auto"/>
                <w:right w:val="none" w:sz="0" w:space="0" w:color="auto"/>
              </w:divBdr>
            </w:div>
            <w:div w:id="405802041">
              <w:marLeft w:val="0"/>
              <w:marRight w:val="0"/>
              <w:marTop w:val="0"/>
              <w:marBottom w:val="0"/>
              <w:divBdr>
                <w:top w:val="none" w:sz="0" w:space="0" w:color="auto"/>
                <w:left w:val="none" w:sz="0" w:space="0" w:color="auto"/>
                <w:bottom w:val="none" w:sz="0" w:space="0" w:color="auto"/>
                <w:right w:val="none" w:sz="0" w:space="0" w:color="auto"/>
              </w:divBdr>
            </w:div>
            <w:div w:id="1769617338">
              <w:marLeft w:val="0"/>
              <w:marRight w:val="0"/>
              <w:marTop w:val="0"/>
              <w:marBottom w:val="0"/>
              <w:divBdr>
                <w:top w:val="none" w:sz="0" w:space="0" w:color="auto"/>
                <w:left w:val="none" w:sz="0" w:space="0" w:color="auto"/>
                <w:bottom w:val="none" w:sz="0" w:space="0" w:color="auto"/>
                <w:right w:val="none" w:sz="0" w:space="0" w:color="auto"/>
              </w:divBdr>
            </w:div>
            <w:div w:id="1905215497">
              <w:marLeft w:val="0"/>
              <w:marRight w:val="0"/>
              <w:marTop w:val="0"/>
              <w:marBottom w:val="0"/>
              <w:divBdr>
                <w:top w:val="none" w:sz="0" w:space="0" w:color="auto"/>
                <w:left w:val="none" w:sz="0" w:space="0" w:color="auto"/>
                <w:bottom w:val="none" w:sz="0" w:space="0" w:color="auto"/>
                <w:right w:val="none" w:sz="0" w:space="0" w:color="auto"/>
              </w:divBdr>
            </w:div>
            <w:div w:id="328363013">
              <w:marLeft w:val="0"/>
              <w:marRight w:val="0"/>
              <w:marTop w:val="0"/>
              <w:marBottom w:val="0"/>
              <w:divBdr>
                <w:top w:val="none" w:sz="0" w:space="0" w:color="auto"/>
                <w:left w:val="none" w:sz="0" w:space="0" w:color="auto"/>
                <w:bottom w:val="none" w:sz="0" w:space="0" w:color="auto"/>
                <w:right w:val="none" w:sz="0" w:space="0" w:color="auto"/>
              </w:divBdr>
            </w:div>
            <w:div w:id="667174386">
              <w:marLeft w:val="0"/>
              <w:marRight w:val="0"/>
              <w:marTop w:val="0"/>
              <w:marBottom w:val="0"/>
              <w:divBdr>
                <w:top w:val="none" w:sz="0" w:space="0" w:color="auto"/>
                <w:left w:val="none" w:sz="0" w:space="0" w:color="auto"/>
                <w:bottom w:val="none" w:sz="0" w:space="0" w:color="auto"/>
                <w:right w:val="none" w:sz="0" w:space="0" w:color="auto"/>
              </w:divBdr>
            </w:div>
            <w:div w:id="2030642865">
              <w:marLeft w:val="0"/>
              <w:marRight w:val="0"/>
              <w:marTop w:val="0"/>
              <w:marBottom w:val="0"/>
              <w:divBdr>
                <w:top w:val="none" w:sz="0" w:space="0" w:color="auto"/>
                <w:left w:val="none" w:sz="0" w:space="0" w:color="auto"/>
                <w:bottom w:val="none" w:sz="0" w:space="0" w:color="auto"/>
                <w:right w:val="none" w:sz="0" w:space="0" w:color="auto"/>
              </w:divBdr>
            </w:div>
            <w:div w:id="1845975409">
              <w:marLeft w:val="0"/>
              <w:marRight w:val="0"/>
              <w:marTop w:val="0"/>
              <w:marBottom w:val="0"/>
              <w:divBdr>
                <w:top w:val="none" w:sz="0" w:space="0" w:color="auto"/>
                <w:left w:val="none" w:sz="0" w:space="0" w:color="auto"/>
                <w:bottom w:val="none" w:sz="0" w:space="0" w:color="auto"/>
                <w:right w:val="none" w:sz="0" w:space="0" w:color="auto"/>
              </w:divBdr>
            </w:div>
            <w:div w:id="1938252767">
              <w:marLeft w:val="0"/>
              <w:marRight w:val="0"/>
              <w:marTop w:val="0"/>
              <w:marBottom w:val="0"/>
              <w:divBdr>
                <w:top w:val="none" w:sz="0" w:space="0" w:color="auto"/>
                <w:left w:val="none" w:sz="0" w:space="0" w:color="auto"/>
                <w:bottom w:val="none" w:sz="0" w:space="0" w:color="auto"/>
                <w:right w:val="none" w:sz="0" w:space="0" w:color="auto"/>
              </w:divBdr>
            </w:div>
            <w:div w:id="78795312">
              <w:marLeft w:val="0"/>
              <w:marRight w:val="0"/>
              <w:marTop w:val="0"/>
              <w:marBottom w:val="0"/>
              <w:divBdr>
                <w:top w:val="none" w:sz="0" w:space="0" w:color="auto"/>
                <w:left w:val="none" w:sz="0" w:space="0" w:color="auto"/>
                <w:bottom w:val="none" w:sz="0" w:space="0" w:color="auto"/>
                <w:right w:val="none" w:sz="0" w:space="0" w:color="auto"/>
              </w:divBdr>
            </w:div>
            <w:div w:id="703486209">
              <w:marLeft w:val="0"/>
              <w:marRight w:val="0"/>
              <w:marTop w:val="0"/>
              <w:marBottom w:val="0"/>
              <w:divBdr>
                <w:top w:val="none" w:sz="0" w:space="0" w:color="auto"/>
                <w:left w:val="none" w:sz="0" w:space="0" w:color="auto"/>
                <w:bottom w:val="none" w:sz="0" w:space="0" w:color="auto"/>
                <w:right w:val="none" w:sz="0" w:space="0" w:color="auto"/>
              </w:divBdr>
            </w:div>
            <w:div w:id="692922961">
              <w:marLeft w:val="0"/>
              <w:marRight w:val="0"/>
              <w:marTop w:val="0"/>
              <w:marBottom w:val="0"/>
              <w:divBdr>
                <w:top w:val="none" w:sz="0" w:space="0" w:color="auto"/>
                <w:left w:val="none" w:sz="0" w:space="0" w:color="auto"/>
                <w:bottom w:val="none" w:sz="0" w:space="0" w:color="auto"/>
                <w:right w:val="none" w:sz="0" w:space="0" w:color="auto"/>
              </w:divBdr>
            </w:div>
            <w:div w:id="2137794082">
              <w:marLeft w:val="0"/>
              <w:marRight w:val="0"/>
              <w:marTop w:val="0"/>
              <w:marBottom w:val="0"/>
              <w:divBdr>
                <w:top w:val="none" w:sz="0" w:space="0" w:color="auto"/>
                <w:left w:val="none" w:sz="0" w:space="0" w:color="auto"/>
                <w:bottom w:val="none" w:sz="0" w:space="0" w:color="auto"/>
                <w:right w:val="none" w:sz="0" w:space="0" w:color="auto"/>
              </w:divBdr>
            </w:div>
            <w:div w:id="2057662254">
              <w:marLeft w:val="0"/>
              <w:marRight w:val="0"/>
              <w:marTop w:val="0"/>
              <w:marBottom w:val="0"/>
              <w:divBdr>
                <w:top w:val="none" w:sz="0" w:space="0" w:color="auto"/>
                <w:left w:val="none" w:sz="0" w:space="0" w:color="auto"/>
                <w:bottom w:val="none" w:sz="0" w:space="0" w:color="auto"/>
                <w:right w:val="none" w:sz="0" w:space="0" w:color="auto"/>
              </w:divBdr>
            </w:div>
            <w:div w:id="1927103971">
              <w:marLeft w:val="0"/>
              <w:marRight w:val="0"/>
              <w:marTop w:val="0"/>
              <w:marBottom w:val="0"/>
              <w:divBdr>
                <w:top w:val="none" w:sz="0" w:space="0" w:color="auto"/>
                <w:left w:val="none" w:sz="0" w:space="0" w:color="auto"/>
                <w:bottom w:val="none" w:sz="0" w:space="0" w:color="auto"/>
                <w:right w:val="none" w:sz="0" w:space="0" w:color="auto"/>
              </w:divBdr>
            </w:div>
            <w:div w:id="703988478">
              <w:marLeft w:val="0"/>
              <w:marRight w:val="0"/>
              <w:marTop w:val="0"/>
              <w:marBottom w:val="0"/>
              <w:divBdr>
                <w:top w:val="none" w:sz="0" w:space="0" w:color="auto"/>
                <w:left w:val="none" w:sz="0" w:space="0" w:color="auto"/>
                <w:bottom w:val="none" w:sz="0" w:space="0" w:color="auto"/>
                <w:right w:val="none" w:sz="0" w:space="0" w:color="auto"/>
              </w:divBdr>
            </w:div>
            <w:div w:id="1148092292">
              <w:marLeft w:val="0"/>
              <w:marRight w:val="0"/>
              <w:marTop w:val="0"/>
              <w:marBottom w:val="0"/>
              <w:divBdr>
                <w:top w:val="none" w:sz="0" w:space="0" w:color="auto"/>
                <w:left w:val="none" w:sz="0" w:space="0" w:color="auto"/>
                <w:bottom w:val="none" w:sz="0" w:space="0" w:color="auto"/>
                <w:right w:val="none" w:sz="0" w:space="0" w:color="auto"/>
              </w:divBdr>
            </w:div>
            <w:div w:id="491455706">
              <w:marLeft w:val="0"/>
              <w:marRight w:val="0"/>
              <w:marTop w:val="0"/>
              <w:marBottom w:val="0"/>
              <w:divBdr>
                <w:top w:val="none" w:sz="0" w:space="0" w:color="auto"/>
                <w:left w:val="none" w:sz="0" w:space="0" w:color="auto"/>
                <w:bottom w:val="none" w:sz="0" w:space="0" w:color="auto"/>
                <w:right w:val="none" w:sz="0" w:space="0" w:color="auto"/>
              </w:divBdr>
            </w:div>
            <w:div w:id="819348526">
              <w:marLeft w:val="0"/>
              <w:marRight w:val="0"/>
              <w:marTop w:val="0"/>
              <w:marBottom w:val="0"/>
              <w:divBdr>
                <w:top w:val="none" w:sz="0" w:space="0" w:color="auto"/>
                <w:left w:val="none" w:sz="0" w:space="0" w:color="auto"/>
                <w:bottom w:val="none" w:sz="0" w:space="0" w:color="auto"/>
                <w:right w:val="none" w:sz="0" w:space="0" w:color="auto"/>
              </w:divBdr>
            </w:div>
            <w:div w:id="1118380361">
              <w:marLeft w:val="0"/>
              <w:marRight w:val="0"/>
              <w:marTop w:val="0"/>
              <w:marBottom w:val="0"/>
              <w:divBdr>
                <w:top w:val="none" w:sz="0" w:space="0" w:color="auto"/>
                <w:left w:val="none" w:sz="0" w:space="0" w:color="auto"/>
                <w:bottom w:val="none" w:sz="0" w:space="0" w:color="auto"/>
                <w:right w:val="none" w:sz="0" w:space="0" w:color="auto"/>
              </w:divBdr>
            </w:div>
            <w:div w:id="1959482080">
              <w:marLeft w:val="0"/>
              <w:marRight w:val="0"/>
              <w:marTop w:val="0"/>
              <w:marBottom w:val="0"/>
              <w:divBdr>
                <w:top w:val="none" w:sz="0" w:space="0" w:color="auto"/>
                <w:left w:val="none" w:sz="0" w:space="0" w:color="auto"/>
                <w:bottom w:val="none" w:sz="0" w:space="0" w:color="auto"/>
                <w:right w:val="none" w:sz="0" w:space="0" w:color="auto"/>
              </w:divBdr>
            </w:div>
            <w:div w:id="1760910708">
              <w:marLeft w:val="0"/>
              <w:marRight w:val="0"/>
              <w:marTop w:val="0"/>
              <w:marBottom w:val="0"/>
              <w:divBdr>
                <w:top w:val="none" w:sz="0" w:space="0" w:color="auto"/>
                <w:left w:val="none" w:sz="0" w:space="0" w:color="auto"/>
                <w:bottom w:val="none" w:sz="0" w:space="0" w:color="auto"/>
                <w:right w:val="none" w:sz="0" w:space="0" w:color="auto"/>
              </w:divBdr>
            </w:div>
            <w:div w:id="1539472772">
              <w:marLeft w:val="0"/>
              <w:marRight w:val="0"/>
              <w:marTop w:val="0"/>
              <w:marBottom w:val="0"/>
              <w:divBdr>
                <w:top w:val="none" w:sz="0" w:space="0" w:color="auto"/>
                <w:left w:val="none" w:sz="0" w:space="0" w:color="auto"/>
                <w:bottom w:val="none" w:sz="0" w:space="0" w:color="auto"/>
                <w:right w:val="none" w:sz="0" w:space="0" w:color="auto"/>
              </w:divBdr>
            </w:div>
            <w:div w:id="1898515832">
              <w:marLeft w:val="0"/>
              <w:marRight w:val="0"/>
              <w:marTop w:val="0"/>
              <w:marBottom w:val="0"/>
              <w:divBdr>
                <w:top w:val="none" w:sz="0" w:space="0" w:color="auto"/>
                <w:left w:val="none" w:sz="0" w:space="0" w:color="auto"/>
                <w:bottom w:val="none" w:sz="0" w:space="0" w:color="auto"/>
                <w:right w:val="none" w:sz="0" w:space="0" w:color="auto"/>
              </w:divBdr>
            </w:div>
            <w:div w:id="881089985">
              <w:marLeft w:val="0"/>
              <w:marRight w:val="0"/>
              <w:marTop w:val="0"/>
              <w:marBottom w:val="0"/>
              <w:divBdr>
                <w:top w:val="none" w:sz="0" w:space="0" w:color="auto"/>
                <w:left w:val="none" w:sz="0" w:space="0" w:color="auto"/>
                <w:bottom w:val="none" w:sz="0" w:space="0" w:color="auto"/>
                <w:right w:val="none" w:sz="0" w:space="0" w:color="auto"/>
              </w:divBdr>
            </w:div>
            <w:div w:id="1265579536">
              <w:marLeft w:val="0"/>
              <w:marRight w:val="0"/>
              <w:marTop w:val="0"/>
              <w:marBottom w:val="0"/>
              <w:divBdr>
                <w:top w:val="none" w:sz="0" w:space="0" w:color="auto"/>
                <w:left w:val="none" w:sz="0" w:space="0" w:color="auto"/>
                <w:bottom w:val="none" w:sz="0" w:space="0" w:color="auto"/>
                <w:right w:val="none" w:sz="0" w:space="0" w:color="auto"/>
              </w:divBdr>
            </w:div>
            <w:div w:id="645084182">
              <w:marLeft w:val="0"/>
              <w:marRight w:val="0"/>
              <w:marTop w:val="0"/>
              <w:marBottom w:val="0"/>
              <w:divBdr>
                <w:top w:val="none" w:sz="0" w:space="0" w:color="auto"/>
                <w:left w:val="none" w:sz="0" w:space="0" w:color="auto"/>
                <w:bottom w:val="none" w:sz="0" w:space="0" w:color="auto"/>
                <w:right w:val="none" w:sz="0" w:space="0" w:color="auto"/>
              </w:divBdr>
            </w:div>
            <w:div w:id="1126117013">
              <w:marLeft w:val="0"/>
              <w:marRight w:val="0"/>
              <w:marTop w:val="0"/>
              <w:marBottom w:val="0"/>
              <w:divBdr>
                <w:top w:val="none" w:sz="0" w:space="0" w:color="auto"/>
                <w:left w:val="none" w:sz="0" w:space="0" w:color="auto"/>
                <w:bottom w:val="none" w:sz="0" w:space="0" w:color="auto"/>
                <w:right w:val="none" w:sz="0" w:space="0" w:color="auto"/>
              </w:divBdr>
            </w:div>
            <w:div w:id="227620571">
              <w:marLeft w:val="0"/>
              <w:marRight w:val="0"/>
              <w:marTop w:val="0"/>
              <w:marBottom w:val="0"/>
              <w:divBdr>
                <w:top w:val="none" w:sz="0" w:space="0" w:color="auto"/>
                <w:left w:val="none" w:sz="0" w:space="0" w:color="auto"/>
                <w:bottom w:val="none" w:sz="0" w:space="0" w:color="auto"/>
                <w:right w:val="none" w:sz="0" w:space="0" w:color="auto"/>
              </w:divBdr>
            </w:div>
            <w:div w:id="2131782428">
              <w:marLeft w:val="0"/>
              <w:marRight w:val="0"/>
              <w:marTop w:val="0"/>
              <w:marBottom w:val="0"/>
              <w:divBdr>
                <w:top w:val="none" w:sz="0" w:space="0" w:color="auto"/>
                <w:left w:val="none" w:sz="0" w:space="0" w:color="auto"/>
                <w:bottom w:val="none" w:sz="0" w:space="0" w:color="auto"/>
                <w:right w:val="none" w:sz="0" w:space="0" w:color="auto"/>
              </w:divBdr>
            </w:div>
            <w:div w:id="1031225587">
              <w:marLeft w:val="0"/>
              <w:marRight w:val="0"/>
              <w:marTop w:val="0"/>
              <w:marBottom w:val="0"/>
              <w:divBdr>
                <w:top w:val="none" w:sz="0" w:space="0" w:color="auto"/>
                <w:left w:val="none" w:sz="0" w:space="0" w:color="auto"/>
                <w:bottom w:val="none" w:sz="0" w:space="0" w:color="auto"/>
                <w:right w:val="none" w:sz="0" w:space="0" w:color="auto"/>
              </w:divBdr>
            </w:div>
            <w:div w:id="1024860997">
              <w:marLeft w:val="0"/>
              <w:marRight w:val="0"/>
              <w:marTop w:val="0"/>
              <w:marBottom w:val="0"/>
              <w:divBdr>
                <w:top w:val="none" w:sz="0" w:space="0" w:color="auto"/>
                <w:left w:val="none" w:sz="0" w:space="0" w:color="auto"/>
                <w:bottom w:val="none" w:sz="0" w:space="0" w:color="auto"/>
                <w:right w:val="none" w:sz="0" w:space="0" w:color="auto"/>
              </w:divBdr>
            </w:div>
            <w:div w:id="833298511">
              <w:marLeft w:val="0"/>
              <w:marRight w:val="0"/>
              <w:marTop w:val="0"/>
              <w:marBottom w:val="0"/>
              <w:divBdr>
                <w:top w:val="none" w:sz="0" w:space="0" w:color="auto"/>
                <w:left w:val="none" w:sz="0" w:space="0" w:color="auto"/>
                <w:bottom w:val="none" w:sz="0" w:space="0" w:color="auto"/>
                <w:right w:val="none" w:sz="0" w:space="0" w:color="auto"/>
              </w:divBdr>
            </w:div>
            <w:div w:id="103578680">
              <w:marLeft w:val="0"/>
              <w:marRight w:val="0"/>
              <w:marTop w:val="0"/>
              <w:marBottom w:val="0"/>
              <w:divBdr>
                <w:top w:val="none" w:sz="0" w:space="0" w:color="auto"/>
                <w:left w:val="none" w:sz="0" w:space="0" w:color="auto"/>
                <w:bottom w:val="none" w:sz="0" w:space="0" w:color="auto"/>
                <w:right w:val="none" w:sz="0" w:space="0" w:color="auto"/>
              </w:divBdr>
            </w:div>
            <w:div w:id="426005492">
              <w:marLeft w:val="0"/>
              <w:marRight w:val="0"/>
              <w:marTop w:val="0"/>
              <w:marBottom w:val="0"/>
              <w:divBdr>
                <w:top w:val="none" w:sz="0" w:space="0" w:color="auto"/>
                <w:left w:val="none" w:sz="0" w:space="0" w:color="auto"/>
                <w:bottom w:val="none" w:sz="0" w:space="0" w:color="auto"/>
                <w:right w:val="none" w:sz="0" w:space="0" w:color="auto"/>
              </w:divBdr>
            </w:div>
            <w:div w:id="1687252187">
              <w:marLeft w:val="0"/>
              <w:marRight w:val="0"/>
              <w:marTop w:val="0"/>
              <w:marBottom w:val="0"/>
              <w:divBdr>
                <w:top w:val="none" w:sz="0" w:space="0" w:color="auto"/>
                <w:left w:val="none" w:sz="0" w:space="0" w:color="auto"/>
                <w:bottom w:val="none" w:sz="0" w:space="0" w:color="auto"/>
                <w:right w:val="none" w:sz="0" w:space="0" w:color="auto"/>
              </w:divBdr>
            </w:div>
            <w:div w:id="721907172">
              <w:marLeft w:val="0"/>
              <w:marRight w:val="0"/>
              <w:marTop w:val="0"/>
              <w:marBottom w:val="0"/>
              <w:divBdr>
                <w:top w:val="none" w:sz="0" w:space="0" w:color="auto"/>
                <w:left w:val="none" w:sz="0" w:space="0" w:color="auto"/>
                <w:bottom w:val="none" w:sz="0" w:space="0" w:color="auto"/>
                <w:right w:val="none" w:sz="0" w:space="0" w:color="auto"/>
              </w:divBdr>
            </w:div>
            <w:div w:id="2125072304">
              <w:marLeft w:val="0"/>
              <w:marRight w:val="0"/>
              <w:marTop w:val="0"/>
              <w:marBottom w:val="0"/>
              <w:divBdr>
                <w:top w:val="none" w:sz="0" w:space="0" w:color="auto"/>
                <w:left w:val="none" w:sz="0" w:space="0" w:color="auto"/>
                <w:bottom w:val="none" w:sz="0" w:space="0" w:color="auto"/>
                <w:right w:val="none" w:sz="0" w:space="0" w:color="auto"/>
              </w:divBdr>
            </w:div>
            <w:div w:id="1794513856">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815607585">
              <w:marLeft w:val="0"/>
              <w:marRight w:val="0"/>
              <w:marTop w:val="0"/>
              <w:marBottom w:val="0"/>
              <w:divBdr>
                <w:top w:val="none" w:sz="0" w:space="0" w:color="auto"/>
                <w:left w:val="none" w:sz="0" w:space="0" w:color="auto"/>
                <w:bottom w:val="none" w:sz="0" w:space="0" w:color="auto"/>
                <w:right w:val="none" w:sz="0" w:space="0" w:color="auto"/>
              </w:divBdr>
            </w:div>
            <w:div w:id="633950123">
              <w:marLeft w:val="0"/>
              <w:marRight w:val="0"/>
              <w:marTop w:val="0"/>
              <w:marBottom w:val="0"/>
              <w:divBdr>
                <w:top w:val="none" w:sz="0" w:space="0" w:color="auto"/>
                <w:left w:val="none" w:sz="0" w:space="0" w:color="auto"/>
                <w:bottom w:val="none" w:sz="0" w:space="0" w:color="auto"/>
                <w:right w:val="none" w:sz="0" w:space="0" w:color="auto"/>
              </w:divBdr>
            </w:div>
            <w:div w:id="40138469">
              <w:marLeft w:val="0"/>
              <w:marRight w:val="0"/>
              <w:marTop w:val="0"/>
              <w:marBottom w:val="0"/>
              <w:divBdr>
                <w:top w:val="none" w:sz="0" w:space="0" w:color="auto"/>
                <w:left w:val="none" w:sz="0" w:space="0" w:color="auto"/>
                <w:bottom w:val="none" w:sz="0" w:space="0" w:color="auto"/>
                <w:right w:val="none" w:sz="0" w:space="0" w:color="auto"/>
              </w:divBdr>
            </w:div>
            <w:div w:id="1517887698">
              <w:marLeft w:val="0"/>
              <w:marRight w:val="0"/>
              <w:marTop w:val="0"/>
              <w:marBottom w:val="0"/>
              <w:divBdr>
                <w:top w:val="none" w:sz="0" w:space="0" w:color="auto"/>
                <w:left w:val="none" w:sz="0" w:space="0" w:color="auto"/>
                <w:bottom w:val="none" w:sz="0" w:space="0" w:color="auto"/>
                <w:right w:val="none" w:sz="0" w:space="0" w:color="auto"/>
              </w:divBdr>
            </w:div>
            <w:div w:id="829833060">
              <w:marLeft w:val="0"/>
              <w:marRight w:val="0"/>
              <w:marTop w:val="0"/>
              <w:marBottom w:val="0"/>
              <w:divBdr>
                <w:top w:val="none" w:sz="0" w:space="0" w:color="auto"/>
                <w:left w:val="none" w:sz="0" w:space="0" w:color="auto"/>
                <w:bottom w:val="none" w:sz="0" w:space="0" w:color="auto"/>
                <w:right w:val="none" w:sz="0" w:space="0" w:color="auto"/>
              </w:divBdr>
            </w:div>
            <w:div w:id="1969898382">
              <w:marLeft w:val="0"/>
              <w:marRight w:val="0"/>
              <w:marTop w:val="0"/>
              <w:marBottom w:val="0"/>
              <w:divBdr>
                <w:top w:val="none" w:sz="0" w:space="0" w:color="auto"/>
                <w:left w:val="none" w:sz="0" w:space="0" w:color="auto"/>
                <w:bottom w:val="none" w:sz="0" w:space="0" w:color="auto"/>
                <w:right w:val="none" w:sz="0" w:space="0" w:color="auto"/>
              </w:divBdr>
            </w:div>
            <w:div w:id="885684043">
              <w:marLeft w:val="0"/>
              <w:marRight w:val="0"/>
              <w:marTop w:val="0"/>
              <w:marBottom w:val="0"/>
              <w:divBdr>
                <w:top w:val="none" w:sz="0" w:space="0" w:color="auto"/>
                <w:left w:val="none" w:sz="0" w:space="0" w:color="auto"/>
                <w:bottom w:val="none" w:sz="0" w:space="0" w:color="auto"/>
                <w:right w:val="none" w:sz="0" w:space="0" w:color="auto"/>
              </w:divBdr>
            </w:div>
            <w:div w:id="667907500">
              <w:marLeft w:val="0"/>
              <w:marRight w:val="0"/>
              <w:marTop w:val="0"/>
              <w:marBottom w:val="0"/>
              <w:divBdr>
                <w:top w:val="none" w:sz="0" w:space="0" w:color="auto"/>
                <w:left w:val="none" w:sz="0" w:space="0" w:color="auto"/>
                <w:bottom w:val="none" w:sz="0" w:space="0" w:color="auto"/>
                <w:right w:val="none" w:sz="0" w:space="0" w:color="auto"/>
              </w:divBdr>
            </w:div>
            <w:div w:id="1976904529">
              <w:marLeft w:val="0"/>
              <w:marRight w:val="0"/>
              <w:marTop w:val="0"/>
              <w:marBottom w:val="0"/>
              <w:divBdr>
                <w:top w:val="none" w:sz="0" w:space="0" w:color="auto"/>
                <w:left w:val="none" w:sz="0" w:space="0" w:color="auto"/>
                <w:bottom w:val="none" w:sz="0" w:space="0" w:color="auto"/>
                <w:right w:val="none" w:sz="0" w:space="0" w:color="auto"/>
              </w:divBdr>
            </w:div>
            <w:div w:id="1379670156">
              <w:marLeft w:val="0"/>
              <w:marRight w:val="0"/>
              <w:marTop w:val="0"/>
              <w:marBottom w:val="0"/>
              <w:divBdr>
                <w:top w:val="none" w:sz="0" w:space="0" w:color="auto"/>
                <w:left w:val="none" w:sz="0" w:space="0" w:color="auto"/>
                <w:bottom w:val="none" w:sz="0" w:space="0" w:color="auto"/>
                <w:right w:val="none" w:sz="0" w:space="0" w:color="auto"/>
              </w:divBdr>
            </w:div>
            <w:div w:id="1378777900">
              <w:marLeft w:val="0"/>
              <w:marRight w:val="0"/>
              <w:marTop w:val="0"/>
              <w:marBottom w:val="0"/>
              <w:divBdr>
                <w:top w:val="none" w:sz="0" w:space="0" w:color="auto"/>
                <w:left w:val="none" w:sz="0" w:space="0" w:color="auto"/>
                <w:bottom w:val="none" w:sz="0" w:space="0" w:color="auto"/>
                <w:right w:val="none" w:sz="0" w:space="0" w:color="auto"/>
              </w:divBdr>
            </w:div>
            <w:div w:id="1726444349">
              <w:marLeft w:val="0"/>
              <w:marRight w:val="0"/>
              <w:marTop w:val="0"/>
              <w:marBottom w:val="0"/>
              <w:divBdr>
                <w:top w:val="none" w:sz="0" w:space="0" w:color="auto"/>
                <w:left w:val="none" w:sz="0" w:space="0" w:color="auto"/>
                <w:bottom w:val="none" w:sz="0" w:space="0" w:color="auto"/>
                <w:right w:val="none" w:sz="0" w:space="0" w:color="auto"/>
              </w:divBdr>
            </w:div>
            <w:div w:id="124350406">
              <w:marLeft w:val="0"/>
              <w:marRight w:val="0"/>
              <w:marTop w:val="0"/>
              <w:marBottom w:val="0"/>
              <w:divBdr>
                <w:top w:val="none" w:sz="0" w:space="0" w:color="auto"/>
                <w:left w:val="none" w:sz="0" w:space="0" w:color="auto"/>
                <w:bottom w:val="none" w:sz="0" w:space="0" w:color="auto"/>
                <w:right w:val="none" w:sz="0" w:space="0" w:color="auto"/>
              </w:divBdr>
            </w:div>
            <w:div w:id="594824254">
              <w:marLeft w:val="0"/>
              <w:marRight w:val="0"/>
              <w:marTop w:val="0"/>
              <w:marBottom w:val="0"/>
              <w:divBdr>
                <w:top w:val="none" w:sz="0" w:space="0" w:color="auto"/>
                <w:left w:val="none" w:sz="0" w:space="0" w:color="auto"/>
                <w:bottom w:val="none" w:sz="0" w:space="0" w:color="auto"/>
                <w:right w:val="none" w:sz="0" w:space="0" w:color="auto"/>
              </w:divBdr>
            </w:div>
            <w:div w:id="1927810849">
              <w:marLeft w:val="0"/>
              <w:marRight w:val="0"/>
              <w:marTop w:val="0"/>
              <w:marBottom w:val="0"/>
              <w:divBdr>
                <w:top w:val="none" w:sz="0" w:space="0" w:color="auto"/>
                <w:left w:val="none" w:sz="0" w:space="0" w:color="auto"/>
                <w:bottom w:val="none" w:sz="0" w:space="0" w:color="auto"/>
                <w:right w:val="none" w:sz="0" w:space="0" w:color="auto"/>
              </w:divBdr>
            </w:div>
            <w:div w:id="1961492770">
              <w:marLeft w:val="0"/>
              <w:marRight w:val="0"/>
              <w:marTop w:val="0"/>
              <w:marBottom w:val="0"/>
              <w:divBdr>
                <w:top w:val="none" w:sz="0" w:space="0" w:color="auto"/>
                <w:left w:val="none" w:sz="0" w:space="0" w:color="auto"/>
                <w:bottom w:val="none" w:sz="0" w:space="0" w:color="auto"/>
                <w:right w:val="none" w:sz="0" w:space="0" w:color="auto"/>
              </w:divBdr>
            </w:div>
            <w:div w:id="139811251">
              <w:marLeft w:val="0"/>
              <w:marRight w:val="0"/>
              <w:marTop w:val="0"/>
              <w:marBottom w:val="0"/>
              <w:divBdr>
                <w:top w:val="none" w:sz="0" w:space="0" w:color="auto"/>
                <w:left w:val="none" w:sz="0" w:space="0" w:color="auto"/>
                <w:bottom w:val="none" w:sz="0" w:space="0" w:color="auto"/>
                <w:right w:val="none" w:sz="0" w:space="0" w:color="auto"/>
              </w:divBdr>
            </w:div>
            <w:div w:id="1035153251">
              <w:marLeft w:val="0"/>
              <w:marRight w:val="0"/>
              <w:marTop w:val="0"/>
              <w:marBottom w:val="0"/>
              <w:divBdr>
                <w:top w:val="none" w:sz="0" w:space="0" w:color="auto"/>
                <w:left w:val="none" w:sz="0" w:space="0" w:color="auto"/>
                <w:bottom w:val="none" w:sz="0" w:space="0" w:color="auto"/>
                <w:right w:val="none" w:sz="0" w:space="0" w:color="auto"/>
              </w:divBdr>
            </w:div>
            <w:div w:id="2071537068">
              <w:marLeft w:val="0"/>
              <w:marRight w:val="0"/>
              <w:marTop w:val="0"/>
              <w:marBottom w:val="0"/>
              <w:divBdr>
                <w:top w:val="none" w:sz="0" w:space="0" w:color="auto"/>
                <w:left w:val="none" w:sz="0" w:space="0" w:color="auto"/>
                <w:bottom w:val="none" w:sz="0" w:space="0" w:color="auto"/>
                <w:right w:val="none" w:sz="0" w:space="0" w:color="auto"/>
              </w:divBdr>
            </w:div>
            <w:div w:id="1558587885">
              <w:marLeft w:val="0"/>
              <w:marRight w:val="0"/>
              <w:marTop w:val="0"/>
              <w:marBottom w:val="0"/>
              <w:divBdr>
                <w:top w:val="none" w:sz="0" w:space="0" w:color="auto"/>
                <w:left w:val="none" w:sz="0" w:space="0" w:color="auto"/>
                <w:bottom w:val="none" w:sz="0" w:space="0" w:color="auto"/>
                <w:right w:val="none" w:sz="0" w:space="0" w:color="auto"/>
              </w:divBdr>
            </w:div>
            <w:div w:id="1958488673">
              <w:marLeft w:val="0"/>
              <w:marRight w:val="0"/>
              <w:marTop w:val="0"/>
              <w:marBottom w:val="0"/>
              <w:divBdr>
                <w:top w:val="none" w:sz="0" w:space="0" w:color="auto"/>
                <w:left w:val="none" w:sz="0" w:space="0" w:color="auto"/>
                <w:bottom w:val="none" w:sz="0" w:space="0" w:color="auto"/>
                <w:right w:val="none" w:sz="0" w:space="0" w:color="auto"/>
              </w:divBdr>
            </w:div>
            <w:div w:id="1912041704">
              <w:marLeft w:val="0"/>
              <w:marRight w:val="0"/>
              <w:marTop w:val="0"/>
              <w:marBottom w:val="0"/>
              <w:divBdr>
                <w:top w:val="none" w:sz="0" w:space="0" w:color="auto"/>
                <w:left w:val="none" w:sz="0" w:space="0" w:color="auto"/>
                <w:bottom w:val="none" w:sz="0" w:space="0" w:color="auto"/>
                <w:right w:val="none" w:sz="0" w:space="0" w:color="auto"/>
              </w:divBdr>
            </w:div>
            <w:div w:id="259068177">
              <w:marLeft w:val="0"/>
              <w:marRight w:val="0"/>
              <w:marTop w:val="0"/>
              <w:marBottom w:val="0"/>
              <w:divBdr>
                <w:top w:val="none" w:sz="0" w:space="0" w:color="auto"/>
                <w:left w:val="none" w:sz="0" w:space="0" w:color="auto"/>
                <w:bottom w:val="none" w:sz="0" w:space="0" w:color="auto"/>
                <w:right w:val="none" w:sz="0" w:space="0" w:color="auto"/>
              </w:divBdr>
            </w:div>
            <w:div w:id="1018653408">
              <w:marLeft w:val="0"/>
              <w:marRight w:val="0"/>
              <w:marTop w:val="0"/>
              <w:marBottom w:val="0"/>
              <w:divBdr>
                <w:top w:val="none" w:sz="0" w:space="0" w:color="auto"/>
                <w:left w:val="none" w:sz="0" w:space="0" w:color="auto"/>
                <w:bottom w:val="none" w:sz="0" w:space="0" w:color="auto"/>
                <w:right w:val="none" w:sz="0" w:space="0" w:color="auto"/>
              </w:divBdr>
            </w:div>
            <w:div w:id="1070687334">
              <w:marLeft w:val="0"/>
              <w:marRight w:val="0"/>
              <w:marTop w:val="0"/>
              <w:marBottom w:val="0"/>
              <w:divBdr>
                <w:top w:val="none" w:sz="0" w:space="0" w:color="auto"/>
                <w:left w:val="none" w:sz="0" w:space="0" w:color="auto"/>
                <w:bottom w:val="none" w:sz="0" w:space="0" w:color="auto"/>
                <w:right w:val="none" w:sz="0" w:space="0" w:color="auto"/>
              </w:divBdr>
            </w:div>
            <w:div w:id="1223061128">
              <w:marLeft w:val="0"/>
              <w:marRight w:val="0"/>
              <w:marTop w:val="0"/>
              <w:marBottom w:val="0"/>
              <w:divBdr>
                <w:top w:val="none" w:sz="0" w:space="0" w:color="auto"/>
                <w:left w:val="none" w:sz="0" w:space="0" w:color="auto"/>
                <w:bottom w:val="none" w:sz="0" w:space="0" w:color="auto"/>
                <w:right w:val="none" w:sz="0" w:space="0" w:color="auto"/>
              </w:divBdr>
            </w:div>
            <w:div w:id="318383420">
              <w:marLeft w:val="0"/>
              <w:marRight w:val="0"/>
              <w:marTop w:val="0"/>
              <w:marBottom w:val="0"/>
              <w:divBdr>
                <w:top w:val="none" w:sz="0" w:space="0" w:color="auto"/>
                <w:left w:val="none" w:sz="0" w:space="0" w:color="auto"/>
                <w:bottom w:val="none" w:sz="0" w:space="0" w:color="auto"/>
                <w:right w:val="none" w:sz="0" w:space="0" w:color="auto"/>
              </w:divBdr>
            </w:div>
            <w:div w:id="2091001679">
              <w:marLeft w:val="0"/>
              <w:marRight w:val="0"/>
              <w:marTop w:val="0"/>
              <w:marBottom w:val="0"/>
              <w:divBdr>
                <w:top w:val="none" w:sz="0" w:space="0" w:color="auto"/>
                <w:left w:val="none" w:sz="0" w:space="0" w:color="auto"/>
                <w:bottom w:val="none" w:sz="0" w:space="0" w:color="auto"/>
                <w:right w:val="none" w:sz="0" w:space="0" w:color="auto"/>
              </w:divBdr>
            </w:div>
            <w:div w:id="609312208">
              <w:marLeft w:val="0"/>
              <w:marRight w:val="0"/>
              <w:marTop w:val="0"/>
              <w:marBottom w:val="0"/>
              <w:divBdr>
                <w:top w:val="none" w:sz="0" w:space="0" w:color="auto"/>
                <w:left w:val="none" w:sz="0" w:space="0" w:color="auto"/>
                <w:bottom w:val="none" w:sz="0" w:space="0" w:color="auto"/>
                <w:right w:val="none" w:sz="0" w:space="0" w:color="auto"/>
              </w:divBdr>
            </w:div>
            <w:div w:id="647980942">
              <w:marLeft w:val="0"/>
              <w:marRight w:val="0"/>
              <w:marTop w:val="0"/>
              <w:marBottom w:val="0"/>
              <w:divBdr>
                <w:top w:val="none" w:sz="0" w:space="0" w:color="auto"/>
                <w:left w:val="none" w:sz="0" w:space="0" w:color="auto"/>
                <w:bottom w:val="none" w:sz="0" w:space="0" w:color="auto"/>
                <w:right w:val="none" w:sz="0" w:space="0" w:color="auto"/>
              </w:divBdr>
            </w:div>
            <w:div w:id="1352336038">
              <w:marLeft w:val="0"/>
              <w:marRight w:val="0"/>
              <w:marTop w:val="0"/>
              <w:marBottom w:val="0"/>
              <w:divBdr>
                <w:top w:val="none" w:sz="0" w:space="0" w:color="auto"/>
                <w:left w:val="none" w:sz="0" w:space="0" w:color="auto"/>
                <w:bottom w:val="none" w:sz="0" w:space="0" w:color="auto"/>
                <w:right w:val="none" w:sz="0" w:space="0" w:color="auto"/>
              </w:divBdr>
            </w:div>
            <w:div w:id="759109717">
              <w:marLeft w:val="0"/>
              <w:marRight w:val="0"/>
              <w:marTop w:val="0"/>
              <w:marBottom w:val="0"/>
              <w:divBdr>
                <w:top w:val="none" w:sz="0" w:space="0" w:color="auto"/>
                <w:left w:val="none" w:sz="0" w:space="0" w:color="auto"/>
                <w:bottom w:val="none" w:sz="0" w:space="0" w:color="auto"/>
                <w:right w:val="none" w:sz="0" w:space="0" w:color="auto"/>
              </w:divBdr>
            </w:div>
            <w:div w:id="2071610699">
              <w:marLeft w:val="0"/>
              <w:marRight w:val="0"/>
              <w:marTop w:val="0"/>
              <w:marBottom w:val="0"/>
              <w:divBdr>
                <w:top w:val="none" w:sz="0" w:space="0" w:color="auto"/>
                <w:left w:val="none" w:sz="0" w:space="0" w:color="auto"/>
                <w:bottom w:val="none" w:sz="0" w:space="0" w:color="auto"/>
                <w:right w:val="none" w:sz="0" w:space="0" w:color="auto"/>
              </w:divBdr>
            </w:div>
            <w:div w:id="1771925085">
              <w:marLeft w:val="0"/>
              <w:marRight w:val="0"/>
              <w:marTop w:val="0"/>
              <w:marBottom w:val="0"/>
              <w:divBdr>
                <w:top w:val="none" w:sz="0" w:space="0" w:color="auto"/>
                <w:left w:val="none" w:sz="0" w:space="0" w:color="auto"/>
                <w:bottom w:val="none" w:sz="0" w:space="0" w:color="auto"/>
                <w:right w:val="none" w:sz="0" w:space="0" w:color="auto"/>
              </w:divBdr>
            </w:div>
            <w:div w:id="39863011">
              <w:marLeft w:val="0"/>
              <w:marRight w:val="0"/>
              <w:marTop w:val="0"/>
              <w:marBottom w:val="0"/>
              <w:divBdr>
                <w:top w:val="none" w:sz="0" w:space="0" w:color="auto"/>
                <w:left w:val="none" w:sz="0" w:space="0" w:color="auto"/>
                <w:bottom w:val="none" w:sz="0" w:space="0" w:color="auto"/>
                <w:right w:val="none" w:sz="0" w:space="0" w:color="auto"/>
              </w:divBdr>
            </w:div>
            <w:div w:id="317273783">
              <w:marLeft w:val="0"/>
              <w:marRight w:val="0"/>
              <w:marTop w:val="0"/>
              <w:marBottom w:val="0"/>
              <w:divBdr>
                <w:top w:val="none" w:sz="0" w:space="0" w:color="auto"/>
                <w:left w:val="none" w:sz="0" w:space="0" w:color="auto"/>
                <w:bottom w:val="none" w:sz="0" w:space="0" w:color="auto"/>
                <w:right w:val="none" w:sz="0" w:space="0" w:color="auto"/>
              </w:divBdr>
            </w:div>
            <w:div w:id="295255055">
              <w:marLeft w:val="0"/>
              <w:marRight w:val="0"/>
              <w:marTop w:val="0"/>
              <w:marBottom w:val="0"/>
              <w:divBdr>
                <w:top w:val="none" w:sz="0" w:space="0" w:color="auto"/>
                <w:left w:val="none" w:sz="0" w:space="0" w:color="auto"/>
                <w:bottom w:val="none" w:sz="0" w:space="0" w:color="auto"/>
                <w:right w:val="none" w:sz="0" w:space="0" w:color="auto"/>
              </w:divBdr>
            </w:div>
            <w:div w:id="535123577">
              <w:marLeft w:val="0"/>
              <w:marRight w:val="0"/>
              <w:marTop w:val="0"/>
              <w:marBottom w:val="0"/>
              <w:divBdr>
                <w:top w:val="none" w:sz="0" w:space="0" w:color="auto"/>
                <w:left w:val="none" w:sz="0" w:space="0" w:color="auto"/>
                <w:bottom w:val="none" w:sz="0" w:space="0" w:color="auto"/>
                <w:right w:val="none" w:sz="0" w:space="0" w:color="auto"/>
              </w:divBdr>
            </w:div>
            <w:div w:id="2067488052">
              <w:marLeft w:val="0"/>
              <w:marRight w:val="0"/>
              <w:marTop w:val="0"/>
              <w:marBottom w:val="0"/>
              <w:divBdr>
                <w:top w:val="none" w:sz="0" w:space="0" w:color="auto"/>
                <w:left w:val="none" w:sz="0" w:space="0" w:color="auto"/>
                <w:bottom w:val="none" w:sz="0" w:space="0" w:color="auto"/>
                <w:right w:val="none" w:sz="0" w:space="0" w:color="auto"/>
              </w:divBdr>
            </w:div>
            <w:div w:id="655186042">
              <w:marLeft w:val="0"/>
              <w:marRight w:val="0"/>
              <w:marTop w:val="0"/>
              <w:marBottom w:val="0"/>
              <w:divBdr>
                <w:top w:val="none" w:sz="0" w:space="0" w:color="auto"/>
                <w:left w:val="none" w:sz="0" w:space="0" w:color="auto"/>
                <w:bottom w:val="none" w:sz="0" w:space="0" w:color="auto"/>
                <w:right w:val="none" w:sz="0" w:space="0" w:color="auto"/>
              </w:divBdr>
            </w:div>
            <w:div w:id="1337928231">
              <w:marLeft w:val="0"/>
              <w:marRight w:val="0"/>
              <w:marTop w:val="0"/>
              <w:marBottom w:val="0"/>
              <w:divBdr>
                <w:top w:val="none" w:sz="0" w:space="0" w:color="auto"/>
                <w:left w:val="none" w:sz="0" w:space="0" w:color="auto"/>
                <w:bottom w:val="none" w:sz="0" w:space="0" w:color="auto"/>
                <w:right w:val="none" w:sz="0" w:space="0" w:color="auto"/>
              </w:divBdr>
            </w:div>
            <w:div w:id="1017266542">
              <w:marLeft w:val="0"/>
              <w:marRight w:val="0"/>
              <w:marTop w:val="0"/>
              <w:marBottom w:val="0"/>
              <w:divBdr>
                <w:top w:val="none" w:sz="0" w:space="0" w:color="auto"/>
                <w:left w:val="none" w:sz="0" w:space="0" w:color="auto"/>
                <w:bottom w:val="none" w:sz="0" w:space="0" w:color="auto"/>
                <w:right w:val="none" w:sz="0" w:space="0" w:color="auto"/>
              </w:divBdr>
            </w:div>
            <w:div w:id="1062559857">
              <w:marLeft w:val="0"/>
              <w:marRight w:val="0"/>
              <w:marTop w:val="0"/>
              <w:marBottom w:val="0"/>
              <w:divBdr>
                <w:top w:val="none" w:sz="0" w:space="0" w:color="auto"/>
                <w:left w:val="none" w:sz="0" w:space="0" w:color="auto"/>
                <w:bottom w:val="none" w:sz="0" w:space="0" w:color="auto"/>
                <w:right w:val="none" w:sz="0" w:space="0" w:color="auto"/>
              </w:divBdr>
            </w:div>
            <w:div w:id="1934971472">
              <w:marLeft w:val="0"/>
              <w:marRight w:val="0"/>
              <w:marTop w:val="0"/>
              <w:marBottom w:val="0"/>
              <w:divBdr>
                <w:top w:val="none" w:sz="0" w:space="0" w:color="auto"/>
                <w:left w:val="none" w:sz="0" w:space="0" w:color="auto"/>
                <w:bottom w:val="none" w:sz="0" w:space="0" w:color="auto"/>
                <w:right w:val="none" w:sz="0" w:space="0" w:color="auto"/>
              </w:divBdr>
            </w:div>
            <w:div w:id="1500728783">
              <w:marLeft w:val="0"/>
              <w:marRight w:val="0"/>
              <w:marTop w:val="0"/>
              <w:marBottom w:val="0"/>
              <w:divBdr>
                <w:top w:val="none" w:sz="0" w:space="0" w:color="auto"/>
                <w:left w:val="none" w:sz="0" w:space="0" w:color="auto"/>
                <w:bottom w:val="none" w:sz="0" w:space="0" w:color="auto"/>
                <w:right w:val="none" w:sz="0" w:space="0" w:color="auto"/>
              </w:divBdr>
            </w:div>
            <w:div w:id="321738385">
              <w:marLeft w:val="0"/>
              <w:marRight w:val="0"/>
              <w:marTop w:val="0"/>
              <w:marBottom w:val="0"/>
              <w:divBdr>
                <w:top w:val="none" w:sz="0" w:space="0" w:color="auto"/>
                <w:left w:val="none" w:sz="0" w:space="0" w:color="auto"/>
                <w:bottom w:val="none" w:sz="0" w:space="0" w:color="auto"/>
                <w:right w:val="none" w:sz="0" w:space="0" w:color="auto"/>
              </w:divBdr>
            </w:div>
            <w:div w:id="194661845">
              <w:marLeft w:val="0"/>
              <w:marRight w:val="0"/>
              <w:marTop w:val="0"/>
              <w:marBottom w:val="0"/>
              <w:divBdr>
                <w:top w:val="none" w:sz="0" w:space="0" w:color="auto"/>
                <w:left w:val="none" w:sz="0" w:space="0" w:color="auto"/>
                <w:bottom w:val="none" w:sz="0" w:space="0" w:color="auto"/>
                <w:right w:val="none" w:sz="0" w:space="0" w:color="auto"/>
              </w:divBdr>
            </w:div>
            <w:div w:id="151802008">
              <w:marLeft w:val="0"/>
              <w:marRight w:val="0"/>
              <w:marTop w:val="0"/>
              <w:marBottom w:val="0"/>
              <w:divBdr>
                <w:top w:val="none" w:sz="0" w:space="0" w:color="auto"/>
                <w:left w:val="none" w:sz="0" w:space="0" w:color="auto"/>
                <w:bottom w:val="none" w:sz="0" w:space="0" w:color="auto"/>
                <w:right w:val="none" w:sz="0" w:space="0" w:color="auto"/>
              </w:divBdr>
            </w:div>
            <w:div w:id="2132283630">
              <w:marLeft w:val="0"/>
              <w:marRight w:val="0"/>
              <w:marTop w:val="0"/>
              <w:marBottom w:val="0"/>
              <w:divBdr>
                <w:top w:val="none" w:sz="0" w:space="0" w:color="auto"/>
                <w:left w:val="none" w:sz="0" w:space="0" w:color="auto"/>
                <w:bottom w:val="none" w:sz="0" w:space="0" w:color="auto"/>
                <w:right w:val="none" w:sz="0" w:space="0" w:color="auto"/>
              </w:divBdr>
            </w:div>
            <w:div w:id="395394125">
              <w:marLeft w:val="0"/>
              <w:marRight w:val="0"/>
              <w:marTop w:val="0"/>
              <w:marBottom w:val="0"/>
              <w:divBdr>
                <w:top w:val="none" w:sz="0" w:space="0" w:color="auto"/>
                <w:left w:val="none" w:sz="0" w:space="0" w:color="auto"/>
                <w:bottom w:val="none" w:sz="0" w:space="0" w:color="auto"/>
                <w:right w:val="none" w:sz="0" w:space="0" w:color="auto"/>
              </w:divBdr>
            </w:div>
            <w:div w:id="2036810262">
              <w:marLeft w:val="0"/>
              <w:marRight w:val="0"/>
              <w:marTop w:val="0"/>
              <w:marBottom w:val="0"/>
              <w:divBdr>
                <w:top w:val="none" w:sz="0" w:space="0" w:color="auto"/>
                <w:left w:val="none" w:sz="0" w:space="0" w:color="auto"/>
                <w:bottom w:val="none" w:sz="0" w:space="0" w:color="auto"/>
                <w:right w:val="none" w:sz="0" w:space="0" w:color="auto"/>
              </w:divBdr>
            </w:div>
            <w:div w:id="1696081221">
              <w:marLeft w:val="0"/>
              <w:marRight w:val="0"/>
              <w:marTop w:val="0"/>
              <w:marBottom w:val="0"/>
              <w:divBdr>
                <w:top w:val="none" w:sz="0" w:space="0" w:color="auto"/>
                <w:left w:val="none" w:sz="0" w:space="0" w:color="auto"/>
                <w:bottom w:val="none" w:sz="0" w:space="0" w:color="auto"/>
                <w:right w:val="none" w:sz="0" w:space="0" w:color="auto"/>
              </w:divBdr>
            </w:div>
            <w:div w:id="1247035982">
              <w:marLeft w:val="0"/>
              <w:marRight w:val="0"/>
              <w:marTop w:val="0"/>
              <w:marBottom w:val="0"/>
              <w:divBdr>
                <w:top w:val="none" w:sz="0" w:space="0" w:color="auto"/>
                <w:left w:val="none" w:sz="0" w:space="0" w:color="auto"/>
                <w:bottom w:val="none" w:sz="0" w:space="0" w:color="auto"/>
                <w:right w:val="none" w:sz="0" w:space="0" w:color="auto"/>
              </w:divBdr>
            </w:div>
            <w:div w:id="1116679289">
              <w:marLeft w:val="0"/>
              <w:marRight w:val="0"/>
              <w:marTop w:val="0"/>
              <w:marBottom w:val="0"/>
              <w:divBdr>
                <w:top w:val="none" w:sz="0" w:space="0" w:color="auto"/>
                <w:left w:val="none" w:sz="0" w:space="0" w:color="auto"/>
                <w:bottom w:val="none" w:sz="0" w:space="0" w:color="auto"/>
                <w:right w:val="none" w:sz="0" w:space="0" w:color="auto"/>
              </w:divBdr>
            </w:div>
            <w:div w:id="549458320">
              <w:marLeft w:val="0"/>
              <w:marRight w:val="0"/>
              <w:marTop w:val="0"/>
              <w:marBottom w:val="0"/>
              <w:divBdr>
                <w:top w:val="none" w:sz="0" w:space="0" w:color="auto"/>
                <w:left w:val="none" w:sz="0" w:space="0" w:color="auto"/>
                <w:bottom w:val="none" w:sz="0" w:space="0" w:color="auto"/>
                <w:right w:val="none" w:sz="0" w:space="0" w:color="auto"/>
              </w:divBdr>
            </w:div>
            <w:div w:id="1575050237">
              <w:marLeft w:val="0"/>
              <w:marRight w:val="0"/>
              <w:marTop w:val="0"/>
              <w:marBottom w:val="0"/>
              <w:divBdr>
                <w:top w:val="none" w:sz="0" w:space="0" w:color="auto"/>
                <w:left w:val="none" w:sz="0" w:space="0" w:color="auto"/>
                <w:bottom w:val="none" w:sz="0" w:space="0" w:color="auto"/>
                <w:right w:val="none" w:sz="0" w:space="0" w:color="auto"/>
              </w:divBdr>
            </w:div>
            <w:div w:id="681248419">
              <w:marLeft w:val="0"/>
              <w:marRight w:val="0"/>
              <w:marTop w:val="0"/>
              <w:marBottom w:val="0"/>
              <w:divBdr>
                <w:top w:val="none" w:sz="0" w:space="0" w:color="auto"/>
                <w:left w:val="none" w:sz="0" w:space="0" w:color="auto"/>
                <w:bottom w:val="none" w:sz="0" w:space="0" w:color="auto"/>
                <w:right w:val="none" w:sz="0" w:space="0" w:color="auto"/>
              </w:divBdr>
            </w:div>
            <w:div w:id="344477773">
              <w:marLeft w:val="0"/>
              <w:marRight w:val="0"/>
              <w:marTop w:val="0"/>
              <w:marBottom w:val="0"/>
              <w:divBdr>
                <w:top w:val="none" w:sz="0" w:space="0" w:color="auto"/>
                <w:left w:val="none" w:sz="0" w:space="0" w:color="auto"/>
                <w:bottom w:val="none" w:sz="0" w:space="0" w:color="auto"/>
                <w:right w:val="none" w:sz="0" w:space="0" w:color="auto"/>
              </w:divBdr>
            </w:div>
            <w:div w:id="1272788143">
              <w:marLeft w:val="0"/>
              <w:marRight w:val="0"/>
              <w:marTop w:val="0"/>
              <w:marBottom w:val="0"/>
              <w:divBdr>
                <w:top w:val="none" w:sz="0" w:space="0" w:color="auto"/>
                <w:left w:val="none" w:sz="0" w:space="0" w:color="auto"/>
                <w:bottom w:val="none" w:sz="0" w:space="0" w:color="auto"/>
                <w:right w:val="none" w:sz="0" w:space="0" w:color="auto"/>
              </w:divBdr>
            </w:div>
            <w:div w:id="791167035">
              <w:marLeft w:val="0"/>
              <w:marRight w:val="0"/>
              <w:marTop w:val="0"/>
              <w:marBottom w:val="0"/>
              <w:divBdr>
                <w:top w:val="none" w:sz="0" w:space="0" w:color="auto"/>
                <w:left w:val="none" w:sz="0" w:space="0" w:color="auto"/>
                <w:bottom w:val="none" w:sz="0" w:space="0" w:color="auto"/>
                <w:right w:val="none" w:sz="0" w:space="0" w:color="auto"/>
              </w:divBdr>
            </w:div>
            <w:div w:id="873691866">
              <w:marLeft w:val="0"/>
              <w:marRight w:val="0"/>
              <w:marTop w:val="0"/>
              <w:marBottom w:val="0"/>
              <w:divBdr>
                <w:top w:val="none" w:sz="0" w:space="0" w:color="auto"/>
                <w:left w:val="none" w:sz="0" w:space="0" w:color="auto"/>
                <w:bottom w:val="none" w:sz="0" w:space="0" w:color="auto"/>
                <w:right w:val="none" w:sz="0" w:space="0" w:color="auto"/>
              </w:divBdr>
            </w:div>
            <w:div w:id="929702037">
              <w:marLeft w:val="0"/>
              <w:marRight w:val="0"/>
              <w:marTop w:val="0"/>
              <w:marBottom w:val="0"/>
              <w:divBdr>
                <w:top w:val="none" w:sz="0" w:space="0" w:color="auto"/>
                <w:left w:val="none" w:sz="0" w:space="0" w:color="auto"/>
                <w:bottom w:val="none" w:sz="0" w:space="0" w:color="auto"/>
                <w:right w:val="none" w:sz="0" w:space="0" w:color="auto"/>
              </w:divBdr>
            </w:div>
            <w:div w:id="316343791">
              <w:marLeft w:val="0"/>
              <w:marRight w:val="0"/>
              <w:marTop w:val="0"/>
              <w:marBottom w:val="0"/>
              <w:divBdr>
                <w:top w:val="none" w:sz="0" w:space="0" w:color="auto"/>
                <w:left w:val="none" w:sz="0" w:space="0" w:color="auto"/>
                <w:bottom w:val="none" w:sz="0" w:space="0" w:color="auto"/>
                <w:right w:val="none" w:sz="0" w:space="0" w:color="auto"/>
              </w:divBdr>
            </w:div>
            <w:div w:id="948468223">
              <w:marLeft w:val="0"/>
              <w:marRight w:val="0"/>
              <w:marTop w:val="0"/>
              <w:marBottom w:val="0"/>
              <w:divBdr>
                <w:top w:val="none" w:sz="0" w:space="0" w:color="auto"/>
                <w:left w:val="none" w:sz="0" w:space="0" w:color="auto"/>
                <w:bottom w:val="none" w:sz="0" w:space="0" w:color="auto"/>
                <w:right w:val="none" w:sz="0" w:space="0" w:color="auto"/>
              </w:divBdr>
            </w:div>
            <w:div w:id="1253969327">
              <w:marLeft w:val="0"/>
              <w:marRight w:val="0"/>
              <w:marTop w:val="0"/>
              <w:marBottom w:val="0"/>
              <w:divBdr>
                <w:top w:val="none" w:sz="0" w:space="0" w:color="auto"/>
                <w:left w:val="none" w:sz="0" w:space="0" w:color="auto"/>
                <w:bottom w:val="none" w:sz="0" w:space="0" w:color="auto"/>
                <w:right w:val="none" w:sz="0" w:space="0" w:color="auto"/>
              </w:divBdr>
            </w:div>
            <w:div w:id="2114133250">
              <w:marLeft w:val="0"/>
              <w:marRight w:val="0"/>
              <w:marTop w:val="0"/>
              <w:marBottom w:val="0"/>
              <w:divBdr>
                <w:top w:val="none" w:sz="0" w:space="0" w:color="auto"/>
                <w:left w:val="none" w:sz="0" w:space="0" w:color="auto"/>
                <w:bottom w:val="none" w:sz="0" w:space="0" w:color="auto"/>
                <w:right w:val="none" w:sz="0" w:space="0" w:color="auto"/>
              </w:divBdr>
            </w:div>
            <w:div w:id="1417633181">
              <w:marLeft w:val="0"/>
              <w:marRight w:val="0"/>
              <w:marTop w:val="0"/>
              <w:marBottom w:val="0"/>
              <w:divBdr>
                <w:top w:val="none" w:sz="0" w:space="0" w:color="auto"/>
                <w:left w:val="none" w:sz="0" w:space="0" w:color="auto"/>
                <w:bottom w:val="none" w:sz="0" w:space="0" w:color="auto"/>
                <w:right w:val="none" w:sz="0" w:space="0" w:color="auto"/>
              </w:divBdr>
            </w:div>
            <w:div w:id="1873957832">
              <w:marLeft w:val="0"/>
              <w:marRight w:val="0"/>
              <w:marTop w:val="0"/>
              <w:marBottom w:val="0"/>
              <w:divBdr>
                <w:top w:val="none" w:sz="0" w:space="0" w:color="auto"/>
                <w:left w:val="none" w:sz="0" w:space="0" w:color="auto"/>
                <w:bottom w:val="none" w:sz="0" w:space="0" w:color="auto"/>
                <w:right w:val="none" w:sz="0" w:space="0" w:color="auto"/>
              </w:divBdr>
            </w:div>
            <w:div w:id="901868165">
              <w:marLeft w:val="0"/>
              <w:marRight w:val="0"/>
              <w:marTop w:val="0"/>
              <w:marBottom w:val="0"/>
              <w:divBdr>
                <w:top w:val="none" w:sz="0" w:space="0" w:color="auto"/>
                <w:left w:val="none" w:sz="0" w:space="0" w:color="auto"/>
                <w:bottom w:val="none" w:sz="0" w:space="0" w:color="auto"/>
                <w:right w:val="none" w:sz="0" w:space="0" w:color="auto"/>
              </w:divBdr>
            </w:div>
            <w:div w:id="595601358">
              <w:marLeft w:val="0"/>
              <w:marRight w:val="0"/>
              <w:marTop w:val="0"/>
              <w:marBottom w:val="0"/>
              <w:divBdr>
                <w:top w:val="none" w:sz="0" w:space="0" w:color="auto"/>
                <w:left w:val="none" w:sz="0" w:space="0" w:color="auto"/>
                <w:bottom w:val="none" w:sz="0" w:space="0" w:color="auto"/>
                <w:right w:val="none" w:sz="0" w:space="0" w:color="auto"/>
              </w:divBdr>
            </w:div>
            <w:div w:id="231278147">
              <w:marLeft w:val="0"/>
              <w:marRight w:val="0"/>
              <w:marTop w:val="0"/>
              <w:marBottom w:val="0"/>
              <w:divBdr>
                <w:top w:val="none" w:sz="0" w:space="0" w:color="auto"/>
                <w:left w:val="none" w:sz="0" w:space="0" w:color="auto"/>
                <w:bottom w:val="none" w:sz="0" w:space="0" w:color="auto"/>
                <w:right w:val="none" w:sz="0" w:space="0" w:color="auto"/>
              </w:divBdr>
            </w:div>
            <w:div w:id="1261141314">
              <w:marLeft w:val="0"/>
              <w:marRight w:val="0"/>
              <w:marTop w:val="0"/>
              <w:marBottom w:val="0"/>
              <w:divBdr>
                <w:top w:val="none" w:sz="0" w:space="0" w:color="auto"/>
                <w:left w:val="none" w:sz="0" w:space="0" w:color="auto"/>
                <w:bottom w:val="none" w:sz="0" w:space="0" w:color="auto"/>
                <w:right w:val="none" w:sz="0" w:space="0" w:color="auto"/>
              </w:divBdr>
            </w:div>
            <w:div w:id="146166298">
              <w:marLeft w:val="0"/>
              <w:marRight w:val="0"/>
              <w:marTop w:val="0"/>
              <w:marBottom w:val="0"/>
              <w:divBdr>
                <w:top w:val="none" w:sz="0" w:space="0" w:color="auto"/>
                <w:left w:val="none" w:sz="0" w:space="0" w:color="auto"/>
                <w:bottom w:val="none" w:sz="0" w:space="0" w:color="auto"/>
                <w:right w:val="none" w:sz="0" w:space="0" w:color="auto"/>
              </w:divBdr>
            </w:div>
            <w:div w:id="1126508388">
              <w:marLeft w:val="0"/>
              <w:marRight w:val="0"/>
              <w:marTop w:val="0"/>
              <w:marBottom w:val="0"/>
              <w:divBdr>
                <w:top w:val="none" w:sz="0" w:space="0" w:color="auto"/>
                <w:left w:val="none" w:sz="0" w:space="0" w:color="auto"/>
                <w:bottom w:val="none" w:sz="0" w:space="0" w:color="auto"/>
                <w:right w:val="none" w:sz="0" w:space="0" w:color="auto"/>
              </w:divBdr>
            </w:div>
            <w:div w:id="1226843776">
              <w:marLeft w:val="0"/>
              <w:marRight w:val="0"/>
              <w:marTop w:val="0"/>
              <w:marBottom w:val="0"/>
              <w:divBdr>
                <w:top w:val="none" w:sz="0" w:space="0" w:color="auto"/>
                <w:left w:val="none" w:sz="0" w:space="0" w:color="auto"/>
                <w:bottom w:val="none" w:sz="0" w:space="0" w:color="auto"/>
                <w:right w:val="none" w:sz="0" w:space="0" w:color="auto"/>
              </w:divBdr>
            </w:div>
            <w:div w:id="425616293">
              <w:marLeft w:val="0"/>
              <w:marRight w:val="0"/>
              <w:marTop w:val="0"/>
              <w:marBottom w:val="0"/>
              <w:divBdr>
                <w:top w:val="none" w:sz="0" w:space="0" w:color="auto"/>
                <w:left w:val="none" w:sz="0" w:space="0" w:color="auto"/>
                <w:bottom w:val="none" w:sz="0" w:space="0" w:color="auto"/>
                <w:right w:val="none" w:sz="0" w:space="0" w:color="auto"/>
              </w:divBdr>
            </w:div>
            <w:div w:id="1484199985">
              <w:marLeft w:val="0"/>
              <w:marRight w:val="0"/>
              <w:marTop w:val="0"/>
              <w:marBottom w:val="0"/>
              <w:divBdr>
                <w:top w:val="none" w:sz="0" w:space="0" w:color="auto"/>
                <w:left w:val="none" w:sz="0" w:space="0" w:color="auto"/>
                <w:bottom w:val="none" w:sz="0" w:space="0" w:color="auto"/>
                <w:right w:val="none" w:sz="0" w:space="0" w:color="auto"/>
              </w:divBdr>
            </w:div>
            <w:div w:id="544686115">
              <w:marLeft w:val="0"/>
              <w:marRight w:val="0"/>
              <w:marTop w:val="0"/>
              <w:marBottom w:val="0"/>
              <w:divBdr>
                <w:top w:val="none" w:sz="0" w:space="0" w:color="auto"/>
                <w:left w:val="none" w:sz="0" w:space="0" w:color="auto"/>
                <w:bottom w:val="none" w:sz="0" w:space="0" w:color="auto"/>
                <w:right w:val="none" w:sz="0" w:space="0" w:color="auto"/>
              </w:divBdr>
            </w:div>
            <w:div w:id="436368381">
              <w:marLeft w:val="0"/>
              <w:marRight w:val="0"/>
              <w:marTop w:val="0"/>
              <w:marBottom w:val="0"/>
              <w:divBdr>
                <w:top w:val="none" w:sz="0" w:space="0" w:color="auto"/>
                <w:left w:val="none" w:sz="0" w:space="0" w:color="auto"/>
                <w:bottom w:val="none" w:sz="0" w:space="0" w:color="auto"/>
                <w:right w:val="none" w:sz="0" w:space="0" w:color="auto"/>
              </w:divBdr>
            </w:div>
            <w:div w:id="1465394729">
              <w:marLeft w:val="0"/>
              <w:marRight w:val="0"/>
              <w:marTop w:val="0"/>
              <w:marBottom w:val="0"/>
              <w:divBdr>
                <w:top w:val="none" w:sz="0" w:space="0" w:color="auto"/>
                <w:left w:val="none" w:sz="0" w:space="0" w:color="auto"/>
                <w:bottom w:val="none" w:sz="0" w:space="0" w:color="auto"/>
                <w:right w:val="none" w:sz="0" w:space="0" w:color="auto"/>
              </w:divBdr>
            </w:div>
            <w:div w:id="106778693">
              <w:marLeft w:val="0"/>
              <w:marRight w:val="0"/>
              <w:marTop w:val="0"/>
              <w:marBottom w:val="0"/>
              <w:divBdr>
                <w:top w:val="none" w:sz="0" w:space="0" w:color="auto"/>
                <w:left w:val="none" w:sz="0" w:space="0" w:color="auto"/>
                <w:bottom w:val="none" w:sz="0" w:space="0" w:color="auto"/>
                <w:right w:val="none" w:sz="0" w:space="0" w:color="auto"/>
              </w:divBdr>
            </w:div>
            <w:div w:id="2080252651">
              <w:marLeft w:val="0"/>
              <w:marRight w:val="0"/>
              <w:marTop w:val="0"/>
              <w:marBottom w:val="0"/>
              <w:divBdr>
                <w:top w:val="none" w:sz="0" w:space="0" w:color="auto"/>
                <w:left w:val="none" w:sz="0" w:space="0" w:color="auto"/>
                <w:bottom w:val="none" w:sz="0" w:space="0" w:color="auto"/>
                <w:right w:val="none" w:sz="0" w:space="0" w:color="auto"/>
              </w:divBdr>
            </w:div>
            <w:div w:id="476605846">
              <w:marLeft w:val="0"/>
              <w:marRight w:val="0"/>
              <w:marTop w:val="0"/>
              <w:marBottom w:val="0"/>
              <w:divBdr>
                <w:top w:val="none" w:sz="0" w:space="0" w:color="auto"/>
                <w:left w:val="none" w:sz="0" w:space="0" w:color="auto"/>
                <w:bottom w:val="none" w:sz="0" w:space="0" w:color="auto"/>
                <w:right w:val="none" w:sz="0" w:space="0" w:color="auto"/>
              </w:divBdr>
            </w:div>
            <w:div w:id="742145290">
              <w:marLeft w:val="0"/>
              <w:marRight w:val="0"/>
              <w:marTop w:val="0"/>
              <w:marBottom w:val="0"/>
              <w:divBdr>
                <w:top w:val="none" w:sz="0" w:space="0" w:color="auto"/>
                <w:left w:val="none" w:sz="0" w:space="0" w:color="auto"/>
                <w:bottom w:val="none" w:sz="0" w:space="0" w:color="auto"/>
                <w:right w:val="none" w:sz="0" w:space="0" w:color="auto"/>
              </w:divBdr>
            </w:div>
            <w:div w:id="1211502622">
              <w:marLeft w:val="0"/>
              <w:marRight w:val="0"/>
              <w:marTop w:val="0"/>
              <w:marBottom w:val="0"/>
              <w:divBdr>
                <w:top w:val="none" w:sz="0" w:space="0" w:color="auto"/>
                <w:left w:val="none" w:sz="0" w:space="0" w:color="auto"/>
                <w:bottom w:val="none" w:sz="0" w:space="0" w:color="auto"/>
                <w:right w:val="none" w:sz="0" w:space="0" w:color="auto"/>
              </w:divBdr>
            </w:div>
            <w:div w:id="1233464374">
              <w:marLeft w:val="0"/>
              <w:marRight w:val="0"/>
              <w:marTop w:val="0"/>
              <w:marBottom w:val="0"/>
              <w:divBdr>
                <w:top w:val="none" w:sz="0" w:space="0" w:color="auto"/>
                <w:left w:val="none" w:sz="0" w:space="0" w:color="auto"/>
                <w:bottom w:val="none" w:sz="0" w:space="0" w:color="auto"/>
                <w:right w:val="none" w:sz="0" w:space="0" w:color="auto"/>
              </w:divBdr>
            </w:div>
            <w:div w:id="530847100">
              <w:marLeft w:val="0"/>
              <w:marRight w:val="0"/>
              <w:marTop w:val="0"/>
              <w:marBottom w:val="0"/>
              <w:divBdr>
                <w:top w:val="none" w:sz="0" w:space="0" w:color="auto"/>
                <w:left w:val="none" w:sz="0" w:space="0" w:color="auto"/>
                <w:bottom w:val="none" w:sz="0" w:space="0" w:color="auto"/>
                <w:right w:val="none" w:sz="0" w:space="0" w:color="auto"/>
              </w:divBdr>
            </w:div>
            <w:div w:id="1218127600">
              <w:marLeft w:val="0"/>
              <w:marRight w:val="0"/>
              <w:marTop w:val="0"/>
              <w:marBottom w:val="0"/>
              <w:divBdr>
                <w:top w:val="none" w:sz="0" w:space="0" w:color="auto"/>
                <w:left w:val="none" w:sz="0" w:space="0" w:color="auto"/>
                <w:bottom w:val="none" w:sz="0" w:space="0" w:color="auto"/>
                <w:right w:val="none" w:sz="0" w:space="0" w:color="auto"/>
              </w:divBdr>
            </w:div>
            <w:div w:id="1409308030">
              <w:marLeft w:val="0"/>
              <w:marRight w:val="0"/>
              <w:marTop w:val="0"/>
              <w:marBottom w:val="0"/>
              <w:divBdr>
                <w:top w:val="none" w:sz="0" w:space="0" w:color="auto"/>
                <w:left w:val="none" w:sz="0" w:space="0" w:color="auto"/>
                <w:bottom w:val="none" w:sz="0" w:space="0" w:color="auto"/>
                <w:right w:val="none" w:sz="0" w:space="0" w:color="auto"/>
              </w:divBdr>
            </w:div>
            <w:div w:id="1626764837">
              <w:marLeft w:val="0"/>
              <w:marRight w:val="0"/>
              <w:marTop w:val="0"/>
              <w:marBottom w:val="0"/>
              <w:divBdr>
                <w:top w:val="none" w:sz="0" w:space="0" w:color="auto"/>
                <w:left w:val="none" w:sz="0" w:space="0" w:color="auto"/>
                <w:bottom w:val="none" w:sz="0" w:space="0" w:color="auto"/>
                <w:right w:val="none" w:sz="0" w:space="0" w:color="auto"/>
              </w:divBdr>
            </w:div>
            <w:div w:id="349643464">
              <w:marLeft w:val="0"/>
              <w:marRight w:val="0"/>
              <w:marTop w:val="0"/>
              <w:marBottom w:val="0"/>
              <w:divBdr>
                <w:top w:val="none" w:sz="0" w:space="0" w:color="auto"/>
                <w:left w:val="none" w:sz="0" w:space="0" w:color="auto"/>
                <w:bottom w:val="none" w:sz="0" w:space="0" w:color="auto"/>
                <w:right w:val="none" w:sz="0" w:space="0" w:color="auto"/>
              </w:divBdr>
            </w:div>
            <w:div w:id="1631015909">
              <w:marLeft w:val="0"/>
              <w:marRight w:val="0"/>
              <w:marTop w:val="0"/>
              <w:marBottom w:val="0"/>
              <w:divBdr>
                <w:top w:val="none" w:sz="0" w:space="0" w:color="auto"/>
                <w:left w:val="none" w:sz="0" w:space="0" w:color="auto"/>
                <w:bottom w:val="none" w:sz="0" w:space="0" w:color="auto"/>
                <w:right w:val="none" w:sz="0" w:space="0" w:color="auto"/>
              </w:divBdr>
            </w:div>
            <w:div w:id="443574029">
              <w:marLeft w:val="0"/>
              <w:marRight w:val="0"/>
              <w:marTop w:val="0"/>
              <w:marBottom w:val="0"/>
              <w:divBdr>
                <w:top w:val="none" w:sz="0" w:space="0" w:color="auto"/>
                <w:left w:val="none" w:sz="0" w:space="0" w:color="auto"/>
                <w:bottom w:val="none" w:sz="0" w:space="0" w:color="auto"/>
                <w:right w:val="none" w:sz="0" w:space="0" w:color="auto"/>
              </w:divBdr>
            </w:div>
            <w:div w:id="1978297239">
              <w:marLeft w:val="0"/>
              <w:marRight w:val="0"/>
              <w:marTop w:val="0"/>
              <w:marBottom w:val="0"/>
              <w:divBdr>
                <w:top w:val="none" w:sz="0" w:space="0" w:color="auto"/>
                <w:left w:val="none" w:sz="0" w:space="0" w:color="auto"/>
                <w:bottom w:val="none" w:sz="0" w:space="0" w:color="auto"/>
                <w:right w:val="none" w:sz="0" w:space="0" w:color="auto"/>
              </w:divBdr>
            </w:div>
            <w:div w:id="678654670">
              <w:marLeft w:val="0"/>
              <w:marRight w:val="0"/>
              <w:marTop w:val="0"/>
              <w:marBottom w:val="0"/>
              <w:divBdr>
                <w:top w:val="none" w:sz="0" w:space="0" w:color="auto"/>
                <w:left w:val="none" w:sz="0" w:space="0" w:color="auto"/>
                <w:bottom w:val="none" w:sz="0" w:space="0" w:color="auto"/>
                <w:right w:val="none" w:sz="0" w:space="0" w:color="auto"/>
              </w:divBdr>
            </w:div>
            <w:div w:id="1958023988">
              <w:marLeft w:val="0"/>
              <w:marRight w:val="0"/>
              <w:marTop w:val="0"/>
              <w:marBottom w:val="0"/>
              <w:divBdr>
                <w:top w:val="none" w:sz="0" w:space="0" w:color="auto"/>
                <w:left w:val="none" w:sz="0" w:space="0" w:color="auto"/>
                <w:bottom w:val="none" w:sz="0" w:space="0" w:color="auto"/>
                <w:right w:val="none" w:sz="0" w:space="0" w:color="auto"/>
              </w:divBdr>
            </w:div>
            <w:div w:id="1287350272">
              <w:marLeft w:val="0"/>
              <w:marRight w:val="0"/>
              <w:marTop w:val="0"/>
              <w:marBottom w:val="0"/>
              <w:divBdr>
                <w:top w:val="none" w:sz="0" w:space="0" w:color="auto"/>
                <w:left w:val="none" w:sz="0" w:space="0" w:color="auto"/>
                <w:bottom w:val="none" w:sz="0" w:space="0" w:color="auto"/>
                <w:right w:val="none" w:sz="0" w:space="0" w:color="auto"/>
              </w:divBdr>
            </w:div>
            <w:div w:id="1907107069">
              <w:marLeft w:val="0"/>
              <w:marRight w:val="0"/>
              <w:marTop w:val="0"/>
              <w:marBottom w:val="0"/>
              <w:divBdr>
                <w:top w:val="none" w:sz="0" w:space="0" w:color="auto"/>
                <w:left w:val="none" w:sz="0" w:space="0" w:color="auto"/>
                <w:bottom w:val="none" w:sz="0" w:space="0" w:color="auto"/>
                <w:right w:val="none" w:sz="0" w:space="0" w:color="auto"/>
              </w:divBdr>
            </w:div>
            <w:div w:id="426779293">
              <w:marLeft w:val="0"/>
              <w:marRight w:val="0"/>
              <w:marTop w:val="0"/>
              <w:marBottom w:val="0"/>
              <w:divBdr>
                <w:top w:val="none" w:sz="0" w:space="0" w:color="auto"/>
                <w:left w:val="none" w:sz="0" w:space="0" w:color="auto"/>
                <w:bottom w:val="none" w:sz="0" w:space="0" w:color="auto"/>
                <w:right w:val="none" w:sz="0" w:space="0" w:color="auto"/>
              </w:divBdr>
            </w:div>
            <w:div w:id="35662860">
              <w:marLeft w:val="0"/>
              <w:marRight w:val="0"/>
              <w:marTop w:val="0"/>
              <w:marBottom w:val="0"/>
              <w:divBdr>
                <w:top w:val="none" w:sz="0" w:space="0" w:color="auto"/>
                <w:left w:val="none" w:sz="0" w:space="0" w:color="auto"/>
                <w:bottom w:val="none" w:sz="0" w:space="0" w:color="auto"/>
                <w:right w:val="none" w:sz="0" w:space="0" w:color="auto"/>
              </w:divBdr>
            </w:div>
            <w:div w:id="1321890209">
              <w:marLeft w:val="0"/>
              <w:marRight w:val="0"/>
              <w:marTop w:val="0"/>
              <w:marBottom w:val="0"/>
              <w:divBdr>
                <w:top w:val="none" w:sz="0" w:space="0" w:color="auto"/>
                <w:left w:val="none" w:sz="0" w:space="0" w:color="auto"/>
                <w:bottom w:val="none" w:sz="0" w:space="0" w:color="auto"/>
                <w:right w:val="none" w:sz="0" w:space="0" w:color="auto"/>
              </w:divBdr>
            </w:div>
            <w:div w:id="1261186050">
              <w:marLeft w:val="0"/>
              <w:marRight w:val="0"/>
              <w:marTop w:val="0"/>
              <w:marBottom w:val="0"/>
              <w:divBdr>
                <w:top w:val="none" w:sz="0" w:space="0" w:color="auto"/>
                <w:left w:val="none" w:sz="0" w:space="0" w:color="auto"/>
                <w:bottom w:val="none" w:sz="0" w:space="0" w:color="auto"/>
                <w:right w:val="none" w:sz="0" w:space="0" w:color="auto"/>
              </w:divBdr>
            </w:div>
            <w:div w:id="1711763382">
              <w:marLeft w:val="0"/>
              <w:marRight w:val="0"/>
              <w:marTop w:val="0"/>
              <w:marBottom w:val="0"/>
              <w:divBdr>
                <w:top w:val="none" w:sz="0" w:space="0" w:color="auto"/>
                <w:left w:val="none" w:sz="0" w:space="0" w:color="auto"/>
                <w:bottom w:val="none" w:sz="0" w:space="0" w:color="auto"/>
                <w:right w:val="none" w:sz="0" w:space="0" w:color="auto"/>
              </w:divBdr>
            </w:div>
            <w:div w:id="842933825">
              <w:marLeft w:val="0"/>
              <w:marRight w:val="0"/>
              <w:marTop w:val="0"/>
              <w:marBottom w:val="0"/>
              <w:divBdr>
                <w:top w:val="none" w:sz="0" w:space="0" w:color="auto"/>
                <w:left w:val="none" w:sz="0" w:space="0" w:color="auto"/>
                <w:bottom w:val="none" w:sz="0" w:space="0" w:color="auto"/>
                <w:right w:val="none" w:sz="0" w:space="0" w:color="auto"/>
              </w:divBdr>
            </w:div>
            <w:div w:id="251742581">
              <w:marLeft w:val="0"/>
              <w:marRight w:val="0"/>
              <w:marTop w:val="0"/>
              <w:marBottom w:val="0"/>
              <w:divBdr>
                <w:top w:val="none" w:sz="0" w:space="0" w:color="auto"/>
                <w:left w:val="none" w:sz="0" w:space="0" w:color="auto"/>
                <w:bottom w:val="none" w:sz="0" w:space="0" w:color="auto"/>
                <w:right w:val="none" w:sz="0" w:space="0" w:color="auto"/>
              </w:divBdr>
            </w:div>
            <w:div w:id="451754243">
              <w:marLeft w:val="0"/>
              <w:marRight w:val="0"/>
              <w:marTop w:val="0"/>
              <w:marBottom w:val="0"/>
              <w:divBdr>
                <w:top w:val="none" w:sz="0" w:space="0" w:color="auto"/>
                <w:left w:val="none" w:sz="0" w:space="0" w:color="auto"/>
                <w:bottom w:val="none" w:sz="0" w:space="0" w:color="auto"/>
                <w:right w:val="none" w:sz="0" w:space="0" w:color="auto"/>
              </w:divBdr>
            </w:div>
            <w:div w:id="1249998911">
              <w:marLeft w:val="0"/>
              <w:marRight w:val="0"/>
              <w:marTop w:val="0"/>
              <w:marBottom w:val="0"/>
              <w:divBdr>
                <w:top w:val="none" w:sz="0" w:space="0" w:color="auto"/>
                <w:left w:val="none" w:sz="0" w:space="0" w:color="auto"/>
                <w:bottom w:val="none" w:sz="0" w:space="0" w:color="auto"/>
                <w:right w:val="none" w:sz="0" w:space="0" w:color="auto"/>
              </w:divBdr>
            </w:div>
            <w:div w:id="932471299">
              <w:marLeft w:val="0"/>
              <w:marRight w:val="0"/>
              <w:marTop w:val="0"/>
              <w:marBottom w:val="0"/>
              <w:divBdr>
                <w:top w:val="none" w:sz="0" w:space="0" w:color="auto"/>
                <w:left w:val="none" w:sz="0" w:space="0" w:color="auto"/>
                <w:bottom w:val="none" w:sz="0" w:space="0" w:color="auto"/>
                <w:right w:val="none" w:sz="0" w:space="0" w:color="auto"/>
              </w:divBdr>
            </w:div>
            <w:div w:id="560753803">
              <w:marLeft w:val="0"/>
              <w:marRight w:val="0"/>
              <w:marTop w:val="0"/>
              <w:marBottom w:val="0"/>
              <w:divBdr>
                <w:top w:val="none" w:sz="0" w:space="0" w:color="auto"/>
                <w:left w:val="none" w:sz="0" w:space="0" w:color="auto"/>
                <w:bottom w:val="none" w:sz="0" w:space="0" w:color="auto"/>
                <w:right w:val="none" w:sz="0" w:space="0" w:color="auto"/>
              </w:divBdr>
            </w:div>
            <w:div w:id="906577411">
              <w:marLeft w:val="0"/>
              <w:marRight w:val="0"/>
              <w:marTop w:val="0"/>
              <w:marBottom w:val="0"/>
              <w:divBdr>
                <w:top w:val="none" w:sz="0" w:space="0" w:color="auto"/>
                <w:left w:val="none" w:sz="0" w:space="0" w:color="auto"/>
                <w:bottom w:val="none" w:sz="0" w:space="0" w:color="auto"/>
                <w:right w:val="none" w:sz="0" w:space="0" w:color="auto"/>
              </w:divBdr>
            </w:div>
            <w:div w:id="170026050">
              <w:marLeft w:val="0"/>
              <w:marRight w:val="0"/>
              <w:marTop w:val="0"/>
              <w:marBottom w:val="0"/>
              <w:divBdr>
                <w:top w:val="none" w:sz="0" w:space="0" w:color="auto"/>
                <w:left w:val="none" w:sz="0" w:space="0" w:color="auto"/>
                <w:bottom w:val="none" w:sz="0" w:space="0" w:color="auto"/>
                <w:right w:val="none" w:sz="0" w:space="0" w:color="auto"/>
              </w:divBdr>
            </w:div>
            <w:div w:id="1749645278">
              <w:marLeft w:val="0"/>
              <w:marRight w:val="0"/>
              <w:marTop w:val="0"/>
              <w:marBottom w:val="0"/>
              <w:divBdr>
                <w:top w:val="none" w:sz="0" w:space="0" w:color="auto"/>
                <w:left w:val="none" w:sz="0" w:space="0" w:color="auto"/>
                <w:bottom w:val="none" w:sz="0" w:space="0" w:color="auto"/>
                <w:right w:val="none" w:sz="0" w:space="0" w:color="auto"/>
              </w:divBdr>
            </w:div>
            <w:div w:id="440417936">
              <w:marLeft w:val="0"/>
              <w:marRight w:val="0"/>
              <w:marTop w:val="0"/>
              <w:marBottom w:val="0"/>
              <w:divBdr>
                <w:top w:val="none" w:sz="0" w:space="0" w:color="auto"/>
                <w:left w:val="none" w:sz="0" w:space="0" w:color="auto"/>
                <w:bottom w:val="none" w:sz="0" w:space="0" w:color="auto"/>
                <w:right w:val="none" w:sz="0" w:space="0" w:color="auto"/>
              </w:divBdr>
            </w:div>
            <w:div w:id="603346662">
              <w:marLeft w:val="0"/>
              <w:marRight w:val="0"/>
              <w:marTop w:val="0"/>
              <w:marBottom w:val="0"/>
              <w:divBdr>
                <w:top w:val="none" w:sz="0" w:space="0" w:color="auto"/>
                <w:left w:val="none" w:sz="0" w:space="0" w:color="auto"/>
                <w:bottom w:val="none" w:sz="0" w:space="0" w:color="auto"/>
                <w:right w:val="none" w:sz="0" w:space="0" w:color="auto"/>
              </w:divBdr>
            </w:div>
            <w:div w:id="1526551591">
              <w:marLeft w:val="0"/>
              <w:marRight w:val="0"/>
              <w:marTop w:val="0"/>
              <w:marBottom w:val="0"/>
              <w:divBdr>
                <w:top w:val="none" w:sz="0" w:space="0" w:color="auto"/>
                <w:left w:val="none" w:sz="0" w:space="0" w:color="auto"/>
                <w:bottom w:val="none" w:sz="0" w:space="0" w:color="auto"/>
                <w:right w:val="none" w:sz="0" w:space="0" w:color="auto"/>
              </w:divBdr>
            </w:div>
            <w:div w:id="160895270">
              <w:marLeft w:val="0"/>
              <w:marRight w:val="0"/>
              <w:marTop w:val="0"/>
              <w:marBottom w:val="0"/>
              <w:divBdr>
                <w:top w:val="none" w:sz="0" w:space="0" w:color="auto"/>
                <w:left w:val="none" w:sz="0" w:space="0" w:color="auto"/>
                <w:bottom w:val="none" w:sz="0" w:space="0" w:color="auto"/>
                <w:right w:val="none" w:sz="0" w:space="0" w:color="auto"/>
              </w:divBdr>
            </w:div>
            <w:div w:id="1498110208">
              <w:marLeft w:val="0"/>
              <w:marRight w:val="0"/>
              <w:marTop w:val="0"/>
              <w:marBottom w:val="0"/>
              <w:divBdr>
                <w:top w:val="none" w:sz="0" w:space="0" w:color="auto"/>
                <w:left w:val="none" w:sz="0" w:space="0" w:color="auto"/>
                <w:bottom w:val="none" w:sz="0" w:space="0" w:color="auto"/>
                <w:right w:val="none" w:sz="0" w:space="0" w:color="auto"/>
              </w:divBdr>
            </w:div>
            <w:div w:id="1827437189">
              <w:marLeft w:val="0"/>
              <w:marRight w:val="0"/>
              <w:marTop w:val="0"/>
              <w:marBottom w:val="0"/>
              <w:divBdr>
                <w:top w:val="none" w:sz="0" w:space="0" w:color="auto"/>
                <w:left w:val="none" w:sz="0" w:space="0" w:color="auto"/>
                <w:bottom w:val="none" w:sz="0" w:space="0" w:color="auto"/>
                <w:right w:val="none" w:sz="0" w:space="0" w:color="auto"/>
              </w:divBdr>
            </w:div>
            <w:div w:id="1611815673">
              <w:marLeft w:val="0"/>
              <w:marRight w:val="0"/>
              <w:marTop w:val="0"/>
              <w:marBottom w:val="0"/>
              <w:divBdr>
                <w:top w:val="none" w:sz="0" w:space="0" w:color="auto"/>
                <w:left w:val="none" w:sz="0" w:space="0" w:color="auto"/>
                <w:bottom w:val="none" w:sz="0" w:space="0" w:color="auto"/>
                <w:right w:val="none" w:sz="0" w:space="0" w:color="auto"/>
              </w:divBdr>
            </w:div>
            <w:div w:id="638536106">
              <w:marLeft w:val="0"/>
              <w:marRight w:val="0"/>
              <w:marTop w:val="0"/>
              <w:marBottom w:val="0"/>
              <w:divBdr>
                <w:top w:val="none" w:sz="0" w:space="0" w:color="auto"/>
                <w:left w:val="none" w:sz="0" w:space="0" w:color="auto"/>
                <w:bottom w:val="none" w:sz="0" w:space="0" w:color="auto"/>
                <w:right w:val="none" w:sz="0" w:space="0" w:color="auto"/>
              </w:divBdr>
            </w:div>
            <w:div w:id="299187672">
              <w:marLeft w:val="0"/>
              <w:marRight w:val="0"/>
              <w:marTop w:val="0"/>
              <w:marBottom w:val="0"/>
              <w:divBdr>
                <w:top w:val="none" w:sz="0" w:space="0" w:color="auto"/>
                <w:left w:val="none" w:sz="0" w:space="0" w:color="auto"/>
                <w:bottom w:val="none" w:sz="0" w:space="0" w:color="auto"/>
                <w:right w:val="none" w:sz="0" w:space="0" w:color="auto"/>
              </w:divBdr>
            </w:div>
            <w:div w:id="741172658">
              <w:marLeft w:val="0"/>
              <w:marRight w:val="0"/>
              <w:marTop w:val="0"/>
              <w:marBottom w:val="0"/>
              <w:divBdr>
                <w:top w:val="none" w:sz="0" w:space="0" w:color="auto"/>
                <w:left w:val="none" w:sz="0" w:space="0" w:color="auto"/>
                <w:bottom w:val="none" w:sz="0" w:space="0" w:color="auto"/>
                <w:right w:val="none" w:sz="0" w:space="0" w:color="auto"/>
              </w:divBdr>
            </w:div>
            <w:div w:id="260182603">
              <w:marLeft w:val="0"/>
              <w:marRight w:val="0"/>
              <w:marTop w:val="0"/>
              <w:marBottom w:val="0"/>
              <w:divBdr>
                <w:top w:val="none" w:sz="0" w:space="0" w:color="auto"/>
                <w:left w:val="none" w:sz="0" w:space="0" w:color="auto"/>
                <w:bottom w:val="none" w:sz="0" w:space="0" w:color="auto"/>
                <w:right w:val="none" w:sz="0" w:space="0" w:color="auto"/>
              </w:divBdr>
            </w:div>
            <w:div w:id="1101873415">
              <w:marLeft w:val="0"/>
              <w:marRight w:val="0"/>
              <w:marTop w:val="0"/>
              <w:marBottom w:val="0"/>
              <w:divBdr>
                <w:top w:val="none" w:sz="0" w:space="0" w:color="auto"/>
                <w:left w:val="none" w:sz="0" w:space="0" w:color="auto"/>
                <w:bottom w:val="none" w:sz="0" w:space="0" w:color="auto"/>
                <w:right w:val="none" w:sz="0" w:space="0" w:color="auto"/>
              </w:divBdr>
            </w:div>
            <w:div w:id="1156722176">
              <w:marLeft w:val="0"/>
              <w:marRight w:val="0"/>
              <w:marTop w:val="0"/>
              <w:marBottom w:val="0"/>
              <w:divBdr>
                <w:top w:val="none" w:sz="0" w:space="0" w:color="auto"/>
                <w:left w:val="none" w:sz="0" w:space="0" w:color="auto"/>
                <w:bottom w:val="none" w:sz="0" w:space="0" w:color="auto"/>
                <w:right w:val="none" w:sz="0" w:space="0" w:color="auto"/>
              </w:divBdr>
            </w:div>
            <w:div w:id="1155073455">
              <w:marLeft w:val="0"/>
              <w:marRight w:val="0"/>
              <w:marTop w:val="0"/>
              <w:marBottom w:val="0"/>
              <w:divBdr>
                <w:top w:val="none" w:sz="0" w:space="0" w:color="auto"/>
                <w:left w:val="none" w:sz="0" w:space="0" w:color="auto"/>
                <w:bottom w:val="none" w:sz="0" w:space="0" w:color="auto"/>
                <w:right w:val="none" w:sz="0" w:space="0" w:color="auto"/>
              </w:divBdr>
            </w:div>
            <w:div w:id="474643797">
              <w:marLeft w:val="0"/>
              <w:marRight w:val="0"/>
              <w:marTop w:val="0"/>
              <w:marBottom w:val="0"/>
              <w:divBdr>
                <w:top w:val="none" w:sz="0" w:space="0" w:color="auto"/>
                <w:left w:val="none" w:sz="0" w:space="0" w:color="auto"/>
                <w:bottom w:val="none" w:sz="0" w:space="0" w:color="auto"/>
                <w:right w:val="none" w:sz="0" w:space="0" w:color="auto"/>
              </w:divBdr>
            </w:div>
            <w:div w:id="1381443920">
              <w:marLeft w:val="0"/>
              <w:marRight w:val="0"/>
              <w:marTop w:val="0"/>
              <w:marBottom w:val="0"/>
              <w:divBdr>
                <w:top w:val="none" w:sz="0" w:space="0" w:color="auto"/>
                <w:left w:val="none" w:sz="0" w:space="0" w:color="auto"/>
                <w:bottom w:val="none" w:sz="0" w:space="0" w:color="auto"/>
                <w:right w:val="none" w:sz="0" w:space="0" w:color="auto"/>
              </w:divBdr>
            </w:div>
            <w:div w:id="7997057">
              <w:marLeft w:val="0"/>
              <w:marRight w:val="0"/>
              <w:marTop w:val="0"/>
              <w:marBottom w:val="0"/>
              <w:divBdr>
                <w:top w:val="none" w:sz="0" w:space="0" w:color="auto"/>
                <w:left w:val="none" w:sz="0" w:space="0" w:color="auto"/>
                <w:bottom w:val="none" w:sz="0" w:space="0" w:color="auto"/>
                <w:right w:val="none" w:sz="0" w:space="0" w:color="auto"/>
              </w:divBdr>
            </w:div>
            <w:div w:id="228539075">
              <w:marLeft w:val="0"/>
              <w:marRight w:val="0"/>
              <w:marTop w:val="0"/>
              <w:marBottom w:val="0"/>
              <w:divBdr>
                <w:top w:val="none" w:sz="0" w:space="0" w:color="auto"/>
                <w:left w:val="none" w:sz="0" w:space="0" w:color="auto"/>
                <w:bottom w:val="none" w:sz="0" w:space="0" w:color="auto"/>
                <w:right w:val="none" w:sz="0" w:space="0" w:color="auto"/>
              </w:divBdr>
            </w:div>
            <w:div w:id="1906790848">
              <w:marLeft w:val="0"/>
              <w:marRight w:val="0"/>
              <w:marTop w:val="0"/>
              <w:marBottom w:val="0"/>
              <w:divBdr>
                <w:top w:val="none" w:sz="0" w:space="0" w:color="auto"/>
                <w:left w:val="none" w:sz="0" w:space="0" w:color="auto"/>
                <w:bottom w:val="none" w:sz="0" w:space="0" w:color="auto"/>
                <w:right w:val="none" w:sz="0" w:space="0" w:color="auto"/>
              </w:divBdr>
            </w:div>
            <w:div w:id="1125849693">
              <w:marLeft w:val="0"/>
              <w:marRight w:val="0"/>
              <w:marTop w:val="0"/>
              <w:marBottom w:val="0"/>
              <w:divBdr>
                <w:top w:val="none" w:sz="0" w:space="0" w:color="auto"/>
                <w:left w:val="none" w:sz="0" w:space="0" w:color="auto"/>
                <w:bottom w:val="none" w:sz="0" w:space="0" w:color="auto"/>
                <w:right w:val="none" w:sz="0" w:space="0" w:color="auto"/>
              </w:divBdr>
            </w:div>
            <w:div w:id="1840542635">
              <w:marLeft w:val="0"/>
              <w:marRight w:val="0"/>
              <w:marTop w:val="0"/>
              <w:marBottom w:val="0"/>
              <w:divBdr>
                <w:top w:val="none" w:sz="0" w:space="0" w:color="auto"/>
                <w:left w:val="none" w:sz="0" w:space="0" w:color="auto"/>
                <w:bottom w:val="none" w:sz="0" w:space="0" w:color="auto"/>
                <w:right w:val="none" w:sz="0" w:space="0" w:color="auto"/>
              </w:divBdr>
            </w:div>
            <w:div w:id="171065917">
              <w:marLeft w:val="0"/>
              <w:marRight w:val="0"/>
              <w:marTop w:val="0"/>
              <w:marBottom w:val="0"/>
              <w:divBdr>
                <w:top w:val="none" w:sz="0" w:space="0" w:color="auto"/>
                <w:left w:val="none" w:sz="0" w:space="0" w:color="auto"/>
                <w:bottom w:val="none" w:sz="0" w:space="0" w:color="auto"/>
                <w:right w:val="none" w:sz="0" w:space="0" w:color="auto"/>
              </w:divBdr>
            </w:div>
            <w:div w:id="1025979156">
              <w:marLeft w:val="0"/>
              <w:marRight w:val="0"/>
              <w:marTop w:val="0"/>
              <w:marBottom w:val="0"/>
              <w:divBdr>
                <w:top w:val="none" w:sz="0" w:space="0" w:color="auto"/>
                <w:left w:val="none" w:sz="0" w:space="0" w:color="auto"/>
                <w:bottom w:val="none" w:sz="0" w:space="0" w:color="auto"/>
                <w:right w:val="none" w:sz="0" w:space="0" w:color="auto"/>
              </w:divBdr>
            </w:div>
            <w:div w:id="674845996">
              <w:marLeft w:val="0"/>
              <w:marRight w:val="0"/>
              <w:marTop w:val="0"/>
              <w:marBottom w:val="0"/>
              <w:divBdr>
                <w:top w:val="none" w:sz="0" w:space="0" w:color="auto"/>
                <w:left w:val="none" w:sz="0" w:space="0" w:color="auto"/>
                <w:bottom w:val="none" w:sz="0" w:space="0" w:color="auto"/>
                <w:right w:val="none" w:sz="0" w:space="0" w:color="auto"/>
              </w:divBdr>
            </w:div>
            <w:div w:id="435759334">
              <w:marLeft w:val="0"/>
              <w:marRight w:val="0"/>
              <w:marTop w:val="0"/>
              <w:marBottom w:val="0"/>
              <w:divBdr>
                <w:top w:val="none" w:sz="0" w:space="0" w:color="auto"/>
                <w:left w:val="none" w:sz="0" w:space="0" w:color="auto"/>
                <w:bottom w:val="none" w:sz="0" w:space="0" w:color="auto"/>
                <w:right w:val="none" w:sz="0" w:space="0" w:color="auto"/>
              </w:divBdr>
            </w:div>
            <w:div w:id="386997824">
              <w:marLeft w:val="0"/>
              <w:marRight w:val="0"/>
              <w:marTop w:val="0"/>
              <w:marBottom w:val="0"/>
              <w:divBdr>
                <w:top w:val="none" w:sz="0" w:space="0" w:color="auto"/>
                <w:left w:val="none" w:sz="0" w:space="0" w:color="auto"/>
                <w:bottom w:val="none" w:sz="0" w:space="0" w:color="auto"/>
                <w:right w:val="none" w:sz="0" w:space="0" w:color="auto"/>
              </w:divBdr>
            </w:div>
            <w:div w:id="72286578">
              <w:marLeft w:val="0"/>
              <w:marRight w:val="0"/>
              <w:marTop w:val="0"/>
              <w:marBottom w:val="0"/>
              <w:divBdr>
                <w:top w:val="none" w:sz="0" w:space="0" w:color="auto"/>
                <w:left w:val="none" w:sz="0" w:space="0" w:color="auto"/>
                <w:bottom w:val="none" w:sz="0" w:space="0" w:color="auto"/>
                <w:right w:val="none" w:sz="0" w:space="0" w:color="auto"/>
              </w:divBdr>
            </w:div>
            <w:div w:id="1817256616">
              <w:marLeft w:val="0"/>
              <w:marRight w:val="0"/>
              <w:marTop w:val="0"/>
              <w:marBottom w:val="0"/>
              <w:divBdr>
                <w:top w:val="none" w:sz="0" w:space="0" w:color="auto"/>
                <w:left w:val="none" w:sz="0" w:space="0" w:color="auto"/>
                <w:bottom w:val="none" w:sz="0" w:space="0" w:color="auto"/>
                <w:right w:val="none" w:sz="0" w:space="0" w:color="auto"/>
              </w:divBdr>
            </w:div>
            <w:div w:id="234827789">
              <w:marLeft w:val="0"/>
              <w:marRight w:val="0"/>
              <w:marTop w:val="0"/>
              <w:marBottom w:val="0"/>
              <w:divBdr>
                <w:top w:val="none" w:sz="0" w:space="0" w:color="auto"/>
                <w:left w:val="none" w:sz="0" w:space="0" w:color="auto"/>
                <w:bottom w:val="none" w:sz="0" w:space="0" w:color="auto"/>
                <w:right w:val="none" w:sz="0" w:space="0" w:color="auto"/>
              </w:divBdr>
            </w:div>
            <w:div w:id="123356600">
              <w:marLeft w:val="0"/>
              <w:marRight w:val="0"/>
              <w:marTop w:val="0"/>
              <w:marBottom w:val="0"/>
              <w:divBdr>
                <w:top w:val="none" w:sz="0" w:space="0" w:color="auto"/>
                <w:left w:val="none" w:sz="0" w:space="0" w:color="auto"/>
                <w:bottom w:val="none" w:sz="0" w:space="0" w:color="auto"/>
                <w:right w:val="none" w:sz="0" w:space="0" w:color="auto"/>
              </w:divBdr>
            </w:div>
            <w:div w:id="990132636">
              <w:marLeft w:val="0"/>
              <w:marRight w:val="0"/>
              <w:marTop w:val="0"/>
              <w:marBottom w:val="0"/>
              <w:divBdr>
                <w:top w:val="none" w:sz="0" w:space="0" w:color="auto"/>
                <w:left w:val="none" w:sz="0" w:space="0" w:color="auto"/>
                <w:bottom w:val="none" w:sz="0" w:space="0" w:color="auto"/>
                <w:right w:val="none" w:sz="0" w:space="0" w:color="auto"/>
              </w:divBdr>
            </w:div>
            <w:div w:id="998656182">
              <w:marLeft w:val="0"/>
              <w:marRight w:val="0"/>
              <w:marTop w:val="0"/>
              <w:marBottom w:val="0"/>
              <w:divBdr>
                <w:top w:val="none" w:sz="0" w:space="0" w:color="auto"/>
                <w:left w:val="none" w:sz="0" w:space="0" w:color="auto"/>
                <w:bottom w:val="none" w:sz="0" w:space="0" w:color="auto"/>
                <w:right w:val="none" w:sz="0" w:space="0" w:color="auto"/>
              </w:divBdr>
            </w:div>
            <w:div w:id="55400456">
              <w:marLeft w:val="0"/>
              <w:marRight w:val="0"/>
              <w:marTop w:val="0"/>
              <w:marBottom w:val="0"/>
              <w:divBdr>
                <w:top w:val="none" w:sz="0" w:space="0" w:color="auto"/>
                <w:left w:val="none" w:sz="0" w:space="0" w:color="auto"/>
                <w:bottom w:val="none" w:sz="0" w:space="0" w:color="auto"/>
                <w:right w:val="none" w:sz="0" w:space="0" w:color="auto"/>
              </w:divBdr>
            </w:div>
            <w:div w:id="1204366378">
              <w:marLeft w:val="0"/>
              <w:marRight w:val="0"/>
              <w:marTop w:val="0"/>
              <w:marBottom w:val="0"/>
              <w:divBdr>
                <w:top w:val="none" w:sz="0" w:space="0" w:color="auto"/>
                <w:left w:val="none" w:sz="0" w:space="0" w:color="auto"/>
                <w:bottom w:val="none" w:sz="0" w:space="0" w:color="auto"/>
                <w:right w:val="none" w:sz="0" w:space="0" w:color="auto"/>
              </w:divBdr>
            </w:div>
            <w:div w:id="1763843390">
              <w:marLeft w:val="0"/>
              <w:marRight w:val="0"/>
              <w:marTop w:val="0"/>
              <w:marBottom w:val="0"/>
              <w:divBdr>
                <w:top w:val="none" w:sz="0" w:space="0" w:color="auto"/>
                <w:left w:val="none" w:sz="0" w:space="0" w:color="auto"/>
                <w:bottom w:val="none" w:sz="0" w:space="0" w:color="auto"/>
                <w:right w:val="none" w:sz="0" w:space="0" w:color="auto"/>
              </w:divBdr>
            </w:div>
            <w:div w:id="1904559843">
              <w:marLeft w:val="0"/>
              <w:marRight w:val="0"/>
              <w:marTop w:val="0"/>
              <w:marBottom w:val="0"/>
              <w:divBdr>
                <w:top w:val="none" w:sz="0" w:space="0" w:color="auto"/>
                <w:left w:val="none" w:sz="0" w:space="0" w:color="auto"/>
                <w:bottom w:val="none" w:sz="0" w:space="0" w:color="auto"/>
                <w:right w:val="none" w:sz="0" w:space="0" w:color="auto"/>
              </w:divBdr>
            </w:div>
            <w:div w:id="4404134">
              <w:marLeft w:val="0"/>
              <w:marRight w:val="0"/>
              <w:marTop w:val="0"/>
              <w:marBottom w:val="0"/>
              <w:divBdr>
                <w:top w:val="none" w:sz="0" w:space="0" w:color="auto"/>
                <w:left w:val="none" w:sz="0" w:space="0" w:color="auto"/>
                <w:bottom w:val="none" w:sz="0" w:space="0" w:color="auto"/>
                <w:right w:val="none" w:sz="0" w:space="0" w:color="auto"/>
              </w:divBdr>
            </w:div>
            <w:div w:id="1880316597">
              <w:marLeft w:val="0"/>
              <w:marRight w:val="0"/>
              <w:marTop w:val="0"/>
              <w:marBottom w:val="0"/>
              <w:divBdr>
                <w:top w:val="none" w:sz="0" w:space="0" w:color="auto"/>
                <w:left w:val="none" w:sz="0" w:space="0" w:color="auto"/>
                <w:bottom w:val="none" w:sz="0" w:space="0" w:color="auto"/>
                <w:right w:val="none" w:sz="0" w:space="0" w:color="auto"/>
              </w:divBdr>
            </w:div>
            <w:div w:id="1737702242">
              <w:marLeft w:val="0"/>
              <w:marRight w:val="0"/>
              <w:marTop w:val="0"/>
              <w:marBottom w:val="0"/>
              <w:divBdr>
                <w:top w:val="none" w:sz="0" w:space="0" w:color="auto"/>
                <w:left w:val="none" w:sz="0" w:space="0" w:color="auto"/>
                <w:bottom w:val="none" w:sz="0" w:space="0" w:color="auto"/>
                <w:right w:val="none" w:sz="0" w:space="0" w:color="auto"/>
              </w:divBdr>
            </w:div>
            <w:div w:id="1066418463">
              <w:marLeft w:val="0"/>
              <w:marRight w:val="0"/>
              <w:marTop w:val="0"/>
              <w:marBottom w:val="0"/>
              <w:divBdr>
                <w:top w:val="none" w:sz="0" w:space="0" w:color="auto"/>
                <w:left w:val="none" w:sz="0" w:space="0" w:color="auto"/>
                <w:bottom w:val="none" w:sz="0" w:space="0" w:color="auto"/>
                <w:right w:val="none" w:sz="0" w:space="0" w:color="auto"/>
              </w:divBdr>
            </w:div>
            <w:div w:id="1776712454">
              <w:marLeft w:val="0"/>
              <w:marRight w:val="0"/>
              <w:marTop w:val="0"/>
              <w:marBottom w:val="0"/>
              <w:divBdr>
                <w:top w:val="none" w:sz="0" w:space="0" w:color="auto"/>
                <w:left w:val="none" w:sz="0" w:space="0" w:color="auto"/>
                <w:bottom w:val="none" w:sz="0" w:space="0" w:color="auto"/>
                <w:right w:val="none" w:sz="0" w:space="0" w:color="auto"/>
              </w:divBdr>
            </w:div>
            <w:div w:id="1081214403">
              <w:marLeft w:val="0"/>
              <w:marRight w:val="0"/>
              <w:marTop w:val="0"/>
              <w:marBottom w:val="0"/>
              <w:divBdr>
                <w:top w:val="none" w:sz="0" w:space="0" w:color="auto"/>
                <w:left w:val="none" w:sz="0" w:space="0" w:color="auto"/>
                <w:bottom w:val="none" w:sz="0" w:space="0" w:color="auto"/>
                <w:right w:val="none" w:sz="0" w:space="0" w:color="auto"/>
              </w:divBdr>
            </w:div>
            <w:div w:id="489180205">
              <w:marLeft w:val="0"/>
              <w:marRight w:val="0"/>
              <w:marTop w:val="0"/>
              <w:marBottom w:val="0"/>
              <w:divBdr>
                <w:top w:val="none" w:sz="0" w:space="0" w:color="auto"/>
                <w:left w:val="none" w:sz="0" w:space="0" w:color="auto"/>
                <w:bottom w:val="none" w:sz="0" w:space="0" w:color="auto"/>
                <w:right w:val="none" w:sz="0" w:space="0" w:color="auto"/>
              </w:divBdr>
            </w:div>
            <w:div w:id="2025739494">
              <w:marLeft w:val="0"/>
              <w:marRight w:val="0"/>
              <w:marTop w:val="0"/>
              <w:marBottom w:val="0"/>
              <w:divBdr>
                <w:top w:val="none" w:sz="0" w:space="0" w:color="auto"/>
                <w:left w:val="none" w:sz="0" w:space="0" w:color="auto"/>
                <w:bottom w:val="none" w:sz="0" w:space="0" w:color="auto"/>
                <w:right w:val="none" w:sz="0" w:space="0" w:color="auto"/>
              </w:divBdr>
            </w:div>
            <w:div w:id="346492650">
              <w:marLeft w:val="0"/>
              <w:marRight w:val="0"/>
              <w:marTop w:val="0"/>
              <w:marBottom w:val="0"/>
              <w:divBdr>
                <w:top w:val="none" w:sz="0" w:space="0" w:color="auto"/>
                <w:left w:val="none" w:sz="0" w:space="0" w:color="auto"/>
                <w:bottom w:val="none" w:sz="0" w:space="0" w:color="auto"/>
                <w:right w:val="none" w:sz="0" w:space="0" w:color="auto"/>
              </w:divBdr>
            </w:div>
            <w:div w:id="1112823520">
              <w:marLeft w:val="0"/>
              <w:marRight w:val="0"/>
              <w:marTop w:val="0"/>
              <w:marBottom w:val="0"/>
              <w:divBdr>
                <w:top w:val="none" w:sz="0" w:space="0" w:color="auto"/>
                <w:left w:val="none" w:sz="0" w:space="0" w:color="auto"/>
                <w:bottom w:val="none" w:sz="0" w:space="0" w:color="auto"/>
                <w:right w:val="none" w:sz="0" w:space="0" w:color="auto"/>
              </w:divBdr>
            </w:div>
            <w:div w:id="5325814">
              <w:marLeft w:val="0"/>
              <w:marRight w:val="0"/>
              <w:marTop w:val="0"/>
              <w:marBottom w:val="0"/>
              <w:divBdr>
                <w:top w:val="none" w:sz="0" w:space="0" w:color="auto"/>
                <w:left w:val="none" w:sz="0" w:space="0" w:color="auto"/>
                <w:bottom w:val="none" w:sz="0" w:space="0" w:color="auto"/>
                <w:right w:val="none" w:sz="0" w:space="0" w:color="auto"/>
              </w:divBdr>
            </w:div>
            <w:div w:id="1099644666">
              <w:marLeft w:val="0"/>
              <w:marRight w:val="0"/>
              <w:marTop w:val="0"/>
              <w:marBottom w:val="0"/>
              <w:divBdr>
                <w:top w:val="none" w:sz="0" w:space="0" w:color="auto"/>
                <w:left w:val="none" w:sz="0" w:space="0" w:color="auto"/>
                <w:bottom w:val="none" w:sz="0" w:space="0" w:color="auto"/>
                <w:right w:val="none" w:sz="0" w:space="0" w:color="auto"/>
              </w:divBdr>
            </w:div>
            <w:div w:id="165947472">
              <w:marLeft w:val="0"/>
              <w:marRight w:val="0"/>
              <w:marTop w:val="0"/>
              <w:marBottom w:val="0"/>
              <w:divBdr>
                <w:top w:val="none" w:sz="0" w:space="0" w:color="auto"/>
                <w:left w:val="none" w:sz="0" w:space="0" w:color="auto"/>
                <w:bottom w:val="none" w:sz="0" w:space="0" w:color="auto"/>
                <w:right w:val="none" w:sz="0" w:space="0" w:color="auto"/>
              </w:divBdr>
            </w:div>
            <w:div w:id="458912590">
              <w:marLeft w:val="0"/>
              <w:marRight w:val="0"/>
              <w:marTop w:val="0"/>
              <w:marBottom w:val="0"/>
              <w:divBdr>
                <w:top w:val="none" w:sz="0" w:space="0" w:color="auto"/>
                <w:left w:val="none" w:sz="0" w:space="0" w:color="auto"/>
                <w:bottom w:val="none" w:sz="0" w:space="0" w:color="auto"/>
                <w:right w:val="none" w:sz="0" w:space="0" w:color="auto"/>
              </w:divBdr>
            </w:div>
            <w:div w:id="331690455">
              <w:marLeft w:val="0"/>
              <w:marRight w:val="0"/>
              <w:marTop w:val="0"/>
              <w:marBottom w:val="0"/>
              <w:divBdr>
                <w:top w:val="none" w:sz="0" w:space="0" w:color="auto"/>
                <w:left w:val="none" w:sz="0" w:space="0" w:color="auto"/>
                <w:bottom w:val="none" w:sz="0" w:space="0" w:color="auto"/>
                <w:right w:val="none" w:sz="0" w:space="0" w:color="auto"/>
              </w:divBdr>
            </w:div>
            <w:div w:id="192768256">
              <w:marLeft w:val="0"/>
              <w:marRight w:val="0"/>
              <w:marTop w:val="0"/>
              <w:marBottom w:val="0"/>
              <w:divBdr>
                <w:top w:val="none" w:sz="0" w:space="0" w:color="auto"/>
                <w:left w:val="none" w:sz="0" w:space="0" w:color="auto"/>
                <w:bottom w:val="none" w:sz="0" w:space="0" w:color="auto"/>
                <w:right w:val="none" w:sz="0" w:space="0" w:color="auto"/>
              </w:divBdr>
            </w:div>
            <w:div w:id="978002345">
              <w:marLeft w:val="0"/>
              <w:marRight w:val="0"/>
              <w:marTop w:val="0"/>
              <w:marBottom w:val="0"/>
              <w:divBdr>
                <w:top w:val="none" w:sz="0" w:space="0" w:color="auto"/>
                <w:left w:val="none" w:sz="0" w:space="0" w:color="auto"/>
                <w:bottom w:val="none" w:sz="0" w:space="0" w:color="auto"/>
                <w:right w:val="none" w:sz="0" w:space="0" w:color="auto"/>
              </w:divBdr>
            </w:div>
            <w:div w:id="1715153247">
              <w:marLeft w:val="0"/>
              <w:marRight w:val="0"/>
              <w:marTop w:val="0"/>
              <w:marBottom w:val="0"/>
              <w:divBdr>
                <w:top w:val="none" w:sz="0" w:space="0" w:color="auto"/>
                <w:left w:val="none" w:sz="0" w:space="0" w:color="auto"/>
                <w:bottom w:val="none" w:sz="0" w:space="0" w:color="auto"/>
                <w:right w:val="none" w:sz="0" w:space="0" w:color="auto"/>
              </w:divBdr>
            </w:div>
            <w:div w:id="599073100">
              <w:marLeft w:val="0"/>
              <w:marRight w:val="0"/>
              <w:marTop w:val="0"/>
              <w:marBottom w:val="0"/>
              <w:divBdr>
                <w:top w:val="none" w:sz="0" w:space="0" w:color="auto"/>
                <w:left w:val="none" w:sz="0" w:space="0" w:color="auto"/>
                <w:bottom w:val="none" w:sz="0" w:space="0" w:color="auto"/>
                <w:right w:val="none" w:sz="0" w:space="0" w:color="auto"/>
              </w:divBdr>
            </w:div>
            <w:div w:id="2144997503">
              <w:marLeft w:val="0"/>
              <w:marRight w:val="0"/>
              <w:marTop w:val="0"/>
              <w:marBottom w:val="0"/>
              <w:divBdr>
                <w:top w:val="none" w:sz="0" w:space="0" w:color="auto"/>
                <w:left w:val="none" w:sz="0" w:space="0" w:color="auto"/>
                <w:bottom w:val="none" w:sz="0" w:space="0" w:color="auto"/>
                <w:right w:val="none" w:sz="0" w:space="0" w:color="auto"/>
              </w:divBdr>
            </w:div>
            <w:div w:id="1758091656">
              <w:marLeft w:val="0"/>
              <w:marRight w:val="0"/>
              <w:marTop w:val="0"/>
              <w:marBottom w:val="0"/>
              <w:divBdr>
                <w:top w:val="none" w:sz="0" w:space="0" w:color="auto"/>
                <w:left w:val="none" w:sz="0" w:space="0" w:color="auto"/>
                <w:bottom w:val="none" w:sz="0" w:space="0" w:color="auto"/>
                <w:right w:val="none" w:sz="0" w:space="0" w:color="auto"/>
              </w:divBdr>
            </w:div>
            <w:div w:id="1690594878">
              <w:marLeft w:val="0"/>
              <w:marRight w:val="0"/>
              <w:marTop w:val="0"/>
              <w:marBottom w:val="0"/>
              <w:divBdr>
                <w:top w:val="none" w:sz="0" w:space="0" w:color="auto"/>
                <w:left w:val="none" w:sz="0" w:space="0" w:color="auto"/>
                <w:bottom w:val="none" w:sz="0" w:space="0" w:color="auto"/>
                <w:right w:val="none" w:sz="0" w:space="0" w:color="auto"/>
              </w:divBdr>
            </w:div>
            <w:div w:id="2069650347">
              <w:marLeft w:val="0"/>
              <w:marRight w:val="0"/>
              <w:marTop w:val="0"/>
              <w:marBottom w:val="0"/>
              <w:divBdr>
                <w:top w:val="none" w:sz="0" w:space="0" w:color="auto"/>
                <w:left w:val="none" w:sz="0" w:space="0" w:color="auto"/>
                <w:bottom w:val="none" w:sz="0" w:space="0" w:color="auto"/>
                <w:right w:val="none" w:sz="0" w:space="0" w:color="auto"/>
              </w:divBdr>
            </w:div>
            <w:div w:id="1206453562">
              <w:marLeft w:val="0"/>
              <w:marRight w:val="0"/>
              <w:marTop w:val="0"/>
              <w:marBottom w:val="0"/>
              <w:divBdr>
                <w:top w:val="none" w:sz="0" w:space="0" w:color="auto"/>
                <w:left w:val="none" w:sz="0" w:space="0" w:color="auto"/>
                <w:bottom w:val="none" w:sz="0" w:space="0" w:color="auto"/>
                <w:right w:val="none" w:sz="0" w:space="0" w:color="auto"/>
              </w:divBdr>
            </w:div>
            <w:div w:id="231624537">
              <w:marLeft w:val="0"/>
              <w:marRight w:val="0"/>
              <w:marTop w:val="0"/>
              <w:marBottom w:val="0"/>
              <w:divBdr>
                <w:top w:val="none" w:sz="0" w:space="0" w:color="auto"/>
                <w:left w:val="none" w:sz="0" w:space="0" w:color="auto"/>
                <w:bottom w:val="none" w:sz="0" w:space="0" w:color="auto"/>
                <w:right w:val="none" w:sz="0" w:space="0" w:color="auto"/>
              </w:divBdr>
            </w:div>
            <w:div w:id="423769608">
              <w:marLeft w:val="0"/>
              <w:marRight w:val="0"/>
              <w:marTop w:val="0"/>
              <w:marBottom w:val="0"/>
              <w:divBdr>
                <w:top w:val="none" w:sz="0" w:space="0" w:color="auto"/>
                <w:left w:val="none" w:sz="0" w:space="0" w:color="auto"/>
                <w:bottom w:val="none" w:sz="0" w:space="0" w:color="auto"/>
                <w:right w:val="none" w:sz="0" w:space="0" w:color="auto"/>
              </w:divBdr>
            </w:div>
            <w:div w:id="1951204703">
              <w:marLeft w:val="0"/>
              <w:marRight w:val="0"/>
              <w:marTop w:val="0"/>
              <w:marBottom w:val="0"/>
              <w:divBdr>
                <w:top w:val="none" w:sz="0" w:space="0" w:color="auto"/>
                <w:left w:val="none" w:sz="0" w:space="0" w:color="auto"/>
                <w:bottom w:val="none" w:sz="0" w:space="0" w:color="auto"/>
                <w:right w:val="none" w:sz="0" w:space="0" w:color="auto"/>
              </w:divBdr>
            </w:div>
            <w:div w:id="308439822">
              <w:marLeft w:val="0"/>
              <w:marRight w:val="0"/>
              <w:marTop w:val="0"/>
              <w:marBottom w:val="0"/>
              <w:divBdr>
                <w:top w:val="none" w:sz="0" w:space="0" w:color="auto"/>
                <w:left w:val="none" w:sz="0" w:space="0" w:color="auto"/>
                <w:bottom w:val="none" w:sz="0" w:space="0" w:color="auto"/>
                <w:right w:val="none" w:sz="0" w:space="0" w:color="auto"/>
              </w:divBdr>
            </w:div>
            <w:div w:id="839932754">
              <w:marLeft w:val="0"/>
              <w:marRight w:val="0"/>
              <w:marTop w:val="0"/>
              <w:marBottom w:val="0"/>
              <w:divBdr>
                <w:top w:val="none" w:sz="0" w:space="0" w:color="auto"/>
                <w:left w:val="none" w:sz="0" w:space="0" w:color="auto"/>
                <w:bottom w:val="none" w:sz="0" w:space="0" w:color="auto"/>
                <w:right w:val="none" w:sz="0" w:space="0" w:color="auto"/>
              </w:divBdr>
            </w:div>
            <w:div w:id="103690314">
              <w:marLeft w:val="0"/>
              <w:marRight w:val="0"/>
              <w:marTop w:val="0"/>
              <w:marBottom w:val="0"/>
              <w:divBdr>
                <w:top w:val="none" w:sz="0" w:space="0" w:color="auto"/>
                <w:left w:val="none" w:sz="0" w:space="0" w:color="auto"/>
                <w:bottom w:val="none" w:sz="0" w:space="0" w:color="auto"/>
                <w:right w:val="none" w:sz="0" w:space="0" w:color="auto"/>
              </w:divBdr>
            </w:div>
            <w:div w:id="457384497">
              <w:marLeft w:val="0"/>
              <w:marRight w:val="0"/>
              <w:marTop w:val="0"/>
              <w:marBottom w:val="0"/>
              <w:divBdr>
                <w:top w:val="none" w:sz="0" w:space="0" w:color="auto"/>
                <w:left w:val="none" w:sz="0" w:space="0" w:color="auto"/>
                <w:bottom w:val="none" w:sz="0" w:space="0" w:color="auto"/>
                <w:right w:val="none" w:sz="0" w:space="0" w:color="auto"/>
              </w:divBdr>
            </w:div>
            <w:div w:id="1403404181">
              <w:marLeft w:val="0"/>
              <w:marRight w:val="0"/>
              <w:marTop w:val="0"/>
              <w:marBottom w:val="0"/>
              <w:divBdr>
                <w:top w:val="none" w:sz="0" w:space="0" w:color="auto"/>
                <w:left w:val="none" w:sz="0" w:space="0" w:color="auto"/>
                <w:bottom w:val="none" w:sz="0" w:space="0" w:color="auto"/>
                <w:right w:val="none" w:sz="0" w:space="0" w:color="auto"/>
              </w:divBdr>
            </w:div>
            <w:div w:id="1662542483">
              <w:marLeft w:val="0"/>
              <w:marRight w:val="0"/>
              <w:marTop w:val="0"/>
              <w:marBottom w:val="0"/>
              <w:divBdr>
                <w:top w:val="none" w:sz="0" w:space="0" w:color="auto"/>
                <w:left w:val="none" w:sz="0" w:space="0" w:color="auto"/>
                <w:bottom w:val="none" w:sz="0" w:space="0" w:color="auto"/>
                <w:right w:val="none" w:sz="0" w:space="0" w:color="auto"/>
              </w:divBdr>
            </w:div>
            <w:div w:id="1443723157">
              <w:marLeft w:val="0"/>
              <w:marRight w:val="0"/>
              <w:marTop w:val="0"/>
              <w:marBottom w:val="0"/>
              <w:divBdr>
                <w:top w:val="none" w:sz="0" w:space="0" w:color="auto"/>
                <w:left w:val="none" w:sz="0" w:space="0" w:color="auto"/>
                <w:bottom w:val="none" w:sz="0" w:space="0" w:color="auto"/>
                <w:right w:val="none" w:sz="0" w:space="0" w:color="auto"/>
              </w:divBdr>
            </w:div>
            <w:div w:id="752430426">
              <w:marLeft w:val="0"/>
              <w:marRight w:val="0"/>
              <w:marTop w:val="0"/>
              <w:marBottom w:val="0"/>
              <w:divBdr>
                <w:top w:val="none" w:sz="0" w:space="0" w:color="auto"/>
                <w:left w:val="none" w:sz="0" w:space="0" w:color="auto"/>
                <w:bottom w:val="none" w:sz="0" w:space="0" w:color="auto"/>
                <w:right w:val="none" w:sz="0" w:space="0" w:color="auto"/>
              </w:divBdr>
            </w:div>
            <w:div w:id="1632633207">
              <w:marLeft w:val="0"/>
              <w:marRight w:val="0"/>
              <w:marTop w:val="0"/>
              <w:marBottom w:val="0"/>
              <w:divBdr>
                <w:top w:val="none" w:sz="0" w:space="0" w:color="auto"/>
                <w:left w:val="none" w:sz="0" w:space="0" w:color="auto"/>
                <w:bottom w:val="none" w:sz="0" w:space="0" w:color="auto"/>
                <w:right w:val="none" w:sz="0" w:space="0" w:color="auto"/>
              </w:divBdr>
            </w:div>
            <w:div w:id="749539952">
              <w:marLeft w:val="0"/>
              <w:marRight w:val="0"/>
              <w:marTop w:val="0"/>
              <w:marBottom w:val="0"/>
              <w:divBdr>
                <w:top w:val="none" w:sz="0" w:space="0" w:color="auto"/>
                <w:left w:val="none" w:sz="0" w:space="0" w:color="auto"/>
                <w:bottom w:val="none" w:sz="0" w:space="0" w:color="auto"/>
                <w:right w:val="none" w:sz="0" w:space="0" w:color="auto"/>
              </w:divBdr>
            </w:div>
            <w:div w:id="1658724292">
              <w:marLeft w:val="0"/>
              <w:marRight w:val="0"/>
              <w:marTop w:val="0"/>
              <w:marBottom w:val="0"/>
              <w:divBdr>
                <w:top w:val="none" w:sz="0" w:space="0" w:color="auto"/>
                <w:left w:val="none" w:sz="0" w:space="0" w:color="auto"/>
                <w:bottom w:val="none" w:sz="0" w:space="0" w:color="auto"/>
                <w:right w:val="none" w:sz="0" w:space="0" w:color="auto"/>
              </w:divBdr>
            </w:div>
            <w:div w:id="566037222">
              <w:marLeft w:val="0"/>
              <w:marRight w:val="0"/>
              <w:marTop w:val="0"/>
              <w:marBottom w:val="0"/>
              <w:divBdr>
                <w:top w:val="none" w:sz="0" w:space="0" w:color="auto"/>
                <w:left w:val="none" w:sz="0" w:space="0" w:color="auto"/>
                <w:bottom w:val="none" w:sz="0" w:space="0" w:color="auto"/>
                <w:right w:val="none" w:sz="0" w:space="0" w:color="auto"/>
              </w:divBdr>
            </w:div>
            <w:div w:id="689989038">
              <w:marLeft w:val="0"/>
              <w:marRight w:val="0"/>
              <w:marTop w:val="0"/>
              <w:marBottom w:val="0"/>
              <w:divBdr>
                <w:top w:val="none" w:sz="0" w:space="0" w:color="auto"/>
                <w:left w:val="none" w:sz="0" w:space="0" w:color="auto"/>
                <w:bottom w:val="none" w:sz="0" w:space="0" w:color="auto"/>
                <w:right w:val="none" w:sz="0" w:space="0" w:color="auto"/>
              </w:divBdr>
            </w:div>
            <w:div w:id="1931619083">
              <w:marLeft w:val="0"/>
              <w:marRight w:val="0"/>
              <w:marTop w:val="0"/>
              <w:marBottom w:val="0"/>
              <w:divBdr>
                <w:top w:val="none" w:sz="0" w:space="0" w:color="auto"/>
                <w:left w:val="none" w:sz="0" w:space="0" w:color="auto"/>
                <w:bottom w:val="none" w:sz="0" w:space="0" w:color="auto"/>
                <w:right w:val="none" w:sz="0" w:space="0" w:color="auto"/>
              </w:divBdr>
            </w:div>
            <w:div w:id="1232540521">
              <w:marLeft w:val="0"/>
              <w:marRight w:val="0"/>
              <w:marTop w:val="0"/>
              <w:marBottom w:val="0"/>
              <w:divBdr>
                <w:top w:val="none" w:sz="0" w:space="0" w:color="auto"/>
                <w:left w:val="none" w:sz="0" w:space="0" w:color="auto"/>
                <w:bottom w:val="none" w:sz="0" w:space="0" w:color="auto"/>
                <w:right w:val="none" w:sz="0" w:space="0" w:color="auto"/>
              </w:divBdr>
            </w:div>
            <w:div w:id="1034580963">
              <w:marLeft w:val="0"/>
              <w:marRight w:val="0"/>
              <w:marTop w:val="0"/>
              <w:marBottom w:val="0"/>
              <w:divBdr>
                <w:top w:val="none" w:sz="0" w:space="0" w:color="auto"/>
                <w:left w:val="none" w:sz="0" w:space="0" w:color="auto"/>
                <w:bottom w:val="none" w:sz="0" w:space="0" w:color="auto"/>
                <w:right w:val="none" w:sz="0" w:space="0" w:color="auto"/>
              </w:divBdr>
            </w:div>
            <w:div w:id="1987081530">
              <w:marLeft w:val="0"/>
              <w:marRight w:val="0"/>
              <w:marTop w:val="0"/>
              <w:marBottom w:val="0"/>
              <w:divBdr>
                <w:top w:val="none" w:sz="0" w:space="0" w:color="auto"/>
                <w:left w:val="none" w:sz="0" w:space="0" w:color="auto"/>
                <w:bottom w:val="none" w:sz="0" w:space="0" w:color="auto"/>
                <w:right w:val="none" w:sz="0" w:space="0" w:color="auto"/>
              </w:divBdr>
            </w:div>
            <w:div w:id="1544636128">
              <w:marLeft w:val="0"/>
              <w:marRight w:val="0"/>
              <w:marTop w:val="0"/>
              <w:marBottom w:val="0"/>
              <w:divBdr>
                <w:top w:val="none" w:sz="0" w:space="0" w:color="auto"/>
                <w:left w:val="none" w:sz="0" w:space="0" w:color="auto"/>
                <w:bottom w:val="none" w:sz="0" w:space="0" w:color="auto"/>
                <w:right w:val="none" w:sz="0" w:space="0" w:color="auto"/>
              </w:divBdr>
            </w:div>
            <w:div w:id="367025914">
              <w:marLeft w:val="0"/>
              <w:marRight w:val="0"/>
              <w:marTop w:val="0"/>
              <w:marBottom w:val="0"/>
              <w:divBdr>
                <w:top w:val="none" w:sz="0" w:space="0" w:color="auto"/>
                <w:left w:val="none" w:sz="0" w:space="0" w:color="auto"/>
                <w:bottom w:val="none" w:sz="0" w:space="0" w:color="auto"/>
                <w:right w:val="none" w:sz="0" w:space="0" w:color="auto"/>
              </w:divBdr>
            </w:div>
            <w:div w:id="926234391">
              <w:marLeft w:val="0"/>
              <w:marRight w:val="0"/>
              <w:marTop w:val="0"/>
              <w:marBottom w:val="0"/>
              <w:divBdr>
                <w:top w:val="none" w:sz="0" w:space="0" w:color="auto"/>
                <w:left w:val="none" w:sz="0" w:space="0" w:color="auto"/>
                <w:bottom w:val="none" w:sz="0" w:space="0" w:color="auto"/>
                <w:right w:val="none" w:sz="0" w:space="0" w:color="auto"/>
              </w:divBdr>
            </w:div>
            <w:div w:id="145634054">
              <w:marLeft w:val="0"/>
              <w:marRight w:val="0"/>
              <w:marTop w:val="0"/>
              <w:marBottom w:val="0"/>
              <w:divBdr>
                <w:top w:val="none" w:sz="0" w:space="0" w:color="auto"/>
                <w:left w:val="none" w:sz="0" w:space="0" w:color="auto"/>
                <w:bottom w:val="none" w:sz="0" w:space="0" w:color="auto"/>
                <w:right w:val="none" w:sz="0" w:space="0" w:color="auto"/>
              </w:divBdr>
            </w:div>
            <w:div w:id="378896119">
              <w:marLeft w:val="0"/>
              <w:marRight w:val="0"/>
              <w:marTop w:val="0"/>
              <w:marBottom w:val="0"/>
              <w:divBdr>
                <w:top w:val="none" w:sz="0" w:space="0" w:color="auto"/>
                <w:left w:val="none" w:sz="0" w:space="0" w:color="auto"/>
                <w:bottom w:val="none" w:sz="0" w:space="0" w:color="auto"/>
                <w:right w:val="none" w:sz="0" w:space="0" w:color="auto"/>
              </w:divBdr>
            </w:div>
            <w:div w:id="1774981791">
              <w:marLeft w:val="0"/>
              <w:marRight w:val="0"/>
              <w:marTop w:val="0"/>
              <w:marBottom w:val="0"/>
              <w:divBdr>
                <w:top w:val="none" w:sz="0" w:space="0" w:color="auto"/>
                <w:left w:val="none" w:sz="0" w:space="0" w:color="auto"/>
                <w:bottom w:val="none" w:sz="0" w:space="0" w:color="auto"/>
                <w:right w:val="none" w:sz="0" w:space="0" w:color="auto"/>
              </w:divBdr>
            </w:div>
            <w:div w:id="1968706733">
              <w:marLeft w:val="0"/>
              <w:marRight w:val="0"/>
              <w:marTop w:val="0"/>
              <w:marBottom w:val="0"/>
              <w:divBdr>
                <w:top w:val="none" w:sz="0" w:space="0" w:color="auto"/>
                <w:left w:val="none" w:sz="0" w:space="0" w:color="auto"/>
                <w:bottom w:val="none" w:sz="0" w:space="0" w:color="auto"/>
                <w:right w:val="none" w:sz="0" w:space="0" w:color="auto"/>
              </w:divBdr>
            </w:div>
            <w:div w:id="1371685941">
              <w:marLeft w:val="0"/>
              <w:marRight w:val="0"/>
              <w:marTop w:val="0"/>
              <w:marBottom w:val="0"/>
              <w:divBdr>
                <w:top w:val="none" w:sz="0" w:space="0" w:color="auto"/>
                <w:left w:val="none" w:sz="0" w:space="0" w:color="auto"/>
                <w:bottom w:val="none" w:sz="0" w:space="0" w:color="auto"/>
                <w:right w:val="none" w:sz="0" w:space="0" w:color="auto"/>
              </w:divBdr>
            </w:div>
            <w:div w:id="1397162793">
              <w:marLeft w:val="0"/>
              <w:marRight w:val="0"/>
              <w:marTop w:val="0"/>
              <w:marBottom w:val="0"/>
              <w:divBdr>
                <w:top w:val="none" w:sz="0" w:space="0" w:color="auto"/>
                <w:left w:val="none" w:sz="0" w:space="0" w:color="auto"/>
                <w:bottom w:val="none" w:sz="0" w:space="0" w:color="auto"/>
                <w:right w:val="none" w:sz="0" w:space="0" w:color="auto"/>
              </w:divBdr>
            </w:div>
            <w:div w:id="1223559984">
              <w:marLeft w:val="0"/>
              <w:marRight w:val="0"/>
              <w:marTop w:val="0"/>
              <w:marBottom w:val="0"/>
              <w:divBdr>
                <w:top w:val="none" w:sz="0" w:space="0" w:color="auto"/>
                <w:left w:val="none" w:sz="0" w:space="0" w:color="auto"/>
                <w:bottom w:val="none" w:sz="0" w:space="0" w:color="auto"/>
                <w:right w:val="none" w:sz="0" w:space="0" w:color="auto"/>
              </w:divBdr>
            </w:div>
            <w:div w:id="879634981">
              <w:marLeft w:val="0"/>
              <w:marRight w:val="0"/>
              <w:marTop w:val="0"/>
              <w:marBottom w:val="0"/>
              <w:divBdr>
                <w:top w:val="none" w:sz="0" w:space="0" w:color="auto"/>
                <w:left w:val="none" w:sz="0" w:space="0" w:color="auto"/>
                <w:bottom w:val="none" w:sz="0" w:space="0" w:color="auto"/>
                <w:right w:val="none" w:sz="0" w:space="0" w:color="auto"/>
              </w:divBdr>
            </w:div>
            <w:div w:id="1539198051">
              <w:marLeft w:val="0"/>
              <w:marRight w:val="0"/>
              <w:marTop w:val="0"/>
              <w:marBottom w:val="0"/>
              <w:divBdr>
                <w:top w:val="none" w:sz="0" w:space="0" w:color="auto"/>
                <w:left w:val="none" w:sz="0" w:space="0" w:color="auto"/>
                <w:bottom w:val="none" w:sz="0" w:space="0" w:color="auto"/>
                <w:right w:val="none" w:sz="0" w:space="0" w:color="auto"/>
              </w:divBdr>
            </w:div>
            <w:div w:id="75441503">
              <w:marLeft w:val="0"/>
              <w:marRight w:val="0"/>
              <w:marTop w:val="0"/>
              <w:marBottom w:val="0"/>
              <w:divBdr>
                <w:top w:val="none" w:sz="0" w:space="0" w:color="auto"/>
                <w:left w:val="none" w:sz="0" w:space="0" w:color="auto"/>
                <w:bottom w:val="none" w:sz="0" w:space="0" w:color="auto"/>
                <w:right w:val="none" w:sz="0" w:space="0" w:color="auto"/>
              </w:divBdr>
            </w:div>
            <w:div w:id="892734564">
              <w:marLeft w:val="0"/>
              <w:marRight w:val="0"/>
              <w:marTop w:val="0"/>
              <w:marBottom w:val="0"/>
              <w:divBdr>
                <w:top w:val="none" w:sz="0" w:space="0" w:color="auto"/>
                <w:left w:val="none" w:sz="0" w:space="0" w:color="auto"/>
                <w:bottom w:val="none" w:sz="0" w:space="0" w:color="auto"/>
                <w:right w:val="none" w:sz="0" w:space="0" w:color="auto"/>
              </w:divBdr>
            </w:div>
            <w:div w:id="1907573396">
              <w:marLeft w:val="0"/>
              <w:marRight w:val="0"/>
              <w:marTop w:val="0"/>
              <w:marBottom w:val="0"/>
              <w:divBdr>
                <w:top w:val="none" w:sz="0" w:space="0" w:color="auto"/>
                <w:left w:val="none" w:sz="0" w:space="0" w:color="auto"/>
                <w:bottom w:val="none" w:sz="0" w:space="0" w:color="auto"/>
                <w:right w:val="none" w:sz="0" w:space="0" w:color="auto"/>
              </w:divBdr>
            </w:div>
            <w:div w:id="1249003579">
              <w:marLeft w:val="0"/>
              <w:marRight w:val="0"/>
              <w:marTop w:val="0"/>
              <w:marBottom w:val="0"/>
              <w:divBdr>
                <w:top w:val="none" w:sz="0" w:space="0" w:color="auto"/>
                <w:left w:val="none" w:sz="0" w:space="0" w:color="auto"/>
                <w:bottom w:val="none" w:sz="0" w:space="0" w:color="auto"/>
                <w:right w:val="none" w:sz="0" w:space="0" w:color="auto"/>
              </w:divBdr>
            </w:div>
            <w:div w:id="170876921">
              <w:marLeft w:val="0"/>
              <w:marRight w:val="0"/>
              <w:marTop w:val="0"/>
              <w:marBottom w:val="0"/>
              <w:divBdr>
                <w:top w:val="none" w:sz="0" w:space="0" w:color="auto"/>
                <w:left w:val="none" w:sz="0" w:space="0" w:color="auto"/>
                <w:bottom w:val="none" w:sz="0" w:space="0" w:color="auto"/>
                <w:right w:val="none" w:sz="0" w:space="0" w:color="auto"/>
              </w:divBdr>
            </w:div>
            <w:div w:id="1930120789">
              <w:marLeft w:val="0"/>
              <w:marRight w:val="0"/>
              <w:marTop w:val="0"/>
              <w:marBottom w:val="0"/>
              <w:divBdr>
                <w:top w:val="none" w:sz="0" w:space="0" w:color="auto"/>
                <w:left w:val="none" w:sz="0" w:space="0" w:color="auto"/>
                <w:bottom w:val="none" w:sz="0" w:space="0" w:color="auto"/>
                <w:right w:val="none" w:sz="0" w:space="0" w:color="auto"/>
              </w:divBdr>
            </w:div>
            <w:div w:id="976565603">
              <w:marLeft w:val="0"/>
              <w:marRight w:val="0"/>
              <w:marTop w:val="0"/>
              <w:marBottom w:val="0"/>
              <w:divBdr>
                <w:top w:val="none" w:sz="0" w:space="0" w:color="auto"/>
                <w:left w:val="none" w:sz="0" w:space="0" w:color="auto"/>
                <w:bottom w:val="none" w:sz="0" w:space="0" w:color="auto"/>
                <w:right w:val="none" w:sz="0" w:space="0" w:color="auto"/>
              </w:divBdr>
            </w:div>
            <w:div w:id="1013536642">
              <w:marLeft w:val="0"/>
              <w:marRight w:val="0"/>
              <w:marTop w:val="0"/>
              <w:marBottom w:val="0"/>
              <w:divBdr>
                <w:top w:val="none" w:sz="0" w:space="0" w:color="auto"/>
                <w:left w:val="none" w:sz="0" w:space="0" w:color="auto"/>
                <w:bottom w:val="none" w:sz="0" w:space="0" w:color="auto"/>
                <w:right w:val="none" w:sz="0" w:space="0" w:color="auto"/>
              </w:divBdr>
            </w:div>
            <w:div w:id="1235817599">
              <w:marLeft w:val="0"/>
              <w:marRight w:val="0"/>
              <w:marTop w:val="0"/>
              <w:marBottom w:val="0"/>
              <w:divBdr>
                <w:top w:val="none" w:sz="0" w:space="0" w:color="auto"/>
                <w:left w:val="none" w:sz="0" w:space="0" w:color="auto"/>
                <w:bottom w:val="none" w:sz="0" w:space="0" w:color="auto"/>
                <w:right w:val="none" w:sz="0" w:space="0" w:color="auto"/>
              </w:divBdr>
            </w:div>
            <w:div w:id="1385644068">
              <w:marLeft w:val="0"/>
              <w:marRight w:val="0"/>
              <w:marTop w:val="0"/>
              <w:marBottom w:val="0"/>
              <w:divBdr>
                <w:top w:val="none" w:sz="0" w:space="0" w:color="auto"/>
                <w:left w:val="none" w:sz="0" w:space="0" w:color="auto"/>
                <w:bottom w:val="none" w:sz="0" w:space="0" w:color="auto"/>
                <w:right w:val="none" w:sz="0" w:space="0" w:color="auto"/>
              </w:divBdr>
            </w:div>
            <w:div w:id="1021933527">
              <w:marLeft w:val="0"/>
              <w:marRight w:val="0"/>
              <w:marTop w:val="0"/>
              <w:marBottom w:val="0"/>
              <w:divBdr>
                <w:top w:val="none" w:sz="0" w:space="0" w:color="auto"/>
                <w:left w:val="none" w:sz="0" w:space="0" w:color="auto"/>
                <w:bottom w:val="none" w:sz="0" w:space="0" w:color="auto"/>
                <w:right w:val="none" w:sz="0" w:space="0" w:color="auto"/>
              </w:divBdr>
            </w:div>
            <w:div w:id="634481306">
              <w:marLeft w:val="0"/>
              <w:marRight w:val="0"/>
              <w:marTop w:val="0"/>
              <w:marBottom w:val="0"/>
              <w:divBdr>
                <w:top w:val="none" w:sz="0" w:space="0" w:color="auto"/>
                <w:left w:val="none" w:sz="0" w:space="0" w:color="auto"/>
                <w:bottom w:val="none" w:sz="0" w:space="0" w:color="auto"/>
                <w:right w:val="none" w:sz="0" w:space="0" w:color="auto"/>
              </w:divBdr>
            </w:div>
            <w:div w:id="784350967">
              <w:marLeft w:val="0"/>
              <w:marRight w:val="0"/>
              <w:marTop w:val="0"/>
              <w:marBottom w:val="0"/>
              <w:divBdr>
                <w:top w:val="none" w:sz="0" w:space="0" w:color="auto"/>
                <w:left w:val="none" w:sz="0" w:space="0" w:color="auto"/>
                <w:bottom w:val="none" w:sz="0" w:space="0" w:color="auto"/>
                <w:right w:val="none" w:sz="0" w:space="0" w:color="auto"/>
              </w:divBdr>
            </w:div>
            <w:div w:id="377752085">
              <w:marLeft w:val="0"/>
              <w:marRight w:val="0"/>
              <w:marTop w:val="0"/>
              <w:marBottom w:val="0"/>
              <w:divBdr>
                <w:top w:val="none" w:sz="0" w:space="0" w:color="auto"/>
                <w:left w:val="none" w:sz="0" w:space="0" w:color="auto"/>
                <w:bottom w:val="none" w:sz="0" w:space="0" w:color="auto"/>
                <w:right w:val="none" w:sz="0" w:space="0" w:color="auto"/>
              </w:divBdr>
            </w:div>
            <w:div w:id="1156603537">
              <w:marLeft w:val="0"/>
              <w:marRight w:val="0"/>
              <w:marTop w:val="0"/>
              <w:marBottom w:val="0"/>
              <w:divBdr>
                <w:top w:val="none" w:sz="0" w:space="0" w:color="auto"/>
                <w:left w:val="none" w:sz="0" w:space="0" w:color="auto"/>
                <w:bottom w:val="none" w:sz="0" w:space="0" w:color="auto"/>
                <w:right w:val="none" w:sz="0" w:space="0" w:color="auto"/>
              </w:divBdr>
            </w:div>
            <w:div w:id="6568464">
              <w:marLeft w:val="0"/>
              <w:marRight w:val="0"/>
              <w:marTop w:val="0"/>
              <w:marBottom w:val="0"/>
              <w:divBdr>
                <w:top w:val="none" w:sz="0" w:space="0" w:color="auto"/>
                <w:left w:val="none" w:sz="0" w:space="0" w:color="auto"/>
                <w:bottom w:val="none" w:sz="0" w:space="0" w:color="auto"/>
                <w:right w:val="none" w:sz="0" w:space="0" w:color="auto"/>
              </w:divBdr>
            </w:div>
            <w:div w:id="212888385">
              <w:marLeft w:val="0"/>
              <w:marRight w:val="0"/>
              <w:marTop w:val="0"/>
              <w:marBottom w:val="0"/>
              <w:divBdr>
                <w:top w:val="none" w:sz="0" w:space="0" w:color="auto"/>
                <w:left w:val="none" w:sz="0" w:space="0" w:color="auto"/>
                <w:bottom w:val="none" w:sz="0" w:space="0" w:color="auto"/>
                <w:right w:val="none" w:sz="0" w:space="0" w:color="auto"/>
              </w:divBdr>
            </w:div>
            <w:div w:id="889416862">
              <w:marLeft w:val="0"/>
              <w:marRight w:val="0"/>
              <w:marTop w:val="0"/>
              <w:marBottom w:val="0"/>
              <w:divBdr>
                <w:top w:val="none" w:sz="0" w:space="0" w:color="auto"/>
                <w:left w:val="none" w:sz="0" w:space="0" w:color="auto"/>
                <w:bottom w:val="none" w:sz="0" w:space="0" w:color="auto"/>
                <w:right w:val="none" w:sz="0" w:space="0" w:color="auto"/>
              </w:divBdr>
            </w:div>
            <w:div w:id="308289517">
              <w:marLeft w:val="0"/>
              <w:marRight w:val="0"/>
              <w:marTop w:val="0"/>
              <w:marBottom w:val="0"/>
              <w:divBdr>
                <w:top w:val="none" w:sz="0" w:space="0" w:color="auto"/>
                <w:left w:val="none" w:sz="0" w:space="0" w:color="auto"/>
                <w:bottom w:val="none" w:sz="0" w:space="0" w:color="auto"/>
                <w:right w:val="none" w:sz="0" w:space="0" w:color="auto"/>
              </w:divBdr>
            </w:div>
            <w:div w:id="1637182064">
              <w:marLeft w:val="0"/>
              <w:marRight w:val="0"/>
              <w:marTop w:val="0"/>
              <w:marBottom w:val="0"/>
              <w:divBdr>
                <w:top w:val="none" w:sz="0" w:space="0" w:color="auto"/>
                <w:left w:val="none" w:sz="0" w:space="0" w:color="auto"/>
                <w:bottom w:val="none" w:sz="0" w:space="0" w:color="auto"/>
                <w:right w:val="none" w:sz="0" w:space="0" w:color="auto"/>
              </w:divBdr>
            </w:div>
            <w:div w:id="18394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4821">
      <w:bodyDiv w:val="1"/>
      <w:marLeft w:val="0"/>
      <w:marRight w:val="0"/>
      <w:marTop w:val="0"/>
      <w:marBottom w:val="0"/>
      <w:divBdr>
        <w:top w:val="none" w:sz="0" w:space="0" w:color="auto"/>
        <w:left w:val="none" w:sz="0" w:space="0" w:color="auto"/>
        <w:bottom w:val="none" w:sz="0" w:space="0" w:color="auto"/>
        <w:right w:val="none" w:sz="0" w:space="0" w:color="auto"/>
      </w:divBdr>
      <w:divsChild>
        <w:div w:id="1979989014">
          <w:marLeft w:val="0"/>
          <w:marRight w:val="0"/>
          <w:marTop w:val="0"/>
          <w:marBottom w:val="0"/>
          <w:divBdr>
            <w:top w:val="none" w:sz="0" w:space="0" w:color="auto"/>
            <w:left w:val="none" w:sz="0" w:space="0" w:color="auto"/>
            <w:bottom w:val="none" w:sz="0" w:space="0" w:color="auto"/>
            <w:right w:val="none" w:sz="0" w:space="0" w:color="auto"/>
          </w:divBdr>
          <w:divsChild>
            <w:div w:id="1146318022">
              <w:marLeft w:val="0"/>
              <w:marRight w:val="0"/>
              <w:marTop w:val="0"/>
              <w:marBottom w:val="0"/>
              <w:divBdr>
                <w:top w:val="none" w:sz="0" w:space="0" w:color="auto"/>
                <w:left w:val="none" w:sz="0" w:space="0" w:color="auto"/>
                <w:bottom w:val="none" w:sz="0" w:space="0" w:color="auto"/>
                <w:right w:val="none" w:sz="0" w:space="0" w:color="auto"/>
              </w:divBdr>
            </w:div>
            <w:div w:id="121578438">
              <w:marLeft w:val="0"/>
              <w:marRight w:val="0"/>
              <w:marTop w:val="0"/>
              <w:marBottom w:val="0"/>
              <w:divBdr>
                <w:top w:val="none" w:sz="0" w:space="0" w:color="auto"/>
                <w:left w:val="none" w:sz="0" w:space="0" w:color="auto"/>
                <w:bottom w:val="none" w:sz="0" w:space="0" w:color="auto"/>
                <w:right w:val="none" w:sz="0" w:space="0" w:color="auto"/>
              </w:divBdr>
            </w:div>
            <w:div w:id="1951891290">
              <w:marLeft w:val="0"/>
              <w:marRight w:val="0"/>
              <w:marTop w:val="0"/>
              <w:marBottom w:val="0"/>
              <w:divBdr>
                <w:top w:val="none" w:sz="0" w:space="0" w:color="auto"/>
                <w:left w:val="none" w:sz="0" w:space="0" w:color="auto"/>
                <w:bottom w:val="none" w:sz="0" w:space="0" w:color="auto"/>
                <w:right w:val="none" w:sz="0" w:space="0" w:color="auto"/>
              </w:divBdr>
            </w:div>
            <w:div w:id="1328900049">
              <w:marLeft w:val="0"/>
              <w:marRight w:val="0"/>
              <w:marTop w:val="0"/>
              <w:marBottom w:val="0"/>
              <w:divBdr>
                <w:top w:val="none" w:sz="0" w:space="0" w:color="auto"/>
                <w:left w:val="none" w:sz="0" w:space="0" w:color="auto"/>
                <w:bottom w:val="none" w:sz="0" w:space="0" w:color="auto"/>
                <w:right w:val="none" w:sz="0" w:space="0" w:color="auto"/>
              </w:divBdr>
            </w:div>
            <w:div w:id="1654218631">
              <w:marLeft w:val="0"/>
              <w:marRight w:val="0"/>
              <w:marTop w:val="0"/>
              <w:marBottom w:val="0"/>
              <w:divBdr>
                <w:top w:val="none" w:sz="0" w:space="0" w:color="auto"/>
                <w:left w:val="none" w:sz="0" w:space="0" w:color="auto"/>
                <w:bottom w:val="none" w:sz="0" w:space="0" w:color="auto"/>
                <w:right w:val="none" w:sz="0" w:space="0" w:color="auto"/>
              </w:divBdr>
            </w:div>
            <w:div w:id="1666470707">
              <w:marLeft w:val="0"/>
              <w:marRight w:val="0"/>
              <w:marTop w:val="0"/>
              <w:marBottom w:val="0"/>
              <w:divBdr>
                <w:top w:val="none" w:sz="0" w:space="0" w:color="auto"/>
                <w:left w:val="none" w:sz="0" w:space="0" w:color="auto"/>
                <w:bottom w:val="none" w:sz="0" w:space="0" w:color="auto"/>
                <w:right w:val="none" w:sz="0" w:space="0" w:color="auto"/>
              </w:divBdr>
            </w:div>
            <w:div w:id="1535650802">
              <w:marLeft w:val="0"/>
              <w:marRight w:val="0"/>
              <w:marTop w:val="0"/>
              <w:marBottom w:val="0"/>
              <w:divBdr>
                <w:top w:val="none" w:sz="0" w:space="0" w:color="auto"/>
                <w:left w:val="none" w:sz="0" w:space="0" w:color="auto"/>
                <w:bottom w:val="none" w:sz="0" w:space="0" w:color="auto"/>
                <w:right w:val="none" w:sz="0" w:space="0" w:color="auto"/>
              </w:divBdr>
            </w:div>
            <w:div w:id="56588490">
              <w:marLeft w:val="0"/>
              <w:marRight w:val="0"/>
              <w:marTop w:val="0"/>
              <w:marBottom w:val="0"/>
              <w:divBdr>
                <w:top w:val="none" w:sz="0" w:space="0" w:color="auto"/>
                <w:left w:val="none" w:sz="0" w:space="0" w:color="auto"/>
                <w:bottom w:val="none" w:sz="0" w:space="0" w:color="auto"/>
                <w:right w:val="none" w:sz="0" w:space="0" w:color="auto"/>
              </w:divBdr>
            </w:div>
            <w:div w:id="2020621622">
              <w:marLeft w:val="0"/>
              <w:marRight w:val="0"/>
              <w:marTop w:val="0"/>
              <w:marBottom w:val="0"/>
              <w:divBdr>
                <w:top w:val="none" w:sz="0" w:space="0" w:color="auto"/>
                <w:left w:val="none" w:sz="0" w:space="0" w:color="auto"/>
                <w:bottom w:val="none" w:sz="0" w:space="0" w:color="auto"/>
                <w:right w:val="none" w:sz="0" w:space="0" w:color="auto"/>
              </w:divBdr>
            </w:div>
            <w:div w:id="1741364812">
              <w:marLeft w:val="0"/>
              <w:marRight w:val="0"/>
              <w:marTop w:val="0"/>
              <w:marBottom w:val="0"/>
              <w:divBdr>
                <w:top w:val="none" w:sz="0" w:space="0" w:color="auto"/>
                <w:left w:val="none" w:sz="0" w:space="0" w:color="auto"/>
                <w:bottom w:val="none" w:sz="0" w:space="0" w:color="auto"/>
                <w:right w:val="none" w:sz="0" w:space="0" w:color="auto"/>
              </w:divBdr>
            </w:div>
            <w:div w:id="1766805480">
              <w:marLeft w:val="0"/>
              <w:marRight w:val="0"/>
              <w:marTop w:val="0"/>
              <w:marBottom w:val="0"/>
              <w:divBdr>
                <w:top w:val="none" w:sz="0" w:space="0" w:color="auto"/>
                <w:left w:val="none" w:sz="0" w:space="0" w:color="auto"/>
                <w:bottom w:val="none" w:sz="0" w:space="0" w:color="auto"/>
                <w:right w:val="none" w:sz="0" w:space="0" w:color="auto"/>
              </w:divBdr>
            </w:div>
            <w:div w:id="215508889">
              <w:marLeft w:val="0"/>
              <w:marRight w:val="0"/>
              <w:marTop w:val="0"/>
              <w:marBottom w:val="0"/>
              <w:divBdr>
                <w:top w:val="none" w:sz="0" w:space="0" w:color="auto"/>
                <w:left w:val="none" w:sz="0" w:space="0" w:color="auto"/>
                <w:bottom w:val="none" w:sz="0" w:space="0" w:color="auto"/>
                <w:right w:val="none" w:sz="0" w:space="0" w:color="auto"/>
              </w:divBdr>
            </w:div>
            <w:div w:id="353635">
              <w:marLeft w:val="0"/>
              <w:marRight w:val="0"/>
              <w:marTop w:val="0"/>
              <w:marBottom w:val="0"/>
              <w:divBdr>
                <w:top w:val="none" w:sz="0" w:space="0" w:color="auto"/>
                <w:left w:val="none" w:sz="0" w:space="0" w:color="auto"/>
                <w:bottom w:val="none" w:sz="0" w:space="0" w:color="auto"/>
                <w:right w:val="none" w:sz="0" w:space="0" w:color="auto"/>
              </w:divBdr>
            </w:div>
            <w:div w:id="736977427">
              <w:marLeft w:val="0"/>
              <w:marRight w:val="0"/>
              <w:marTop w:val="0"/>
              <w:marBottom w:val="0"/>
              <w:divBdr>
                <w:top w:val="none" w:sz="0" w:space="0" w:color="auto"/>
                <w:left w:val="none" w:sz="0" w:space="0" w:color="auto"/>
                <w:bottom w:val="none" w:sz="0" w:space="0" w:color="auto"/>
                <w:right w:val="none" w:sz="0" w:space="0" w:color="auto"/>
              </w:divBdr>
            </w:div>
            <w:div w:id="363140151">
              <w:marLeft w:val="0"/>
              <w:marRight w:val="0"/>
              <w:marTop w:val="0"/>
              <w:marBottom w:val="0"/>
              <w:divBdr>
                <w:top w:val="none" w:sz="0" w:space="0" w:color="auto"/>
                <w:left w:val="none" w:sz="0" w:space="0" w:color="auto"/>
                <w:bottom w:val="none" w:sz="0" w:space="0" w:color="auto"/>
                <w:right w:val="none" w:sz="0" w:space="0" w:color="auto"/>
              </w:divBdr>
            </w:div>
            <w:div w:id="418410857">
              <w:marLeft w:val="0"/>
              <w:marRight w:val="0"/>
              <w:marTop w:val="0"/>
              <w:marBottom w:val="0"/>
              <w:divBdr>
                <w:top w:val="none" w:sz="0" w:space="0" w:color="auto"/>
                <w:left w:val="none" w:sz="0" w:space="0" w:color="auto"/>
                <w:bottom w:val="none" w:sz="0" w:space="0" w:color="auto"/>
                <w:right w:val="none" w:sz="0" w:space="0" w:color="auto"/>
              </w:divBdr>
            </w:div>
            <w:div w:id="2046828766">
              <w:marLeft w:val="0"/>
              <w:marRight w:val="0"/>
              <w:marTop w:val="0"/>
              <w:marBottom w:val="0"/>
              <w:divBdr>
                <w:top w:val="none" w:sz="0" w:space="0" w:color="auto"/>
                <w:left w:val="none" w:sz="0" w:space="0" w:color="auto"/>
                <w:bottom w:val="none" w:sz="0" w:space="0" w:color="auto"/>
                <w:right w:val="none" w:sz="0" w:space="0" w:color="auto"/>
              </w:divBdr>
            </w:div>
            <w:div w:id="1757163198">
              <w:marLeft w:val="0"/>
              <w:marRight w:val="0"/>
              <w:marTop w:val="0"/>
              <w:marBottom w:val="0"/>
              <w:divBdr>
                <w:top w:val="none" w:sz="0" w:space="0" w:color="auto"/>
                <w:left w:val="none" w:sz="0" w:space="0" w:color="auto"/>
                <w:bottom w:val="none" w:sz="0" w:space="0" w:color="auto"/>
                <w:right w:val="none" w:sz="0" w:space="0" w:color="auto"/>
              </w:divBdr>
            </w:div>
            <w:div w:id="1453087311">
              <w:marLeft w:val="0"/>
              <w:marRight w:val="0"/>
              <w:marTop w:val="0"/>
              <w:marBottom w:val="0"/>
              <w:divBdr>
                <w:top w:val="none" w:sz="0" w:space="0" w:color="auto"/>
                <w:left w:val="none" w:sz="0" w:space="0" w:color="auto"/>
                <w:bottom w:val="none" w:sz="0" w:space="0" w:color="auto"/>
                <w:right w:val="none" w:sz="0" w:space="0" w:color="auto"/>
              </w:divBdr>
            </w:div>
            <w:div w:id="714231427">
              <w:marLeft w:val="0"/>
              <w:marRight w:val="0"/>
              <w:marTop w:val="0"/>
              <w:marBottom w:val="0"/>
              <w:divBdr>
                <w:top w:val="none" w:sz="0" w:space="0" w:color="auto"/>
                <w:left w:val="none" w:sz="0" w:space="0" w:color="auto"/>
                <w:bottom w:val="none" w:sz="0" w:space="0" w:color="auto"/>
                <w:right w:val="none" w:sz="0" w:space="0" w:color="auto"/>
              </w:divBdr>
            </w:div>
            <w:div w:id="175123703">
              <w:marLeft w:val="0"/>
              <w:marRight w:val="0"/>
              <w:marTop w:val="0"/>
              <w:marBottom w:val="0"/>
              <w:divBdr>
                <w:top w:val="none" w:sz="0" w:space="0" w:color="auto"/>
                <w:left w:val="none" w:sz="0" w:space="0" w:color="auto"/>
                <w:bottom w:val="none" w:sz="0" w:space="0" w:color="auto"/>
                <w:right w:val="none" w:sz="0" w:space="0" w:color="auto"/>
              </w:divBdr>
            </w:div>
            <w:div w:id="248659873">
              <w:marLeft w:val="0"/>
              <w:marRight w:val="0"/>
              <w:marTop w:val="0"/>
              <w:marBottom w:val="0"/>
              <w:divBdr>
                <w:top w:val="none" w:sz="0" w:space="0" w:color="auto"/>
                <w:left w:val="none" w:sz="0" w:space="0" w:color="auto"/>
                <w:bottom w:val="none" w:sz="0" w:space="0" w:color="auto"/>
                <w:right w:val="none" w:sz="0" w:space="0" w:color="auto"/>
              </w:divBdr>
            </w:div>
            <w:div w:id="259948189">
              <w:marLeft w:val="0"/>
              <w:marRight w:val="0"/>
              <w:marTop w:val="0"/>
              <w:marBottom w:val="0"/>
              <w:divBdr>
                <w:top w:val="none" w:sz="0" w:space="0" w:color="auto"/>
                <w:left w:val="none" w:sz="0" w:space="0" w:color="auto"/>
                <w:bottom w:val="none" w:sz="0" w:space="0" w:color="auto"/>
                <w:right w:val="none" w:sz="0" w:space="0" w:color="auto"/>
              </w:divBdr>
            </w:div>
            <w:div w:id="1895189923">
              <w:marLeft w:val="0"/>
              <w:marRight w:val="0"/>
              <w:marTop w:val="0"/>
              <w:marBottom w:val="0"/>
              <w:divBdr>
                <w:top w:val="none" w:sz="0" w:space="0" w:color="auto"/>
                <w:left w:val="none" w:sz="0" w:space="0" w:color="auto"/>
                <w:bottom w:val="none" w:sz="0" w:space="0" w:color="auto"/>
                <w:right w:val="none" w:sz="0" w:space="0" w:color="auto"/>
              </w:divBdr>
            </w:div>
            <w:div w:id="6638565">
              <w:marLeft w:val="0"/>
              <w:marRight w:val="0"/>
              <w:marTop w:val="0"/>
              <w:marBottom w:val="0"/>
              <w:divBdr>
                <w:top w:val="none" w:sz="0" w:space="0" w:color="auto"/>
                <w:left w:val="none" w:sz="0" w:space="0" w:color="auto"/>
                <w:bottom w:val="none" w:sz="0" w:space="0" w:color="auto"/>
                <w:right w:val="none" w:sz="0" w:space="0" w:color="auto"/>
              </w:divBdr>
            </w:div>
            <w:div w:id="965546103">
              <w:marLeft w:val="0"/>
              <w:marRight w:val="0"/>
              <w:marTop w:val="0"/>
              <w:marBottom w:val="0"/>
              <w:divBdr>
                <w:top w:val="none" w:sz="0" w:space="0" w:color="auto"/>
                <w:left w:val="none" w:sz="0" w:space="0" w:color="auto"/>
                <w:bottom w:val="none" w:sz="0" w:space="0" w:color="auto"/>
                <w:right w:val="none" w:sz="0" w:space="0" w:color="auto"/>
              </w:divBdr>
            </w:div>
            <w:div w:id="560365560">
              <w:marLeft w:val="0"/>
              <w:marRight w:val="0"/>
              <w:marTop w:val="0"/>
              <w:marBottom w:val="0"/>
              <w:divBdr>
                <w:top w:val="none" w:sz="0" w:space="0" w:color="auto"/>
                <w:left w:val="none" w:sz="0" w:space="0" w:color="auto"/>
                <w:bottom w:val="none" w:sz="0" w:space="0" w:color="auto"/>
                <w:right w:val="none" w:sz="0" w:space="0" w:color="auto"/>
              </w:divBdr>
            </w:div>
            <w:div w:id="206797617">
              <w:marLeft w:val="0"/>
              <w:marRight w:val="0"/>
              <w:marTop w:val="0"/>
              <w:marBottom w:val="0"/>
              <w:divBdr>
                <w:top w:val="none" w:sz="0" w:space="0" w:color="auto"/>
                <w:left w:val="none" w:sz="0" w:space="0" w:color="auto"/>
                <w:bottom w:val="none" w:sz="0" w:space="0" w:color="auto"/>
                <w:right w:val="none" w:sz="0" w:space="0" w:color="auto"/>
              </w:divBdr>
            </w:div>
            <w:div w:id="757941017">
              <w:marLeft w:val="0"/>
              <w:marRight w:val="0"/>
              <w:marTop w:val="0"/>
              <w:marBottom w:val="0"/>
              <w:divBdr>
                <w:top w:val="none" w:sz="0" w:space="0" w:color="auto"/>
                <w:left w:val="none" w:sz="0" w:space="0" w:color="auto"/>
                <w:bottom w:val="none" w:sz="0" w:space="0" w:color="auto"/>
                <w:right w:val="none" w:sz="0" w:space="0" w:color="auto"/>
              </w:divBdr>
            </w:div>
            <w:div w:id="873271921">
              <w:marLeft w:val="0"/>
              <w:marRight w:val="0"/>
              <w:marTop w:val="0"/>
              <w:marBottom w:val="0"/>
              <w:divBdr>
                <w:top w:val="none" w:sz="0" w:space="0" w:color="auto"/>
                <w:left w:val="none" w:sz="0" w:space="0" w:color="auto"/>
                <w:bottom w:val="none" w:sz="0" w:space="0" w:color="auto"/>
                <w:right w:val="none" w:sz="0" w:space="0" w:color="auto"/>
              </w:divBdr>
            </w:div>
            <w:div w:id="2130471470">
              <w:marLeft w:val="0"/>
              <w:marRight w:val="0"/>
              <w:marTop w:val="0"/>
              <w:marBottom w:val="0"/>
              <w:divBdr>
                <w:top w:val="none" w:sz="0" w:space="0" w:color="auto"/>
                <w:left w:val="none" w:sz="0" w:space="0" w:color="auto"/>
                <w:bottom w:val="none" w:sz="0" w:space="0" w:color="auto"/>
                <w:right w:val="none" w:sz="0" w:space="0" w:color="auto"/>
              </w:divBdr>
            </w:div>
            <w:div w:id="407925842">
              <w:marLeft w:val="0"/>
              <w:marRight w:val="0"/>
              <w:marTop w:val="0"/>
              <w:marBottom w:val="0"/>
              <w:divBdr>
                <w:top w:val="none" w:sz="0" w:space="0" w:color="auto"/>
                <w:left w:val="none" w:sz="0" w:space="0" w:color="auto"/>
                <w:bottom w:val="none" w:sz="0" w:space="0" w:color="auto"/>
                <w:right w:val="none" w:sz="0" w:space="0" w:color="auto"/>
              </w:divBdr>
            </w:div>
            <w:div w:id="671447369">
              <w:marLeft w:val="0"/>
              <w:marRight w:val="0"/>
              <w:marTop w:val="0"/>
              <w:marBottom w:val="0"/>
              <w:divBdr>
                <w:top w:val="none" w:sz="0" w:space="0" w:color="auto"/>
                <w:left w:val="none" w:sz="0" w:space="0" w:color="auto"/>
                <w:bottom w:val="none" w:sz="0" w:space="0" w:color="auto"/>
                <w:right w:val="none" w:sz="0" w:space="0" w:color="auto"/>
              </w:divBdr>
            </w:div>
            <w:div w:id="305550079">
              <w:marLeft w:val="0"/>
              <w:marRight w:val="0"/>
              <w:marTop w:val="0"/>
              <w:marBottom w:val="0"/>
              <w:divBdr>
                <w:top w:val="none" w:sz="0" w:space="0" w:color="auto"/>
                <w:left w:val="none" w:sz="0" w:space="0" w:color="auto"/>
                <w:bottom w:val="none" w:sz="0" w:space="0" w:color="auto"/>
                <w:right w:val="none" w:sz="0" w:space="0" w:color="auto"/>
              </w:divBdr>
            </w:div>
            <w:div w:id="392704720">
              <w:marLeft w:val="0"/>
              <w:marRight w:val="0"/>
              <w:marTop w:val="0"/>
              <w:marBottom w:val="0"/>
              <w:divBdr>
                <w:top w:val="none" w:sz="0" w:space="0" w:color="auto"/>
                <w:left w:val="none" w:sz="0" w:space="0" w:color="auto"/>
                <w:bottom w:val="none" w:sz="0" w:space="0" w:color="auto"/>
                <w:right w:val="none" w:sz="0" w:space="0" w:color="auto"/>
              </w:divBdr>
            </w:div>
            <w:div w:id="2001884101">
              <w:marLeft w:val="0"/>
              <w:marRight w:val="0"/>
              <w:marTop w:val="0"/>
              <w:marBottom w:val="0"/>
              <w:divBdr>
                <w:top w:val="none" w:sz="0" w:space="0" w:color="auto"/>
                <w:left w:val="none" w:sz="0" w:space="0" w:color="auto"/>
                <w:bottom w:val="none" w:sz="0" w:space="0" w:color="auto"/>
                <w:right w:val="none" w:sz="0" w:space="0" w:color="auto"/>
              </w:divBdr>
            </w:div>
            <w:div w:id="1277105908">
              <w:marLeft w:val="0"/>
              <w:marRight w:val="0"/>
              <w:marTop w:val="0"/>
              <w:marBottom w:val="0"/>
              <w:divBdr>
                <w:top w:val="none" w:sz="0" w:space="0" w:color="auto"/>
                <w:left w:val="none" w:sz="0" w:space="0" w:color="auto"/>
                <w:bottom w:val="none" w:sz="0" w:space="0" w:color="auto"/>
                <w:right w:val="none" w:sz="0" w:space="0" w:color="auto"/>
              </w:divBdr>
            </w:div>
            <w:div w:id="636376031">
              <w:marLeft w:val="0"/>
              <w:marRight w:val="0"/>
              <w:marTop w:val="0"/>
              <w:marBottom w:val="0"/>
              <w:divBdr>
                <w:top w:val="none" w:sz="0" w:space="0" w:color="auto"/>
                <w:left w:val="none" w:sz="0" w:space="0" w:color="auto"/>
                <w:bottom w:val="none" w:sz="0" w:space="0" w:color="auto"/>
                <w:right w:val="none" w:sz="0" w:space="0" w:color="auto"/>
              </w:divBdr>
            </w:div>
            <w:div w:id="868880844">
              <w:marLeft w:val="0"/>
              <w:marRight w:val="0"/>
              <w:marTop w:val="0"/>
              <w:marBottom w:val="0"/>
              <w:divBdr>
                <w:top w:val="none" w:sz="0" w:space="0" w:color="auto"/>
                <w:left w:val="none" w:sz="0" w:space="0" w:color="auto"/>
                <w:bottom w:val="none" w:sz="0" w:space="0" w:color="auto"/>
                <w:right w:val="none" w:sz="0" w:space="0" w:color="auto"/>
              </w:divBdr>
            </w:div>
            <w:div w:id="1540241569">
              <w:marLeft w:val="0"/>
              <w:marRight w:val="0"/>
              <w:marTop w:val="0"/>
              <w:marBottom w:val="0"/>
              <w:divBdr>
                <w:top w:val="none" w:sz="0" w:space="0" w:color="auto"/>
                <w:left w:val="none" w:sz="0" w:space="0" w:color="auto"/>
                <w:bottom w:val="none" w:sz="0" w:space="0" w:color="auto"/>
                <w:right w:val="none" w:sz="0" w:space="0" w:color="auto"/>
              </w:divBdr>
            </w:div>
            <w:div w:id="373425830">
              <w:marLeft w:val="0"/>
              <w:marRight w:val="0"/>
              <w:marTop w:val="0"/>
              <w:marBottom w:val="0"/>
              <w:divBdr>
                <w:top w:val="none" w:sz="0" w:space="0" w:color="auto"/>
                <w:left w:val="none" w:sz="0" w:space="0" w:color="auto"/>
                <w:bottom w:val="none" w:sz="0" w:space="0" w:color="auto"/>
                <w:right w:val="none" w:sz="0" w:space="0" w:color="auto"/>
              </w:divBdr>
            </w:div>
            <w:div w:id="621300401">
              <w:marLeft w:val="0"/>
              <w:marRight w:val="0"/>
              <w:marTop w:val="0"/>
              <w:marBottom w:val="0"/>
              <w:divBdr>
                <w:top w:val="none" w:sz="0" w:space="0" w:color="auto"/>
                <w:left w:val="none" w:sz="0" w:space="0" w:color="auto"/>
                <w:bottom w:val="none" w:sz="0" w:space="0" w:color="auto"/>
                <w:right w:val="none" w:sz="0" w:space="0" w:color="auto"/>
              </w:divBdr>
            </w:div>
            <w:div w:id="385564282">
              <w:marLeft w:val="0"/>
              <w:marRight w:val="0"/>
              <w:marTop w:val="0"/>
              <w:marBottom w:val="0"/>
              <w:divBdr>
                <w:top w:val="none" w:sz="0" w:space="0" w:color="auto"/>
                <w:left w:val="none" w:sz="0" w:space="0" w:color="auto"/>
                <w:bottom w:val="none" w:sz="0" w:space="0" w:color="auto"/>
                <w:right w:val="none" w:sz="0" w:space="0" w:color="auto"/>
              </w:divBdr>
            </w:div>
            <w:div w:id="1520393297">
              <w:marLeft w:val="0"/>
              <w:marRight w:val="0"/>
              <w:marTop w:val="0"/>
              <w:marBottom w:val="0"/>
              <w:divBdr>
                <w:top w:val="none" w:sz="0" w:space="0" w:color="auto"/>
                <w:left w:val="none" w:sz="0" w:space="0" w:color="auto"/>
                <w:bottom w:val="none" w:sz="0" w:space="0" w:color="auto"/>
                <w:right w:val="none" w:sz="0" w:space="0" w:color="auto"/>
              </w:divBdr>
            </w:div>
            <w:div w:id="1062682562">
              <w:marLeft w:val="0"/>
              <w:marRight w:val="0"/>
              <w:marTop w:val="0"/>
              <w:marBottom w:val="0"/>
              <w:divBdr>
                <w:top w:val="none" w:sz="0" w:space="0" w:color="auto"/>
                <w:left w:val="none" w:sz="0" w:space="0" w:color="auto"/>
                <w:bottom w:val="none" w:sz="0" w:space="0" w:color="auto"/>
                <w:right w:val="none" w:sz="0" w:space="0" w:color="auto"/>
              </w:divBdr>
            </w:div>
            <w:div w:id="2133742493">
              <w:marLeft w:val="0"/>
              <w:marRight w:val="0"/>
              <w:marTop w:val="0"/>
              <w:marBottom w:val="0"/>
              <w:divBdr>
                <w:top w:val="none" w:sz="0" w:space="0" w:color="auto"/>
                <w:left w:val="none" w:sz="0" w:space="0" w:color="auto"/>
                <w:bottom w:val="none" w:sz="0" w:space="0" w:color="auto"/>
                <w:right w:val="none" w:sz="0" w:space="0" w:color="auto"/>
              </w:divBdr>
            </w:div>
            <w:div w:id="1425762444">
              <w:marLeft w:val="0"/>
              <w:marRight w:val="0"/>
              <w:marTop w:val="0"/>
              <w:marBottom w:val="0"/>
              <w:divBdr>
                <w:top w:val="none" w:sz="0" w:space="0" w:color="auto"/>
                <w:left w:val="none" w:sz="0" w:space="0" w:color="auto"/>
                <w:bottom w:val="none" w:sz="0" w:space="0" w:color="auto"/>
                <w:right w:val="none" w:sz="0" w:space="0" w:color="auto"/>
              </w:divBdr>
            </w:div>
            <w:div w:id="1873762168">
              <w:marLeft w:val="0"/>
              <w:marRight w:val="0"/>
              <w:marTop w:val="0"/>
              <w:marBottom w:val="0"/>
              <w:divBdr>
                <w:top w:val="none" w:sz="0" w:space="0" w:color="auto"/>
                <w:left w:val="none" w:sz="0" w:space="0" w:color="auto"/>
                <w:bottom w:val="none" w:sz="0" w:space="0" w:color="auto"/>
                <w:right w:val="none" w:sz="0" w:space="0" w:color="auto"/>
              </w:divBdr>
            </w:div>
            <w:div w:id="1110660720">
              <w:marLeft w:val="0"/>
              <w:marRight w:val="0"/>
              <w:marTop w:val="0"/>
              <w:marBottom w:val="0"/>
              <w:divBdr>
                <w:top w:val="none" w:sz="0" w:space="0" w:color="auto"/>
                <w:left w:val="none" w:sz="0" w:space="0" w:color="auto"/>
                <w:bottom w:val="none" w:sz="0" w:space="0" w:color="auto"/>
                <w:right w:val="none" w:sz="0" w:space="0" w:color="auto"/>
              </w:divBdr>
            </w:div>
            <w:div w:id="917592056">
              <w:marLeft w:val="0"/>
              <w:marRight w:val="0"/>
              <w:marTop w:val="0"/>
              <w:marBottom w:val="0"/>
              <w:divBdr>
                <w:top w:val="none" w:sz="0" w:space="0" w:color="auto"/>
                <w:left w:val="none" w:sz="0" w:space="0" w:color="auto"/>
                <w:bottom w:val="none" w:sz="0" w:space="0" w:color="auto"/>
                <w:right w:val="none" w:sz="0" w:space="0" w:color="auto"/>
              </w:divBdr>
            </w:div>
            <w:div w:id="1623540545">
              <w:marLeft w:val="0"/>
              <w:marRight w:val="0"/>
              <w:marTop w:val="0"/>
              <w:marBottom w:val="0"/>
              <w:divBdr>
                <w:top w:val="none" w:sz="0" w:space="0" w:color="auto"/>
                <w:left w:val="none" w:sz="0" w:space="0" w:color="auto"/>
                <w:bottom w:val="none" w:sz="0" w:space="0" w:color="auto"/>
                <w:right w:val="none" w:sz="0" w:space="0" w:color="auto"/>
              </w:divBdr>
            </w:div>
            <w:div w:id="771052476">
              <w:marLeft w:val="0"/>
              <w:marRight w:val="0"/>
              <w:marTop w:val="0"/>
              <w:marBottom w:val="0"/>
              <w:divBdr>
                <w:top w:val="none" w:sz="0" w:space="0" w:color="auto"/>
                <w:left w:val="none" w:sz="0" w:space="0" w:color="auto"/>
                <w:bottom w:val="none" w:sz="0" w:space="0" w:color="auto"/>
                <w:right w:val="none" w:sz="0" w:space="0" w:color="auto"/>
              </w:divBdr>
            </w:div>
            <w:div w:id="2039546632">
              <w:marLeft w:val="0"/>
              <w:marRight w:val="0"/>
              <w:marTop w:val="0"/>
              <w:marBottom w:val="0"/>
              <w:divBdr>
                <w:top w:val="none" w:sz="0" w:space="0" w:color="auto"/>
                <w:left w:val="none" w:sz="0" w:space="0" w:color="auto"/>
                <w:bottom w:val="none" w:sz="0" w:space="0" w:color="auto"/>
                <w:right w:val="none" w:sz="0" w:space="0" w:color="auto"/>
              </w:divBdr>
            </w:div>
            <w:div w:id="1707296338">
              <w:marLeft w:val="0"/>
              <w:marRight w:val="0"/>
              <w:marTop w:val="0"/>
              <w:marBottom w:val="0"/>
              <w:divBdr>
                <w:top w:val="none" w:sz="0" w:space="0" w:color="auto"/>
                <w:left w:val="none" w:sz="0" w:space="0" w:color="auto"/>
                <w:bottom w:val="none" w:sz="0" w:space="0" w:color="auto"/>
                <w:right w:val="none" w:sz="0" w:space="0" w:color="auto"/>
              </w:divBdr>
            </w:div>
            <w:div w:id="1141461363">
              <w:marLeft w:val="0"/>
              <w:marRight w:val="0"/>
              <w:marTop w:val="0"/>
              <w:marBottom w:val="0"/>
              <w:divBdr>
                <w:top w:val="none" w:sz="0" w:space="0" w:color="auto"/>
                <w:left w:val="none" w:sz="0" w:space="0" w:color="auto"/>
                <w:bottom w:val="none" w:sz="0" w:space="0" w:color="auto"/>
                <w:right w:val="none" w:sz="0" w:space="0" w:color="auto"/>
              </w:divBdr>
            </w:div>
            <w:div w:id="1240677747">
              <w:marLeft w:val="0"/>
              <w:marRight w:val="0"/>
              <w:marTop w:val="0"/>
              <w:marBottom w:val="0"/>
              <w:divBdr>
                <w:top w:val="none" w:sz="0" w:space="0" w:color="auto"/>
                <w:left w:val="none" w:sz="0" w:space="0" w:color="auto"/>
                <w:bottom w:val="none" w:sz="0" w:space="0" w:color="auto"/>
                <w:right w:val="none" w:sz="0" w:space="0" w:color="auto"/>
              </w:divBdr>
            </w:div>
            <w:div w:id="192233190">
              <w:marLeft w:val="0"/>
              <w:marRight w:val="0"/>
              <w:marTop w:val="0"/>
              <w:marBottom w:val="0"/>
              <w:divBdr>
                <w:top w:val="none" w:sz="0" w:space="0" w:color="auto"/>
                <w:left w:val="none" w:sz="0" w:space="0" w:color="auto"/>
                <w:bottom w:val="none" w:sz="0" w:space="0" w:color="auto"/>
                <w:right w:val="none" w:sz="0" w:space="0" w:color="auto"/>
              </w:divBdr>
            </w:div>
            <w:div w:id="686056266">
              <w:marLeft w:val="0"/>
              <w:marRight w:val="0"/>
              <w:marTop w:val="0"/>
              <w:marBottom w:val="0"/>
              <w:divBdr>
                <w:top w:val="none" w:sz="0" w:space="0" w:color="auto"/>
                <w:left w:val="none" w:sz="0" w:space="0" w:color="auto"/>
                <w:bottom w:val="none" w:sz="0" w:space="0" w:color="auto"/>
                <w:right w:val="none" w:sz="0" w:space="0" w:color="auto"/>
              </w:divBdr>
            </w:div>
            <w:div w:id="751195785">
              <w:marLeft w:val="0"/>
              <w:marRight w:val="0"/>
              <w:marTop w:val="0"/>
              <w:marBottom w:val="0"/>
              <w:divBdr>
                <w:top w:val="none" w:sz="0" w:space="0" w:color="auto"/>
                <w:left w:val="none" w:sz="0" w:space="0" w:color="auto"/>
                <w:bottom w:val="none" w:sz="0" w:space="0" w:color="auto"/>
                <w:right w:val="none" w:sz="0" w:space="0" w:color="auto"/>
              </w:divBdr>
            </w:div>
            <w:div w:id="1595167087">
              <w:marLeft w:val="0"/>
              <w:marRight w:val="0"/>
              <w:marTop w:val="0"/>
              <w:marBottom w:val="0"/>
              <w:divBdr>
                <w:top w:val="none" w:sz="0" w:space="0" w:color="auto"/>
                <w:left w:val="none" w:sz="0" w:space="0" w:color="auto"/>
                <w:bottom w:val="none" w:sz="0" w:space="0" w:color="auto"/>
                <w:right w:val="none" w:sz="0" w:space="0" w:color="auto"/>
              </w:divBdr>
            </w:div>
            <w:div w:id="509489418">
              <w:marLeft w:val="0"/>
              <w:marRight w:val="0"/>
              <w:marTop w:val="0"/>
              <w:marBottom w:val="0"/>
              <w:divBdr>
                <w:top w:val="none" w:sz="0" w:space="0" w:color="auto"/>
                <w:left w:val="none" w:sz="0" w:space="0" w:color="auto"/>
                <w:bottom w:val="none" w:sz="0" w:space="0" w:color="auto"/>
                <w:right w:val="none" w:sz="0" w:space="0" w:color="auto"/>
              </w:divBdr>
            </w:div>
            <w:div w:id="1440181255">
              <w:marLeft w:val="0"/>
              <w:marRight w:val="0"/>
              <w:marTop w:val="0"/>
              <w:marBottom w:val="0"/>
              <w:divBdr>
                <w:top w:val="none" w:sz="0" w:space="0" w:color="auto"/>
                <w:left w:val="none" w:sz="0" w:space="0" w:color="auto"/>
                <w:bottom w:val="none" w:sz="0" w:space="0" w:color="auto"/>
                <w:right w:val="none" w:sz="0" w:space="0" w:color="auto"/>
              </w:divBdr>
            </w:div>
            <w:div w:id="2038188592">
              <w:marLeft w:val="0"/>
              <w:marRight w:val="0"/>
              <w:marTop w:val="0"/>
              <w:marBottom w:val="0"/>
              <w:divBdr>
                <w:top w:val="none" w:sz="0" w:space="0" w:color="auto"/>
                <w:left w:val="none" w:sz="0" w:space="0" w:color="auto"/>
                <w:bottom w:val="none" w:sz="0" w:space="0" w:color="auto"/>
                <w:right w:val="none" w:sz="0" w:space="0" w:color="auto"/>
              </w:divBdr>
            </w:div>
            <w:div w:id="999651577">
              <w:marLeft w:val="0"/>
              <w:marRight w:val="0"/>
              <w:marTop w:val="0"/>
              <w:marBottom w:val="0"/>
              <w:divBdr>
                <w:top w:val="none" w:sz="0" w:space="0" w:color="auto"/>
                <w:left w:val="none" w:sz="0" w:space="0" w:color="auto"/>
                <w:bottom w:val="none" w:sz="0" w:space="0" w:color="auto"/>
                <w:right w:val="none" w:sz="0" w:space="0" w:color="auto"/>
              </w:divBdr>
            </w:div>
            <w:div w:id="297686037">
              <w:marLeft w:val="0"/>
              <w:marRight w:val="0"/>
              <w:marTop w:val="0"/>
              <w:marBottom w:val="0"/>
              <w:divBdr>
                <w:top w:val="none" w:sz="0" w:space="0" w:color="auto"/>
                <w:left w:val="none" w:sz="0" w:space="0" w:color="auto"/>
                <w:bottom w:val="none" w:sz="0" w:space="0" w:color="auto"/>
                <w:right w:val="none" w:sz="0" w:space="0" w:color="auto"/>
              </w:divBdr>
            </w:div>
            <w:div w:id="1461798975">
              <w:marLeft w:val="0"/>
              <w:marRight w:val="0"/>
              <w:marTop w:val="0"/>
              <w:marBottom w:val="0"/>
              <w:divBdr>
                <w:top w:val="none" w:sz="0" w:space="0" w:color="auto"/>
                <w:left w:val="none" w:sz="0" w:space="0" w:color="auto"/>
                <w:bottom w:val="none" w:sz="0" w:space="0" w:color="auto"/>
                <w:right w:val="none" w:sz="0" w:space="0" w:color="auto"/>
              </w:divBdr>
            </w:div>
            <w:div w:id="654455779">
              <w:marLeft w:val="0"/>
              <w:marRight w:val="0"/>
              <w:marTop w:val="0"/>
              <w:marBottom w:val="0"/>
              <w:divBdr>
                <w:top w:val="none" w:sz="0" w:space="0" w:color="auto"/>
                <w:left w:val="none" w:sz="0" w:space="0" w:color="auto"/>
                <w:bottom w:val="none" w:sz="0" w:space="0" w:color="auto"/>
                <w:right w:val="none" w:sz="0" w:space="0" w:color="auto"/>
              </w:divBdr>
            </w:div>
            <w:div w:id="834535574">
              <w:marLeft w:val="0"/>
              <w:marRight w:val="0"/>
              <w:marTop w:val="0"/>
              <w:marBottom w:val="0"/>
              <w:divBdr>
                <w:top w:val="none" w:sz="0" w:space="0" w:color="auto"/>
                <w:left w:val="none" w:sz="0" w:space="0" w:color="auto"/>
                <w:bottom w:val="none" w:sz="0" w:space="0" w:color="auto"/>
                <w:right w:val="none" w:sz="0" w:space="0" w:color="auto"/>
              </w:divBdr>
            </w:div>
            <w:div w:id="77991128">
              <w:marLeft w:val="0"/>
              <w:marRight w:val="0"/>
              <w:marTop w:val="0"/>
              <w:marBottom w:val="0"/>
              <w:divBdr>
                <w:top w:val="none" w:sz="0" w:space="0" w:color="auto"/>
                <w:left w:val="none" w:sz="0" w:space="0" w:color="auto"/>
                <w:bottom w:val="none" w:sz="0" w:space="0" w:color="auto"/>
                <w:right w:val="none" w:sz="0" w:space="0" w:color="auto"/>
              </w:divBdr>
            </w:div>
            <w:div w:id="1332370543">
              <w:marLeft w:val="0"/>
              <w:marRight w:val="0"/>
              <w:marTop w:val="0"/>
              <w:marBottom w:val="0"/>
              <w:divBdr>
                <w:top w:val="none" w:sz="0" w:space="0" w:color="auto"/>
                <w:left w:val="none" w:sz="0" w:space="0" w:color="auto"/>
                <w:bottom w:val="none" w:sz="0" w:space="0" w:color="auto"/>
                <w:right w:val="none" w:sz="0" w:space="0" w:color="auto"/>
              </w:divBdr>
            </w:div>
            <w:div w:id="615253968">
              <w:marLeft w:val="0"/>
              <w:marRight w:val="0"/>
              <w:marTop w:val="0"/>
              <w:marBottom w:val="0"/>
              <w:divBdr>
                <w:top w:val="none" w:sz="0" w:space="0" w:color="auto"/>
                <w:left w:val="none" w:sz="0" w:space="0" w:color="auto"/>
                <w:bottom w:val="none" w:sz="0" w:space="0" w:color="auto"/>
                <w:right w:val="none" w:sz="0" w:space="0" w:color="auto"/>
              </w:divBdr>
            </w:div>
            <w:div w:id="815073061">
              <w:marLeft w:val="0"/>
              <w:marRight w:val="0"/>
              <w:marTop w:val="0"/>
              <w:marBottom w:val="0"/>
              <w:divBdr>
                <w:top w:val="none" w:sz="0" w:space="0" w:color="auto"/>
                <w:left w:val="none" w:sz="0" w:space="0" w:color="auto"/>
                <w:bottom w:val="none" w:sz="0" w:space="0" w:color="auto"/>
                <w:right w:val="none" w:sz="0" w:space="0" w:color="auto"/>
              </w:divBdr>
            </w:div>
            <w:div w:id="721712363">
              <w:marLeft w:val="0"/>
              <w:marRight w:val="0"/>
              <w:marTop w:val="0"/>
              <w:marBottom w:val="0"/>
              <w:divBdr>
                <w:top w:val="none" w:sz="0" w:space="0" w:color="auto"/>
                <w:left w:val="none" w:sz="0" w:space="0" w:color="auto"/>
                <w:bottom w:val="none" w:sz="0" w:space="0" w:color="auto"/>
                <w:right w:val="none" w:sz="0" w:space="0" w:color="auto"/>
              </w:divBdr>
            </w:div>
            <w:div w:id="199517642">
              <w:marLeft w:val="0"/>
              <w:marRight w:val="0"/>
              <w:marTop w:val="0"/>
              <w:marBottom w:val="0"/>
              <w:divBdr>
                <w:top w:val="none" w:sz="0" w:space="0" w:color="auto"/>
                <w:left w:val="none" w:sz="0" w:space="0" w:color="auto"/>
                <w:bottom w:val="none" w:sz="0" w:space="0" w:color="auto"/>
                <w:right w:val="none" w:sz="0" w:space="0" w:color="auto"/>
              </w:divBdr>
            </w:div>
            <w:div w:id="654265118">
              <w:marLeft w:val="0"/>
              <w:marRight w:val="0"/>
              <w:marTop w:val="0"/>
              <w:marBottom w:val="0"/>
              <w:divBdr>
                <w:top w:val="none" w:sz="0" w:space="0" w:color="auto"/>
                <w:left w:val="none" w:sz="0" w:space="0" w:color="auto"/>
                <w:bottom w:val="none" w:sz="0" w:space="0" w:color="auto"/>
                <w:right w:val="none" w:sz="0" w:space="0" w:color="auto"/>
              </w:divBdr>
            </w:div>
            <w:div w:id="1357001657">
              <w:marLeft w:val="0"/>
              <w:marRight w:val="0"/>
              <w:marTop w:val="0"/>
              <w:marBottom w:val="0"/>
              <w:divBdr>
                <w:top w:val="none" w:sz="0" w:space="0" w:color="auto"/>
                <w:left w:val="none" w:sz="0" w:space="0" w:color="auto"/>
                <w:bottom w:val="none" w:sz="0" w:space="0" w:color="auto"/>
                <w:right w:val="none" w:sz="0" w:space="0" w:color="auto"/>
              </w:divBdr>
            </w:div>
            <w:div w:id="1693729781">
              <w:marLeft w:val="0"/>
              <w:marRight w:val="0"/>
              <w:marTop w:val="0"/>
              <w:marBottom w:val="0"/>
              <w:divBdr>
                <w:top w:val="none" w:sz="0" w:space="0" w:color="auto"/>
                <w:left w:val="none" w:sz="0" w:space="0" w:color="auto"/>
                <w:bottom w:val="none" w:sz="0" w:space="0" w:color="auto"/>
                <w:right w:val="none" w:sz="0" w:space="0" w:color="auto"/>
              </w:divBdr>
            </w:div>
            <w:div w:id="525410413">
              <w:marLeft w:val="0"/>
              <w:marRight w:val="0"/>
              <w:marTop w:val="0"/>
              <w:marBottom w:val="0"/>
              <w:divBdr>
                <w:top w:val="none" w:sz="0" w:space="0" w:color="auto"/>
                <w:left w:val="none" w:sz="0" w:space="0" w:color="auto"/>
                <w:bottom w:val="none" w:sz="0" w:space="0" w:color="auto"/>
                <w:right w:val="none" w:sz="0" w:space="0" w:color="auto"/>
              </w:divBdr>
            </w:div>
            <w:div w:id="280456343">
              <w:marLeft w:val="0"/>
              <w:marRight w:val="0"/>
              <w:marTop w:val="0"/>
              <w:marBottom w:val="0"/>
              <w:divBdr>
                <w:top w:val="none" w:sz="0" w:space="0" w:color="auto"/>
                <w:left w:val="none" w:sz="0" w:space="0" w:color="auto"/>
                <w:bottom w:val="none" w:sz="0" w:space="0" w:color="auto"/>
                <w:right w:val="none" w:sz="0" w:space="0" w:color="auto"/>
              </w:divBdr>
            </w:div>
            <w:div w:id="1978490355">
              <w:marLeft w:val="0"/>
              <w:marRight w:val="0"/>
              <w:marTop w:val="0"/>
              <w:marBottom w:val="0"/>
              <w:divBdr>
                <w:top w:val="none" w:sz="0" w:space="0" w:color="auto"/>
                <w:left w:val="none" w:sz="0" w:space="0" w:color="auto"/>
                <w:bottom w:val="none" w:sz="0" w:space="0" w:color="auto"/>
                <w:right w:val="none" w:sz="0" w:space="0" w:color="auto"/>
              </w:divBdr>
            </w:div>
            <w:div w:id="1498770450">
              <w:marLeft w:val="0"/>
              <w:marRight w:val="0"/>
              <w:marTop w:val="0"/>
              <w:marBottom w:val="0"/>
              <w:divBdr>
                <w:top w:val="none" w:sz="0" w:space="0" w:color="auto"/>
                <w:left w:val="none" w:sz="0" w:space="0" w:color="auto"/>
                <w:bottom w:val="none" w:sz="0" w:space="0" w:color="auto"/>
                <w:right w:val="none" w:sz="0" w:space="0" w:color="auto"/>
              </w:divBdr>
            </w:div>
            <w:div w:id="574827290">
              <w:marLeft w:val="0"/>
              <w:marRight w:val="0"/>
              <w:marTop w:val="0"/>
              <w:marBottom w:val="0"/>
              <w:divBdr>
                <w:top w:val="none" w:sz="0" w:space="0" w:color="auto"/>
                <w:left w:val="none" w:sz="0" w:space="0" w:color="auto"/>
                <w:bottom w:val="none" w:sz="0" w:space="0" w:color="auto"/>
                <w:right w:val="none" w:sz="0" w:space="0" w:color="auto"/>
              </w:divBdr>
            </w:div>
            <w:div w:id="534929637">
              <w:marLeft w:val="0"/>
              <w:marRight w:val="0"/>
              <w:marTop w:val="0"/>
              <w:marBottom w:val="0"/>
              <w:divBdr>
                <w:top w:val="none" w:sz="0" w:space="0" w:color="auto"/>
                <w:left w:val="none" w:sz="0" w:space="0" w:color="auto"/>
                <w:bottom w:val="none" w:sz="0" w:space="0" w:color="auto"/>
                <w:right w:val="none" w:sz="0" w:space="0" w:color="auto"/>
              </w:divBdr>
            </w:div>
            <w:div w:id="1254166091">
              <w:marLeft w:val="0"/>
              <w:marRight w:val="0"/>
              <w:marTop w:val="0"/>
              <w:marBottom w:val="0"/>
              <w:divBdr>
                <w:top w:val="none" w:sz="0" w:space="0" w:color="auto"/>
                <w:left w:val="none" w:sz="0" w:space="0" w:color="auto"/>
                <w:bottom w:val="none" w:sz="0" w:space="0" w:color="auto"/>
                <w:right w:val="none" w:sz="0" w:space="0" w:color="auto"/>
              </w:divBdr>
            </w:div>
            <w:div w:id="1317342635">
              <w:marLeft w:val="0"/>
              <w:marRight w:val="0"/>
              <w:marTop w:val="0"/>
              <w:marBottom w:val="0"/>
              <w:divBdr>
                <w:top w:val="none" w:sz="0" w:space="0" w:color="auto"/>
                <w:left w:val="none" w:sz="0" w:space="0" w:color="auto"/>
                <w:bottom w:val="none" w:sz="0" w:space="0" w:color="auto"/>
                <w:right w:val="none" w:sz="0" w:space="0" w:color="auto"/>
              </w:divBdr>
            </w:div>
            <w:div w:id="1869635855">
              <w:marLeft w:val="0"/>
              <w:marRight w:val="0"/>
              <w:marTop w:val="0"/>
              <w:marBottom w:val="0"/>
              <w:divBdr>
                <w:top w:val="none" w:sz="0" w:space="0" w:color="auto"/>
                <w:left w:val="none" w:sz="0" w:space="0" w:color="auto"/>
                <w:bottom w:val="none" w:sz="0" w:space="0" w:color="auto"/>
                <w:right w:val="none" w:sz="0" w:space="0" w:color="auto"/>
              </w:divBdr>
            </w:div>
            <w:div w:id="870535867">
              <w:marLeft w:val="0"/>
              <w:marRight w:val="0"/>
              <w:marTop w:val="0"/>
              <w:marBottom w:val="0"/>
              <w:divBdr>
                <w:top w:val="none" w:sz="0" w:space="0" w:color="auto"/>
                <w:left w:val="none" w:sz="0" w:space="0" w:color="auto"/>
                <w:bottom w:val="none" w:sz="0" w:space="0" w:color="auto"/>
                <w:right w:val="none" w:sz="0" w:space="0" w:color="auto"/>
              </w:divBdr>
            </w:div>
            <w:div w:id="11419730">
              <w:marLeft w:val="0"/>
              <w:marRight w:val="0"/>
              <w:marTop w:val="0"/>
              <w:marBottom w:val="0"/>
              <w:divBdr>
                <w:top w:val="none" w:sz="0" w:space="0" w:color="auto"/>
                <w:left w:val="none" w:sz="0" w:space="0" w:color="auto"/>
                <w:bottom w:val="none" w:sz="0" w:space="0" w:color="auto"/>
                <w:right w:val="none" w:sz="0" w:space="0" w:color="auto"/>
              </w:divBdr>
            </w:div>
            <w:div w:id="696783212">
              <w:marLeft w:val="0"/>
              <w:marRight w:val="0"/>
              <w:marTop w:val="0"/>
              <w:marBottom w:val="0"/>
              <w:divBdr>
                <w:top w:val="none" w:sz="0" w:space="0" w:color="auto"/>
                <w:left w:val="none" w:sz="0" w:space="0" w:color="auto"/>
                <w:bottom w:val="none" w:sz="0" w:space="0" w:color="auto"/>
                <w:right w:val="none" w:sz="0" w:space="0" w:color="auto"/>
              </w:divBdr>
            </w:div>
            <w:div w:id="1891378147">
              <w:marLeft w:val="0"/>
              <w:marRight w:val="0"/>
              <w:marTop w:val="0"/>
              <w:marBottom w:val="0"/>
              <w:divBdr>
                <w:top w:val="none" w:sz="0" w:space="0" w:color="auto"/>
                <w:left w:val="none" w:sz="0" w:space="0" w:color="auto"/>
                <w:bottom w:val="none" w:sz="0" w:space="0" w:color="auto"/>
                <w:right w:val="none" w:sz="0" w:space="0" w:color="auto"/>
              </w:divBdr>
            </w:div>
            <w:div w:id="1115638733">
              <w:marLeft w:val="0"/>
              <w:marRight w:val="0"/>
              <w:marTop w:val="0"/>
              <w:marBottom w:val="0"/>
              <w:divBdr>
                <w:top w:val="none" w:sz="0" w:space="0" w:color="auto"/>
                <w:left w:val="none" w:sz="0" w:space="0" w:color="auto"/>
                <w:bottom w:val="none" w:sz="0" w:space="0" w:color="auto"/>
                <w:right w:val="none" w:sz="0" w:space="0" w:color="auto"/>
              </w:divBdr>
            </w:div>
            <w:div w:id="466315697">
              <w:marLeft w:val="0"/>
              <w:marRight w:val="0"/>
              <w:marTop w:val="0"/>
              <w:marBottom w:val="0"/>
              <w:divBdr>
                <w:top w:val="none" w:sz="0" w:space="0" w:color="auto"/>
                <w:left w:val="none" w:sz="0" w:space="0" w:color="auto"/>
                <w:bottom w:val="none" w:sz="0" w:space="0" w:color="auto"/>
                <w:right w:val="none" w:sz="0" w:space="0" w:color="auto"/>
              </w:divBdr>
            </w:div>
            <w:div w:id="1618412255">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352418741">
              <w:marLeft w:val="0"/>
              <w:marRight w:val="0"/>
              <w:marTop w:val="0"/>
              <w:marBottom w:val="0"/>
              <w:divBdr>
                <w:top w:val="none" w:sz="0" w:space="0" w:color="auto"/>
                <w:left w:val="none" w:sz="0" w:space="0" w:color="auto"/>
                <w:bottom w:val="none" w:sz="0" w:space="0" w:color="auto"/>
                <w:right w:val="none" w:sz="0" w:space="0" w:color="auto"/>
              </w:divBdr>
            </w:div>
            <w:div w:id="32506057">
              <w:marLeft w:val="0"/>
              <w:marRight w:val="0"/>
              <w:marTop w:val="0"/>
              <w:marBottom w:val="0"/>
              <w:divBdr>
                <w:top w:val="none" w:sz="0" w:space="0" w:color="auto"/>
                <w:left w:val="none" w:sz="0" w:space="0" w:color="auto"/>
                <w:bottom w:val="none" w:sz="0" w:space="0" w:color="auto"/>
                <w:right w:val="none" w:sz="0" w:space="0" w:color="auto"/>
              </w:divBdr>
            </w:div>
            <w:div w:id="973829945">
              <w:marLeft w:val="0"/>
              <w:marRight w:val="0"/>
              <w:marTop w:val="0"/>
              <w:marBottom w:val="0"/>
              <w:divBdr>
                <w:top w:val="none" w:sz="0" w:space="0" w:color="auto"/>
                <w:left w:val="none" w:sz="0" w:space="0" w:color="auto"/>
                <w:bottom w:val="none" w:sz="0" w:space="0" w:color="auto"/>
                <w:right w:val="none" w:sz="0" w:space="0" w:color="auto"/>
              </w:divBdr>
            </w:div>
            <w:div w:id="1804809376">
              <w:marLeft w:val="0"/>
              <w:marRight w:val="0"/>
              <w:marTop w:val="0"/>
              <w:marBottom w:val="0"/>
              <w:divBdr>
                <w:top w:val="none" w:sz="0" w:space="0" w:color="auto"/>
                <w:left w:val="none" w:sz="0" w:space="0" w:color="auto"/>
                <w:bottom w:val="none" w:sz="0" w:space="0" w:color="auto"/>
                <w:right w:val="none" w:sz="0" w:space="0" w:color="auto"/>
              </w:divBdr>
            </w:div>
            <w:div w:id="1971547438">
              <w:marLeft w:val="0"/>
              <w:marRight w:val="0"/>
              <w:marTop w:val="0"/>
              <w:marBottom w:val="0"/>
              <w:divBdr>
                <w:top w:val="none" w:sz="0" w:space="0" w:color="auto"/>
                <w:left w:val="none" w:sz="0" w:space="0" w:color="auto"/>
                <w:bottom w:val="none" w:sz="0" w:space="0" w:color="auto"/>
                <w:right w:val="none" w:sz="0" w:space="0" w:color="auto"/>
              </w:divBdr>
            </w:div>
            <w:div w:id="388187641">
              <w:marLeft w:val="0"/>
              <w:marRight w:val="0"/>
              <w:marTop w:val="0"/>
              <w:marBottom w:val="0"/>
              <w:divBdr>
                <w:top w:val="none" w:sz="0" w:space="0" w:color="auto"/>
                <w:left w:val="none" w:sz="0" w:space="0" w:color="auto"/>
                <w:bottom w:val="none" w:sz="0" w:space="0" w:color="auto"/>
                <w:right w:val="none" w:sz="0" w:space="0" w:color="auto"/>
              </w:divBdr>
            </w:div>
            <w:div w:id="1994289602">
              <w:marLeft w:val="0"/>
              <w:marRight w:val="0"/>
              <w:marTop w:val="0"/>
              <w:marBottom w:val="0"/>
              <w:divBdr>
                <w:top w:val="none" w:sz="0" w:space="0" w:color="auto"/>
                <w:left w:val="none" w:sz="0" w:space="0" w:color="auto"/>
                <w:bottom w:val="none" w:sz="0" w:space="0" w:color="auto"/>
                <w:right w:val="none" w:sz="0" w:space="0" w:color="auto"/>
              </w:divBdr>
            </w:div>
            <w:div w:id="1453553294">
              <w:marLeft w:val="0"/>
              <w:marRight w:val="0"/>
              <w:marTop w:val="0"/>
              <w:marBottom w:val="0"/>
              <w:divBdr>
                <w:top w:val="none" w:sz="0" w:space="0" w:color="auto"/>
                <w:left w:val="none" w:sz="0" w:space="0" w:color="auto"/>
                <w:bottom w:val="none" w:sz="0" w:space="0" w:color="auto"/>
                <w:right w:val="none" w:sz="0" w:space="0" w:color="auto"/>
              </w:divBdr>
            </w:div>
            <w:div w:id="1038242159">
              <w:marLeft w:val="0"/>
              <w:marRight w:val="0"/>
              <w:marTop w:val="0"/>
              <w:marBottom w:val="0"/>
              <w:divBdr>
                <w:top w:val="none" w:sz="0" w:space="0" w:color="auto"/>
                <w:left w:val="none" w:sz="0" w:space="0" w:color="auto"/>
                <w:bottom w:val="none" w:sz="0" w:space="0" w:color="auto"/>
                <w:right w:val="none" w:sz="0" w:space="0" w:color="auto"/>
              </w:divBdr>
            </w:div>
            <w:div w:id="831485519">
              <w:marLeft w:val="0"/>
              <w:marRight w:val="0"/>
              <w:marTop w:val="0"/>
              <w:marBottom w:val="0"/>
              <w:divBdr>
                <w:top w:val="none" w:sz="0" w:space="0" w:color="auto"/>
                <w:left w:val="none" w:sz="0" w:space="0" w:color="auto"/>
                <w:bottom w:val="none" w:sz="0" w:space="0" w:color="auto"/>
                <w:right w:val="none" w:sz="0" w:space="0" w:color="auto"/>
              </w:divBdr>
            </w:div>
            <w:div w:id="1774786561">
              <w:marLeft w:val="0"/>
              <w:marRight w:val="0"/>
              <w:marTop w:val="0"/>
              <w:marBottom w:val="0"/>
              <w:divBdr>
                <w:top w:val="none" w:sz="0" w:space="0" w:color="auto"/>
                <w:left w:val="none" w:sz="0" w:space="0" w:color="auto"/>
                <w:bottom w:val="none" w:sz="0" w:space="0" w:color="auto"/>
                <w:right w:val="none" w:sz="0" w:space="0" w:color="auto"/>
              </w:divBdr>
            </w:div>
            <w:div w:id="1823038592">
              <w:marLeft w:val="0"/>
              <w:marRight w:val="0"/>
              <w:marTop w:val="0"/>
              <w:marBottom w:val="0"/>
              <w:divBdr>
                <w:top w:val="none" w:sz="0" w:space="0" w:color="auto"/>
                <w:left w:val="none" w:sz="0" w:space="0" w:color="auto"/>
                <w:bottom w:val="none" w:sz="0" w:space="0" w:color="auto"/>
                <w:right w:val="none" w:sz="0" w:space="0" w:color="auto"/>
              </w:divBdr>
            </w:div>
            <w:div w:id="808672667">
              <w:marLeft w:val="0"/>
              <w:marRight w:val="0"/>
              <w:marTop w:val="0"/>
              <w:marBottom w:val="0"/>
              <w:divBdr>
                <w:top w:val="none" w:sz="0" w:space="0" w:color="auto"/>
                <w:left w:val="none" w:sz="0" w:space="0" w:color="auto"/>
                <w:bottom w:val="none" w:sz="0" w:space="0" w:color="auto"/>
                <w:right w:val="none" w:sz="0" w:space="0" w:color="auto"/>
              </w:divBdr>
            </w:div>
            <w:div w:id="448625766">
              <w:marLeft w:val="0"/>
              <w:marRight w:val="0"/>
              <w:marTop w:val="0"/>
              <w:marBottom w:val="0"/>
              <w:divBdr>
                <w:top w:val="none" w:sz="0" w:space="0" w:color="auto"/>
                <w:left w:val="none" w:sz="0" w:space="0" w:color="auto"/>
                <w:bottom w:val="none" w:sz="0" w:space="0" w:color="auto"/>
                <w:right w:val="none" w:sz="0" w:space="0" w:color="auto"/>
              </w:divBdr>
            </w:div>
            <w:div w:id="260916942">
              <w:marLeft w:val="0"/>
              <w:marRight w:val="0"/>
              <w:marTop w:val="0"/>
              <w:marBottom w:val="0"/>
              <w:divBdr>
                <w:top w:val="none" w:sz="0" w:space="0" w:color="auto"/>
                <w:left w:val="none" w:sz="0" w:space="0" w:color="auto"/>
                <w:bottom w:val="none" w:sz="0" w:space="0" w:color="auto"/>
                <w:right w:val="none" w:sz="0" w:space="0" w:color="auto"/>
              </w:divBdr>
            </w:div>
            <w:div w:id="2091803092">
              <w:marLeft w:val="0"/>
              <w:marRight w:val="0"/>
              <w:marTop w:val="0"/>
              <w:marBottom w:val="0"/>
              <w:divBdr>
                <w:top w:val="none" w:sz="0" w:space="0" w:color="auto"/>
                <w:left w:val="none" w:sz="0" w:space="0" w:color="auto"/>
                <w:bottom w:val="none" w:sz="0" w:space="0" w:color="auto"/>
                <w:right w:val="none" w:sz="0" w:space="0" w:color="auto"/>
              </w:divBdr>
            </w:div>
            <w:div w:id="960383513">
              <w:marLeft w:val="0"/>
              <w:marRight w:val="0"/>
              <w:marTop w:val="0"/>
              <w:marBottom w:val="0"/>
              <w:divBdr>
                <w:top w:val="none" w:sz="0" w:space="0" w:color="auto"/>
                <w:left w:val="none" w:sz="0" w:space="0" w:color="auto"/>
                <w:bottom w:val="none" w:sz="0" w:space="0" w:color="auto"/>
                <w:right w:val="none" w:sz="0" w:space="0" w:color="auto"/>
              </w:divBdr>
            </w:div>
            <w:div w:id="925501379">
              <w:marLeft w:val="0"/>
              <w:marRight w:val="0"/>
              <w:marTop w:val="0"/>
              <w:marBottom w:val="0"/>
              <w:divBdr>
                <w:top w:val="none" w:sz="0" w:space="0" w:color="auto"/>
                <w:left w:val="none" w:sz="0" w:space="0" w:color="auto"/>
                <w:bottom w:val="none" w:sz="0" w:space="0" w:color="auto"/>
                <w:right w:val="none" w:sz="0" w:space="0" w:color="auto"/>
              </w:divBdr>
            </w:div>
            <w:div w:id="1012103071">
              <w:marLeft w:val="0"/>
              <w:marRight w:val="0"/>
              <w:marTop w:val="0"/>
              <w:marBottom w:val="0"/>
              <w:divBdr>
                <w:top w:val="none" w:sz="0" w:space="0" w:color="auto"/>
                <w:left w:val="none" w:sz="0" w:space="0" w:color="auto"/>
                <w:bottom w:val="none" w:sz="0" w:space="0" w:color="auto"/>
                <w:right w:val="none" w:sz="0" w:space="0" w:color="auto"/>
              </w:divBdr>
            </w:div>
            <w:div w:id="693072531">
              <w:marLeft w:val="0"/>
              <w:marRight w:val="0"/>
              <w:marTop w:val="0"/>
              <w:marBottom w:val="0"/>
              <w:divBdr>
                <w:top w:val="none" w:sz="0" w:space="0" w:color="auto"/>
                <w:left w:val="none" w:sz="0" w:space="0" w:color="auto"/>
                <w:bottom w:val="none" w:sz="0" w:space="0" w:color="auto"/>
                <w:right w:val="none" w:sz="0" w:space="0" w:color="auto"/>
              </w:divBdr>
            </w:div>
            <w:div w:id="379284471">
              <w:marLeft w:val="0"/>
              <w:marRight w:val="0"/>
              <w:marTop w:val="0"/>
              <w:marBottom w:val="0"/>
              <w:divBdr>
                <w:top w:val="none" w:sz="0" w:space="0" w:color="auto"/>
                <w:left w:val="none" w:sz="0" w:space="0" w:color="auto"/>
                <w:bottom w:val="none" w:sz="0" w:space="0" w:color="auto"/>
                <w:right w:val="none" w:sz="0" w:space="0" w:color="auto"/>
              </w:divBdr>
            </w:div>
            <w:div w:id="2122449921">
              <w:marLeft w:val="0"/>
              <w:marRight w:val="0"/>
              <w:marTop w:val="0"/>
              <w:marBottom w:val="0"/>
              <w:divBdr>
                <w:top w:val="none" w:sz="0" w:space="0" w:color="auto"/>
                <w:left w:val="none" w:sz="0" w:space="0" w:color="auto"/>
                <w:bottom w:val="none" w:sz="0" w:space="0" w:color="auto"/>
                <w:right w:val="none" w:sz="0" w:space="0" w:color="auto"/>
              </w:divBdr>
            </w:div>
            <w:div w:id="842017703">
              <w:marLeft w:val="0"/>
              <w:marRight w:val="0"/>
              <w:marTop w:val="0"/>
              <w:marBottom w:val="0"/>
              <w:divBdr>
                <w:top w:val="none" w:sz="0" w:space="0" w:color="auto"/>
                <w:left w:val="none" w:sz="0" w:space="0" w:color="auto"/>
                <w:bottom w:val="none" w:sz="0" w:space="0" w:color="auto"/>
                <w:right w:val="none" w:sz="0" w:space="0" w:color="auto"/>
              </w:divBdr>
            </w:div>
            <w:div w:id="695234221">
              <w:marLeft w:val="0"/>
              <w:marRight w:val="0"/>
              <w:marTop w:val="0"/>
              <w:marBottom w:val="0"/>
              <w:divBdr>
                <w:top w:val="none" w:sz="0" w:space="0" w:color="auto"/>
                <w:left w:val="none" w:sz="0" w:space="0" w:color="auto"/>
                <w:bottom w:val="none" w:sz="0" w:space="0" w:color="auto"/>
                <w:right w:val="none" w:sz="0" w:space="0" w:color="auto"/>
              </w:divBdr>
            </w:div>
            <w:div w:id="21442009">
              <w:marLeft w:val="0"/>
              <w:marRight w:val="0"/>
              <w:marTop w:val="0"/>
              <w:marBottom w:val="0"/>
              <w:divBdr>
                <w:top w:val="none" w:sz="0" w:space="0" w:color="auto"/>
                <w:left w:val="none" w:sz="0" w:space="0" w:color="auto"/>
                <w:bottom w:val="none" w:sz="0" w:space="0" w:color="auto"/>
                <w:right w:val="none" w:sz="0" w:space="0" w:color="auto"/>
              </w:divBdr>
            </w:div>
            <w:div w:id="1910382383">
              <w:marLeft w:val="0"/>
              <w:marRight w:val="0"/>
              <w:marTop w:val="0"/>
              <w:marBottom w:val="0"/>
              <w:divBdr>
                <w:top w:val="none" w:sz="0" w:space="0" w:color="auto"/>
                <w:left w:val="none" w:sz="0" w:space="0" w:color="auto"/>
                <w:bottom w:val="none" w:sz="0" w:space="0" w:color="auto"/>
                <w:right w:val="none" w:sz="0" w:space="0" w:color="auto"/>
              </w:divBdr>
            </w:div>
            <w:div w:id="1376931633">
              <w:marLeft w:val="0"/>
              <w:marRight w:val="0"/>
              <w:marTop w:val="0"/>
              <w:marBottom w:val="0"/>
              <w:divBdr>
                <w:top w:val="none" w:sz="0" w:space="0" w:color="auto"/>
                <w:left w:val="none" w:sz="0" w:space="0" w:color="auto"/>
                <w:bottom w:val="none" w:sz="0" w:space="0" w:color="auto"/>
                <w:right w:val="none" w:sz="0" w:space="0" w:color="auto"/>
              </w:divBdr>
            </w:div>
            <w:div w:id="754480368">
              <w:marLeft w:val="0"/>
              <w:marRight w:val="0"/>
              <w:marTop w:val="0"/>
              <w:marBottom w:val="0"/>
              <w:divBdr>
                <w:top w:val="none" w:sz="0" w:space="0" w:color="auto"/>
                <w:left w:val="none" w:sz="0" w:space="0" w:color="auto"/>
                <w:bottom w:val="none" w:sz="0" w:space="0" w:color="auto"/>
                <w:right w:val="none" w:sz="0" w:space="0" w:color="auto"/>
              </w:divBdr>
            </w:div>
            <w:div w:id="1244029801">
              <w:marLeft w:val="0"/>
              <w:marRight w:val="0"/>
              <w:marTop w:val="0"/>
              <w:marBottom w:val="0"/>
              <w:divBdr>
                <w:top w:val="none" w:sz="0" w:space="0" w:color="auto"/>
                <w:left w:val="none" w:sz="0" w:space="0" w:color="auto"/>
                <w:bottom w:val="none" w:sz="0" w:space="0" w:color="auto"/>
                <w:right w:val="none" w:sz="0" w:space="0" w:color="auto"/>
              </w:divBdr>
            </w:div>
            <w:div w:id="1698311792">
              <w:marLeft w:val="0"/>
              <w:marRight w:val="0"/>
              <w:marTop w:val="0"/>
              <w:marBottom w:val="0"/>
              <w:divBdr>
                <w:top w:val="none" w:sz="0" w:space="0" w:color="auto"/>
                <w:left w:val="none" w:sz="0" w:space="0" w:color="auto"/>
                <w:bottom w:val="none" w:sz="0" w:space="0" w:color="auto"/>
                <w:right w:val="none" w:sz="0" w:space="0" w:color="auto"/>
              </w:divBdr>
            </w:div>
            <w:div w:id="303581176">
              <w:marLeft w:val="0"/>
              <w:marRight w:val="0"/>
              <w:marTop w:val="0"/>
              <w:marBottom w:val="0"/>
              <w:divBdr>
                <w:top w:val="none" w:sz="0" w:space="0" w:color="auto"/>
                <w:left w:val="none" w:sz="0" w:space="0" w:color="auto"/>
                <w:bottom w:val="none" w:sz="0" w:space="0" w:color="auto"/>
                <w:right w:val="none" w:sz="0" w:space="0" w:color="auto"/>
              </w:divBdr>
            </w:div>
            <w:div w:id="625935067">
              <w:marLeft w:val="0"/>
              <w:marRight w:val="0"/>
              <w:marTop w:val="0"/>
              <w:marBottom w:val="0"/>
              <w:divBdr>
                <w:top w:val="none" w:sz="0" w:space="0" w:color="auto"/>
                <w:left w:val="none" w:sz="0" w:space="0" w:color="auto"/>
                <w:bottom w:val="none" w:sz="0" w:space="0" w:color="auto"/>
                <w:right w:val="none" w:sz="0" w:space="0" w:color="auto"/>
              </w:divBdr>
            </w:div>
            <w:div w:id="69085479">
              <w:marLeft w:val="0"/>
              <w:marRight w:val="0"/>
              <w:marTop w:val="0"/>
              <w:marBottom w:val="0"/>
              <w:divBdr>
                <w:top w:val="none" w:sz="0" w:space="0" w:color="auto"/>
                <w:left w:val="none" w:sz="0" w:space="0" w:color="auto"/>
                <w:bottom w:val="none" w:sz="0" w:space="0" w:color="auto"/>
                <w:right w:val="none" w:sz="0" w:space="0" w:color="auto"/>
              </w:divBdr>
            </w:div>
            <w:div w:id="1513910881">
              <w:marLeft w:val="0"/>
              <w:marRight w:val="0"/>
              <w:marTop w:val="0"/>
              <w:marBottom w:val="0"/>
              <w:divBdr>
                <w:top w:val="none" w:sz="0" w:space="0" w:color="auto"/>
                <w:left w:val="none" w:sz="0" w:space="0" w:color="auto"/>
                <w:bottom w:val="none" w:sz="0" w:space="0" w:color="auto"/>
                <w:right w:val="none" w:sz="0" w:space="0" w:color="auto"/>
              </w:divBdr>
            </w:div>
            <w:div w:id="472260204">
              <w:marLeft w:val="0"/>
              <w:marRight w:val="0"/>
              <w:marTop w:val="0"/>
              <w:marBottom w:val="0"/>
              <w:divBdr>
                <w:top w:val="none" w:sz="0" w:space="0" w:color="auto"/>
                <w:left w:val="none" w:sz="0" w:space="0" w:color="auto"/>
                <w:bottom w:val="none" w:sz="0" w:space="0" w:color="auto"/>
                <w:right w:val="none" w:sz="0" w:space="0" w:color="auto"/>
              </w:divBdr>
            </w:div>
            <w:div w:id="788430596">
              <w:marLeft w:val="0"/>
              <w:marRight w:val="0"/>
              <w:marTop w:val="0"/>
              <w:marBottom w:val="0"/>
              <w:divBdr>
                <w:top w:val="none" w:sz="0" w:space="0" w:color="auto"/>
                <w:left w:val="none" w:sz="0" w:space="0" w:color="auto"/>
                <w:bottom w:val="none" w:sz="0" w:space="0" w:color="auto"/>
                <w:right w:val="none" w:sz="0" w:space="0" w:color="auto"/>
              </w:divBdr>
            </w:div>
            <w:div w:id="1600874690">
              <w:marLeft w:val="0"/>
              <w:marRight w:val="0"/>
              <w:marTop w:val="0"/>
              <w:marBottom w:val="0"/>
              <w:divBdr>
                <w:top w:val="none" w:sz="0" w:space="0" w:color="auto"/>
                <w:left w:val="none" w:sz="0" w:space="0" w:color="auto"/>
                <w:bottom w:val="none" w:sz="0" w:space="0" w:color="auto"/>
                <w:right w:val="none" w:sz="0" w:space="0" w:color="auto"/>
              </w:divBdr>
            </w:div>
            <w:div w:id="2074237513">
              <w:marLeft w:val="0"/>
              <w:marRight w:val="0"/>
              <w:marTop w:val="0"/>
              <w:marBottom w:val="0"/>
              <w:divBdr>
                <w:top w:val="none" w:sz="0" w:space="0" w:color="auto"/>
                <w:left w:val="none" w:sz="0" w:space="0" w:color="auto"/>
                <w:bottom w:val="none" w:sz="0" w:space="0" w:color="auto"/>
                <w:right w:val="none" w:sz="0" w:space="0" w:color="auto"/>
              </w:divBdr>
            </w:div>
            <w:div w:id="843516012">
              <w:marLeft w:val="0"/>
              <w:marRight w:val="0"/>
              <w:marTop w:val="0"/>
              <w:marBottom w:val="0"/>
              <w:divBdr>
                <w:top w:val="none" w:sz="0" w:space="0" w:color="auto"/>
                <w:left w:val="none" w:sz="0" w:space="0" w:color="auto"/>
                <w:bottom w:val="none" w:sz="0" w:space="0" w:color="auto"/>
                <w:right w:val="none" w:sz="0" w:space="0" w:color="auto"/>
              </w:divBdr>
            </w:div>
            <w:div w:id="711459336">
              <w:marLeft w:val="0"/>
              <w:marRight w:val="0"/>
              <w:marTop w:val="0"/>
              <w:marBottom w:val="0"/>
              <w:divBdr>
                <w:top w:val="none" w:sz="0" w:space="0" w:color="auto"/>
                <w:left w:val="none" w:sz="0" w:space="0" w:color="auto"/>
                <w:bottom w:val="none" w:sz="0" w:space="0" w:color="auto"/>
                <w:right w:val="none" w:sz="0" w:space="0" w:color="auto"/>
              </w:divBdr>
            </w:div>
            <w:div w:id="2127501358">
              <w:marLeft w:val="0"/>
              <w:marRight w:val="0"/>
              <w:marTop w:val="0"/>
              <w:marBottom w:val="0"/>
              <w:divBdr>
                <w:top w:val="none" w:sz="0" w:space="0" w:color="auto"/>
                <w:left w:val="none" w:sz="0" w:space="0" w:color="auto"/>
                <w:bottom w:val="none" w:sz="0" w:space="0" w:color="auto"/>
                <w:right w:val="none" w:sz="0" w:space="0" w:color="auto"/>
              </w:divBdr>
            </w:div>
            <w:div w:id="869535899">
              <w:marLeft w:val="0"/>
              <w:marRight w:val="0"/>
              <w:marTop w:val="0"/>
              <w:marBottom w:val="0"/>
              <w:divBdr>
                <w:top w:val="none" w:sz="0" w:space="0" w:color="auto"/>
                <w:left w:val="none" w:sz="0" w:space="0" w:color="auto"/>
                <w:bottom w:val="none" w:sz="0" w:space="0" w:color="auto"/>
                <w:right w:val="none" w:sz="0" w:space="0" w:color="auto"/>
              </w:divBdr>
            </w:div>
            <w:div w:id="189998105">
              <w:marLeft w:val="0"/>
              <w:marRight w:val="0"/>
              <w:marTop w:val="0"/>
              <w:marBottom w:val="0"/>
              <w:divBdr>
                <w:top w:val="none" w:sz="0" w:space="0" w:color="auto"/>
                <w:left w:val="none" w:sz="0" w:space="0" w:color="auto"/>
                <w:bottom w:val="none" w:sz="0" w:space="0" w:color="auto"/>
                <w:right w:val="none" w:sz="0" w:space="0" w:color="auto"/>
              </w:divBdr>
            </w:div>
            <w:div w:id="1498031545">
              <w:marLeft w:val="0"/>
              <w:marRight w:val="0"/>
              <w:marTop w:val="0"/>
              <w:marBottom w:val="0"/>
              <w:divBdr>
                <w:top w:val="none" w:sz="0" w:space="0" w:color="auto"/>
                <w:left w:val="none" w:sz="0" w:space="0" w:color="auto"/>
                <w:bottom w:val="none" w:sz="0" w:space="0" w:color="auto"/>
                <w:right w:val="none" w:sz="0" w:space="0" w:color="auto"/>
              </w:divBdr>
            </w:div>
            <w:div w:id="1251155825">
              <w:marLeft w:val="0"/>
              <w:marRight w:val="0"/>
              <w:marTop w:val="0"/>
              <w:marBottom w:val="0"/>
              <w:divBdr>
                <w:top w:val="none" w:sz="0" w:space="0" w:color="auto"/>
                <w:left w:val="none" w:sz="0" w:space="0" w:color="auto"/>
                <w:bottom w:val="none" w:sz="0" w:space="0" w:color="auto"/>
                <w:right w:val="none" w:sz="0" w:space="0" w:color="auto"/>
              </w:divBdr>
            </w:div>
            <w:div w:id="1337922186">
              <w:marLeft w:val="0"/>
              <w:marRight w:val="0"/>
              <w:marTop w:val="0"/>
              <w:marBottom w:val="0"/>
              <w:divBdr>
                <w:top w:val="none" w:sz="0" w:space="0" w:color="auto"/>
                <w:left w:val="none" w:sz="0" w:space="0" w:color="auto"/>
                <w:bottom w:val="none" w:sz="0" w:space="0" w:color="auto"/>
                <w:right w:val="none" w:sz="0" w:space="0" w:color="auto"/>
              </w:divBdr>
            </w:div>
            <w:div w:id="1360011487">
              <w:marLeft w:val="0"/>
              <w:marRight w:val="0"/>
              <w:marTop w:val="0"/>
              <w:marBottom w:val="0"/>
              <w:divBdr>
                <w:top w:val="none" w:sz="0" w:space="0" w:color="auto"/>
                <w:left w:val="none" w:sz="0" w:space="0" w:color="auto"/>
                <w:bottom w:val="none" w:sz="0" w:space="0" w:color="auto"/>
                <w:right w:val="none" w:sz="0" w:space="0" w:color="auto"/>
              </w:divBdr>
            </w:div>
            <w:div w:id="499199852">
              <w:marLeft w:val="0"/>
              <w:marRight w:val="0"/>
              <w:marTop w:val="0"/>
              <w:marBottom w:val="0"/>
              <w:divBdr>
                <w:top w:val="none" w:sz="0" w:space="0" w:color="auto"/>
                <w:left w:val="none" w:sz="0" w:space="0" w:color="auto"/>
                <w:bottom w:val="none" w:sz="0" w:space="0" w:color="auto"/>
                <w:right w:val="none" w:sz="0" w:space="0" w:color="auto"/>
              </w:divBdr>
            </w:div>
            <w:div w:id="1178036241">
              <w:marLeft w:val="0"/>
              <w:marRight w:val="0"/>
              <w:marTop w:val="0"/>
              <w:marBottom w:val="0"/>
              <w:divBdr>
                <w:top w:val="none" w:sz="0" w:space="0" w:color="auto"/>
                <w:left w:val="none" w:sz="0" w:space="0" w:color="auto"/>
                <w:bottom w:val="none" w:sz="0" w:space="0" w:color="auto"/>
                <w:right w:val="none" w:sz="0" w:space="0" w:color="auto"/>
              </w:divBdr>
            </w:div>
            <w:div w:id="107891902">
              <w:marLeft w:val="0"/>
              <w:marRight w:val="0"/>
              <w:marTop w:val="0"/>
              <w:marBottom w:val="0"/>
              <w:divBdr>
                <w:top w:val="none" w:sz="0" w:space="0" w:color="auto"/>
                <w:left w:val="none" w:sz="0" w:space="0" w:color="auto"/>
                <w:bottom w:val="none" w:sz="0" w:space="0" w:color="auto"/>
                <w:right w:val="none" w:sz="0" w:space="0" w:color="auto"/>
              </w:divBdr>
            </w:div>
            <w:div w:id="1033581430">
              <w:marLeft w:val="0"/>
              <w:marRight w:val="0"/>
              <w:marTop w:val="0"/>
              <w:marBottom w:val="0"/>
              <w:divBdr>
                <w:top w:val="none" w:sz="0" w:space="0" w:color="auto"/>
                <w:left w:val="none" w:sz="0" w:space="0" w:color="auto"/>
                <w:bottom w:val="none" w:sz="0" w:space="0" w:color="auto"/>
                <w:right w:val="none" w:sz="0" w:space="0" w:color="auto"/>
              </w:divBdr>
            </w:div>
            <w:div w:id="1116871334">
              <w:marLeft w:val="0"/>
              <w:marRight w:val="0"/>
              <w:marTop w:val="0"/>
              <w:marBottom w:val="0"/>
              <w:divBdr>
                <w:top w:val="none" w:sz="0" w:space="0" w:color="auto"/>
                <w:left w:val="none" w:sz="0" w:space="0" w:color="auto"/>
                <w:bottom w:val="none" w:sz="0" w:space="0" w:color="auto"/>
                <w:right w:val="none" w:sz="0" w:space="0" w:color="auto"/>
              </w:divBdr>
            </w:div>
            <w:div w:id="1544292896">
              <w:marLeft w:val="0"/>
              <w:marRight w:val="0"/>
              <w:marTop w:val="0"/>
              <w:marBottom w:val="0"/>
              <w:divBdr>
                <w:top w:val="none" w:sz="0" w:space="0" w:color="auto"/>
                <w:left w:val="none" w:sz="0" w:space="0" w:color="auto"/>
                <w:bottom w:val="none" w:sz="0" w:space="0" w:color="auto"/>
                <w:right w:val="none" w:sz="0" w:space="0" w:color="auto"/>
              </w:divBdr>
            </w:div>
            <w:div w:id="8142116">
              <w:marLeft w:val="0"/>
              <w:marRight w:val="0"/>
              <w:marTop w:val="0"/>
              <w:marBottom w:val="0"/>
              <w:divBdr>
                <w:top w:val="none" w:sz="0" w:space="0" w:color="auto"/>
                <w:left w:val="none" w:sz="0" w:space="0" w:color="auto"/>
                <w:bottom w:val="none" w:sz="0" w:space="0" w:color="auto"/>
                <w:right w:val="none" w:sz="0" w:space="0" w:color="auto"/>
              </w:divBdr>
            </w:div>
            <w:div w:id="650254375">
              <w:marLeft w:val="0"/>
              <w:marRight w:val="0"/>
              <w:marTop w:val="0"/>
              <w:marBottom w:val="0"/>
              <w:divBdr>
                <w:top w:val="none" w:sz="0" w:space="0" w:color="auto"/>
                <w:left w:val="none" w:sz="0" w:space="0" w:color="auto"/>
                <w:bottom w:val="none" w:sz="0" w:space="0" w:color="auto"/>
                <w:right w:val="none" w:sz="0" w:space="0" w:color="auto"/>
              </w:divBdr>
            </w:div>
            <w:div w:id="273945585">
              <w:marLeft w:val="0"/>
              <w:marRight w:val="0"/>
              <w:marTop w:val="0"/>
              <w:marBottom w:val="0"/>
              <w:divBdr>
                <w:top w:val="none" w:sz="0" w:space="0" w:color="auto"/>
                <w:left w:val="none" w:sz="0" w:space="0" w:color="auto"/>
                <w:bottom w:val="none" w:sz="0" w:space="0" w:color="auto"/>
                <w:right w:val="none" w:sz="0" w:space="0" w:color="auto"/>
              </w:divBdr>
            </w:div>
            <w:div w:id="474110039">
              <w:marLeft w:val="0"/>
              <w:marRight w:val="0"/>
              <w:marTop w:val="0"/>
              <w:marBottom w:val="0"/>
              <w:divBdr>
                <w:top w:val="none" w:sz="0" w:space="0" w:color="auto"/>
                <w:left w:val="none" w:sz="0" w:space="0" w:color="auto"/>
                <w:bottom w:val="none" w:sz="0" w:space="0" w:color="auto"/>
                <w:right w:val="none" w:sz="0" w:space="0" w:color="auto"/>
              </w:divBdr>
            </w:div>
            <w:div w:id="578060214">
              <w:marLeft w:val="0"/>
              <w:marRight w:val="0"/>
              <w:marTop w:val="0"/>
              <w:marBottom w:val="0"/>
              <w:divBdr>
                <w:top w:val="none" w:sz="0" w:space="0" w:color="auto"/>
                <w:left w:val="none" w:sz="0" w:space="0" w:color="auto"/>
                <w:bottom w:val="none" w:sz="0" w:space="0" w:color="auto"/>
                <w:right w:val="none" w:sz="0" w:space="0" w:color="auto"/>
              </w:divBdr>
            </w:div>
            <w:div w:id="255135072">
              <w:marLeft w:val="0"/>
              <w:marRight w:val="0"/>
              <w:marTop w:val="0"/>
              <w:marBottom w:val="0"/>
              <w:divBdr>
                <w:top w:val="none" w:sz="0" w:space="0" w:color="auto"/>
                <w:left w:val="none" w:sz="0" w:space="0" w:color="auto"/>
                <w:bottom w:val="none" w:sz="0" w:space="0" w:color="auto"/>
                <w:right w:val="none" w:sz="0" w:space="0" w:color="auto"/>
              </w:divBdr>
            </w:div>
            <w:div w:id="884565350">
              <w:marLeft w:val="0"/>
              <w:marRight w:val="0"/>
              <w:marTop w:val="0"/>
              <w:marBottom w:val="0"/>
              <w:divBdr>
                <w:top w:val="none" w:sz="0" w:space="0" w:color="auto"/>
                <w:left w:val="none" w:sz="0" w:space="0" w:color="auto"/>
                <w:bottom w:val="none" w:sz="0" w:space="0" w:color="auto"/>
                <w:right w:val="none" w:sz="0" w:space="0" w:color="auto"/>
              </w:divBdr>
            </w:div>
            <w:div w:id="462388539">
              <w:marLeft w:val="0"/>
              <w:marRight w:val="0"/>
              <w:marTop w:val="0"/>
              <w:marBottom w:val="0"/>
              <w:divBdr>
                <w:top w:val="none" w:sz="0" w:space="0" w:color="auto"/>
                <w:left w:val="none" w:sz="0" w:space="0" w:color="auto"/>
                <w:bottom w:val="none" w:sz="0" w:space="0" w:color="auto"/>
                <w:right w:val="none" w:sz="0" w:space="0" w:color="auto"/>
              </w:divBdr>
            </w:div>
            <w:div w:id="1836337589">
              <w:marLeft w:val="0"/>
              <w:marRight w:val="0"/>
              <w:marTop w:val="0"/>
              <w:marBottom w:val="0"/>
              <w:divBdr>
                <w:top w:val="none" w:sz="0" w:space="0" w:color="auto"/>
                <w:left w:val="none" w:sz="0" w:space="0" w:color="auto"/>
                <w:bottom w:val="none" w:sz="0" w:space="0" w:color="auto"/>
                <w:right w:val="none" w:sz="0" w:space="0" w:color="auto"/>
              </w:divBdr>
            </w:div>
            <w:div w:id="1290668946">
              <w:marLeft w:val="0"/>
              <w:marRight w:val="0"/>
              <w:marTop w:val="0"/>
              <w:marBottom w:val="0"/>
              <w:divBdr>
                <w:top w:val="none" w:sz="0" w:space="0" w:color="auto"/>
                <w:left w:val="none" w:sz="0" w:space="0" w:color="auto"/>
                <w:bottom w:val="none" w:sz="0" w:space="0" w:color="auto"/>
                <w:right w:val="none" w:sz="0" w:space="0" w:color="auto"/>
              </w:divBdr>
            </w:div>
            <w:div w:id="1663702968">
              <w:marLeft w:val="0"/>
              <w:marRight w:val="0"/>
              <w:marTop w:val="0"/>
              <w:marBottom w:val="0"/>
              <w:divBdr>
                <w:top w:val="none" w:sz="0" w:space="0" w:color="auto"/>
                <w:left w:val="none" w:sz="0" w:space="0" w:color="auto"/>
                <w:bottom w:val="none" w:sz="0" w:space="0" w:color="auto"/>
                <w:right w:val="none" w:sz="0" w:space="0" w:color="auto"/>
              </w:divBdr>
            </w:div>
            <w:div w:id="1946764088">
              <w:marLeft w:val="0"/>
              <w:marRight w:val="0"/>
              <w:marTop w:val="0"/>
              <w:marBottom w:val="0"/>
              <w:divBdr>
                <w:top w:val="none" w:sz="0" w:space="0" w:color="auto"/>
                <w:left w:val="none" w:sz="0" w:space="0" w:color="auto"/>
                <w:bottom w:val="none" w:sz="0" w:space="0" w:color="auto"/>
                <w:right w:val="none" w:sz="0" w:space="0" w:color="auto"/>
              </w:divBdr>
            </w:div>
            <w:div w:id="1448038606">
              <w:marLeft w:val="0"/>
              <w:marRight w:val="0"/>
              <w:marTop w:val="0"/>
              <w:marBottom w:val="0"/>
              <w:divBdr>
                <w:top w:val="none" w:sz="0" w:space="0" w:color="auto"/>
                <w:left w:val="none" w:sz="0" w:space="0" w:color="auto"/>
                <w:bottom w:val="none" w:sz="0" w:space="0" w:color="auto"/>
                <w:right w:val="none" w:sz="0" w:space="0" w:color="auto"/>
              </w:divBdr>
            </w:div>
            <w:div w:id="228659016">
              <w:marLeft w:val="0"/>
              <w:marRight w:val="0"/>
              <w:marTop w:val="0"/>
              <w:marBottom w:val="0"/>
              <w:divBdr>
                <w:top w:val="none" w:sz="0" w:space="0" w:color="auto"/>
                <w:left w:val="none" w:sz="0" w:space="0" w:color="auto"/>
                <w:bottom w:val="none" w:sz="0" w:space="0" w:color="auto"/>
                <w:right w:val="none" w:sz="0" w:space="0" w:color="auto"/>
              </w:divBdr>
            </w:div>
            <w:div w:id="1258564064">
              <w:marLeft w:val="0"/>
              <w:marRight w:val="0"/>
              <w:marTop w:val="0"/>
              <w:marBottom w:val="0"/>
              <w:divBdr>
                <w:top w:val="none" w:sz="0" w:space="0" w:color="auto"/>
                <w:left w:val="none" w:sz="0" w:space="0" w:color="auto"/>
                <w:bottom w:val="none" w:sz="0" w:space="0" w:color="auto"/>
                <w:right w:val="none" w:sz="0" w:space="0" w:color="auto"/>
              </w:divBdr>
            </w:div>
            <w:div w:id="2023318231">
              <w:marLeft w:val="0"/>
              <w:marRight w:val="0"/>
              <w:marTop w:val="0"/>
              <w:marBottom w:val="0"/>
              <w:divBdr>
                <w:top w:val="none" w:sz="0" w:space="0" w:color="auto"/>
                <w:left w:val="none" w:sz="0" w:space="0" w:color="auto"/>
                <w:bottom w:val="none" w:sz="0" w:space="0" w:color="auto"/>
                <w:right w:val="none" w:sz="0" w:space="0" w:color="auto"/>
              </w:divBdr>
            </w:div>
            <w:div w:id="2031056914">
              <w:marLeft w:val="0"/>
              <w:marRight w:val="0"/>
              <w:marTop w:val="0"/>
              <w:marBottom w:val="0"/>
              <w:divBdr>
                <w:top w:val="none" w:sz="0" w:space="0" w:color="auto"/>
                <w:left w:val="none" w:sz="0" w:space="0" w:color="auto"/>
                <w:bottom w:val="none" w:sz="0" w:space="0" w:color="auto"/>
                <w:right w:val="none" w:sz="0" w:space="0" w:color="auto"/>
              </w:divBdr>
            </w:div>
            <w:div w:id="2141804924">
              <w:marLeft w:val="0"/>
              <w:marRight w:val="0"/>
              <w:marTop w:val="0"/>
              <w:marBottom w:val="0"/>
              <w:divBdr>
                <w:top w:val="none" w:sz="0" w:space="0" w:color="auto"/>
                <w:left w:val="none" w:sz="0" w:space="0" w:color="auto"/>
                <w:bottom w:val="none" w:sz="0" w:space="0" w:color="auto"/>
                <w:right w:val="none" w:sz="0" w:space="0" w:color="auto"/>
              </w:divBdr>
            </w:div>
            <w:div w:id="458304631">
              <w:marLeft w:val="0"/>
              <w:marRight w:val="0"/>
              <w:marTop w:val="0"/>
              <w:marBottom w:val="0"/>
              <w:divBdr>
                <w:top w:val="none" w:sz="0" w:space="0" w:color="auto"/>
                <w:left w:val="none" w:sz="0" w:space="0" w:color="auto"/>
                <w:bottom w:val="none" w:sz="0" w:space="0" w:color="auto"/>
                <w:right w:val="none" w:sz="0" w:space="0" w:color="auto"/>
              </w:divBdr>
            </w:div>
            <w:div w:id="1982222382">
              <w:marLeft w:val="0"/>
              <w:marRight w:val="0"/>
              <w:marTop w:val="0"/>
              <w:marBottom w:val="0"/>
              <w:divBdr>
                <w:top w:val="none" w:sz="0" w:space="0" w:color="auto"/>
                <w:left w:val="none" w:sz="0" w:space="0" w:color="auto"/>
                <w:bottom w:val="none" w:sz="0" w:space="0" w:color="auto"/>
                <w:right w:val="none" w:sz="0" w:space="0" w:color="auto"/>
              </w:divBdr>
            </w:div>
            <w:div w:id="469983865">
              <w:marLeft w:val="0"/>
              <w:marRight w:val="0"/>
              <w:marTop w:val="0"/>
              <w:marBottom w:val="0"/>
              <w:divBdr>
                <w:top w:val="none" w:sz="0" w:space="0" w:color="auto"/>
                <w:left w:val="none" w:sz="0" w:space="0" w:color="auto"/>
                <w:bottom w:val="none" w:sz="0" w:space="0" w:color="auto"/>
                <w:right w:val="none" w:sz="0" w:space="0" w:color="auto"/>
              </w:divBdr>
            </w:div>
            <w:div w:id="1509250360">
              <w:marLeft w:val="0"/>
              <w:marRight w:val="0"/>
              <w:marTop w:val="0"/>
              <w:marBottom w:val="0"/>
              <w:divBdr>
                <w:top w:val="none" w:sz="0" w:space="0" w:color="auto"/>
                <w:left w:val="none" w:sz="0" w:space="0" w:color="auto"/>
                <w:bottom w:val="none" w:sz="0" w:space="0" w:color="auto"/>
                <w:right w:val="none" w:sz="0" w:space="0" w:color="auto"/>
              </w:divBdr>
            </w:div>
            <w:div w:id="1719813838">
              <w:marLeft w:val="0"/>
              <w:marRight w:val="0"/>
              <w:marTop w:val="0"/>
              <w:marBottom w:val="0"/>
              <w:divBdr>
                <w:top w:val="none" w:sz="0" w:space="0" w:color="auto"/>
                <w:left w:val="none" w:sz="0" w:space="0" w:color="auto"/>
                <w:bottom w:val="none" w:sz="0" w:space="0" w:color="auto"/>
                <w:right w:val="none" w:sz="0" w:space="0" w:color="auto"/>
              </w:divBdr>
            </w:div>
            <w:div w:id="1985348412">
              <w:marLeft w:val="0"/>
              <w:marRight w:val="0"/>
              <w:marTop w:val="0"/>
              <w:marBottom w:val="0"/>
              <w:divBdr>
                <w:top w:val="none" w:sz="0" w:space="0" w:color="auto"/>
                <w:left w:val="none" w:sz="0" w:space="0" w:color="auto"/>
                <w:bottom w:val="none" w:sz="0" w:space="0" w:color="auto"/>
                <w:right w:val="none" w:sz="0" w:space="0" w:color="auto"/>
              </w:divBdr>
            </w:div>
            <w:div w:id="580215201">
              <w:marLeft w:val="0"/>
              <w:marRight w:val="0"/>
              <w:marTop w:val="0"/>
              <w:marBottom w:val="0"/>
              <w:divBdr>
                <w:top w:val="none" w:sz="0" w:space="0" w:color="auto"/>
                <w:left w:val="none" w:sz="0" w:space="0" w:color="auto"/>
                <w:bottom w:val="none" w:sz="0" w:space="0" w:color="auto"/>
                <w:right w:val="none" w:sz="0" w:space="0" w:color="auto"/>
              </w:divBdr>
            </w:div>
            <w:div w:id="2017728250">
              <w:marLeft w:val="0"/>
              <w:marRight w:val="0"/>
              <w:marTop w:val="0"/>
              <w:marBottom w:val="0"/>
              <w:divBdr>
                <w:top w:val="none" w:sz="0" w:space="0" w:color="auto"/>
                <w:left w:val="none" w:sz="0" w:space="0" w:color="auto"/>
                <w:bottom w:val="none" w:sz="0" w:space="0" w:color="auto"/>
                <w:right w:val="none" w:sz="0" w:space="0" w:color="auto"/>
              </w:divBdr>
            </w:div>
            <w:div w:id="2093886472">
              <w:marLeft w:val="0"/>
              <w:marRight w:val="0"/>
              <w:marTop w:val="0"/>
              <w:marBottom w:val="0"/>
              <w:divBdr>
                <w:top w:val="none" w:sz="0" w:space="0" w:color="auto"/>
                <w:left w:val="none" w:sz="0" w:space="0" w:color="auto"/>
                <w:bottom w:val="none" w:sz="0" w:space="0" w:color="auto"/>
                <w:right w:val="none" w:sz="0" w:space="0" w:color="auto"/>
              </w:divBdr>
            </w:div>
            <w:div w:id="906067402">
              <w:marLeft w:val="0"/>
              <w:marRight w:val="0"/>
              <w:marTop w:val="0"/>
              <w:marBottom w:val="0"/>
              <w:divBdr>
                <w:top w:val="none" w:sz="0" w:space="0" w:color="auto"/>
                <w:left w:val="none" w:sz="0" w:space="0" w:color="auto"/>
                <w:bottom w:val="none" w:sz="0" w:space="0" w:color="auto"/>
                <w:right w:val="none" w:sz="0" w:space="0" w:color="auto"/>
              </w:divBdr>
            </w:div>
            <w:div w:id="1315838471">
              <w:marLeft w:val="0"/>
              <w:marRight w:val="0"/>
              <w:marTop w:val="0"/>
              <w:marBottom w:val="0"/>
              <w:divBdr>
                <w:top w:val="none" w:sz="0" w:space="0" w:color="auto"/>
                <w:left w:val="none" w:sz="0" w:space="0" w:color="auto"/>
                <w:bottom w:val="none" w:sz="0" w:space="0" w:color="auto"/>
                <w:right w:val="none" w:sz="0" w:space="0" w:color="auto"/>
              </w:divBdr>
            </w:div>
            <w:div w:id="2119830652">
              <w:marLeft w:val="0"/>
              <w:marRight w:val="0"/>
              <w:marTop w:val="0"/>
              <w:marBottom w:val="0"/>
              <w:divBdr>
                <w:top w:val="none" w:sz="0" w:space="0" w:color="auto"/>
                <w:left w:val="none" w:sz="0" w:space="0" w:color="auto"/>
                <w:bottom w:val="none" w:sz="0" w:space="0" w:color="auto"/>
                <w:right w:val="none" w:sz="0" w:space="0" w:color="auto"/>
              </w:divBdr>
            </w:div>
            <w:div w:id="187763106">
              <w:marLeft w:val="0"/>
              <w:marRight w:val="0"/>
              <w:marTop w:val="0"/>
              <w:marBottom w:val="0"/>
              <w:divBdr>
                <w:top w:val="none" w:sz="0" w:space="0" w:color="auto"/>
                <w:left w:val="none" w:sz="0" w:space="0" w:color="auto"/>
                <w:bottom w:val="none" w:sz="0" w:space="0" w:color="auto"/>
                <w:right w:val="none" w:sz="0" w:space="0" w:color="auto"/>
              </w:divBdr>
            </w:div>
            <w:div w:id="635835355">
              <w:marLeft w:val="0"/>
              <w:marRight w:val="0"/>
              <w:marTop w:val="0"/>
              <w:marBottom w:val="0"/>
              <w:divBdr>
                <w:top w:val="none" w:sz="0" w:space="0" w:color="auto"/>
                <w:left w:val="none" w:sz="0" w:space="0" w:color="auto"/>
                <w:bottom w:val="none" w:sz="0" w:space="0" w:color="auto"/>
                <w:right w:val="none" w:sz="0" w:space="0" w:color="auto"/>
              </w:divBdr>
            </w:div>
            <w:div w:id="895973822">
              <w:marLeft w:val="0"/>
              <w:marRight w:val="0"/>
              <w:marTop w:val="0"/>
              <w:marBottom w:val="0"/>
              <w:divBdr>
                <w:top w:val="none" w:sz="0" w:space="0" w:color="auto"/>
                <w:left w:val="none" w:sz="0" w:space="0" w:color="auto"/>
                <w:bottom w:val="none" w:sz="0" w:space="0" w:color="auto"/>
                <w:right w:val="none" w:sz="0" w:space="0" w:color="auto"/>
              </w:divBdr>
            </w:div>
            <w:div w:id="250547886">
              <w:marLeft w:val="0"/>
              <w:marRight w:val="0"/>
              <w:marTop w:val="0"/>
              <w:marBottom w:val="0"/>
              <w:divBdr>
                <w:top w:val="none" w:sz="0" w:space="0" w:color="auto"/>
                <w:left w:val="none" w:sz="0" w:space="0" w:color="auto"/>
                <w:bottom w:val="none" w:sz="0" w:space="0" w:color="auto"/>
                <w:right w:val="none" w:sz="0" w:space="0" w:color="auto"/>
              </w:divBdr>
            </w:div>
            <w:div w:id="690956442">
              <w:marLeft w:val="0"/>
              <w:marRight w:val="0"/>
              <w:marTop w:val="0"/>
              <w:marBottom w:val="0"/>
              <w:divBdr>
                <w:top w:val="none" w:sz="0" w:space="0" w:color="auto"/>
                <w:left w:val="none" w:sz="0" w:space="0" w:color="auto"/>
                <w:bottom w:val="none" w:sz="0" w:space="0" w:color="auto"/>
                <w:right w:val="none" w:sz="0" w:space="0" w:color="auto"/>
              </w:divBdr>
            </w:div>
            <w:div w:id="1090739473">
              <w:marLeft w:val="0"/>
              <w:marRight w:val="0"/>
              <w:marTop w:val="0"/>
              <w:marBottom w:val="0"/>
              <w:divBdr>
                <w:top w:val="none" w:sz="0" w:space="0" w:color="auto"/>
                <w:left w:val="none" w:sz="0" w:space="0" w:color="auto"/>
                <w:bottom w:val="none" w:sz="0" w:space="0" w:color="auto"/>
                <w:right w:val="none" w:sz="0" w:space="0" w:color="auto"/>
              </w:divBdr>
            </w:div>
            <w:div w:id="1908303866">
              <w:marLeft w:val="0"/>
              <w:marRight w:val="0"/>
              <w:marTop w:val="0"/>
              <w:marBottom w:val="0"/>
              <w:divBdr>
                <w:top w:val="none" w:sz="0" w:space="0" w:color="auto"/>
                <w:left w:val="none" w:sz="0" w:space="0" w:color="auto"/>
                <w:bottom w:val="none" w:sz="0" w:space="0" w:color="auto"/>
                <w:right w:val="none" w:sz="0" w:space="0" w:color="auto"/>
              </w:divBdr>
            </w:div>
            <w:div w:id="341132013">
              <w:marLeft w:val="0"/>
              <w:marRight w:val="0"/>
              <w:marTop w:val="0"/>
              <w:marBottom w:val="0"/>
              <w:divBdr>
                <w:top w:val="none" w:sz="0" w:space="0" w:color="auto"/>
                <w:left w:val="none" w:sz="0" w:space="0" w:color="auto"/>
                <w:bottom w:val="none" w:sz="0" w:space="0" w:color="auto"/>
                <w:right w:val="none" w:sz="0" w:space="0" w:color="auto"/>
              </w:divBdr>
            </w:div>
            <w:div w:id="441538989">
              <w:marLeft w:val="0"/>
              <w:marRight w:val="0"/>
              <w:marTop w:val="0"/>
              <w:marBottom w:val="0"/>
              <w:divBdr>
                <w:top w:val="none" w:sz="0" w:space="0" w:color="auto"/>
                <w:left w:val="none" w:sz="0" w:space="0" w:color="auto"/>
                <w:bottom w:val="none" w:sz="0" w:space="0" w:color="auto"/>
                <w:right w:val="none" w:sz="0" w:space="0" w:color="auto"/>
              </w:divBdr>
            </w:div>
            <w:div w:id="1517771972">
              <w:marLeft w:val="0"/>
              <w:marRight w:val="0"/>
              <w:marTop w:val="0"/>
              <w:marBottom w:val="0"/>
              <w:divBdr>
                <w:top w:val="none" w:sz="0" w:space="0" w:color="auto"/>
                <w:left w:val="none" w:sz="0" w:space="0" w:color="auto"/>
                <w:bottom w:val="none" w:sz="0" w:space="0" w:color="auto"/>
                <w:right w:val="none" w:sz="0" w:space="0" w:color="auto"/>
              </w:divBdr>
            </w:div>
            <w:div w:id="1893537224">
              <w:marLeft w:val="0"/>
              <w:marRight w:val="0"/>
              <w:marTop w:val="0"/>
              <w:marBottom w:val="0"/>
              <w:divBdr>
                <w:top w:val="none" w:sz="0" w:space="0" w:color="auto"/>
                <w:left w:val="none" w:sz="0" w:space="0" w:color="auto"/>
                <w:bottom w:val="none" w:sz="0" w:space="0" w:color="auto"/>
                <w:right w:val="none" w:sz="0" w:space="0" w:color="auto"/>
              </w:divBdr>
            </w:div>
            <w:div w:id="601105756">
              <w:marLeft w:val="0"/>
              <w:marRight w:val="0"/>
              <w:marTop w:val="0"/>
              <w:marBottom w:val="0"/>
              <w:divBdr>
                <w:top w:val="none" w:sz="0" w:space="0" w:color="auto"/>
                <w:left w:val="none" w:sz="0" w:space="0" w:color="auto"/>
                <w:bottom w:val="none" w:sz="0" w:space="0" w:color="auto"/>
                <w:right w:val="none" w:sz="0" w:space="0" w:color="auto"/>
              </w:divBdr>
            </w:div>
            <w:div w:id="1109354501">
              <w:marLeft w:val="0"/>
              <w:marRight w:val="0"/>
              <w:marTop w:val="0"/>
              <w:marBottom w:val="0"/>
              <w:divBdr>
                <w:top w:val="none" w:sz="0" w:space="0" w:color="auto"/>
                <w:left w:val="none" w:sz="0" w:space="0" w:color="auto"/>
                <w:bottom w:val="none" w:sz="0" w:space="0" w:color="auto"/>
                <w:right w:val="none" w:sz="0" w:space="0" w:color="auto"/>
              </w:divBdr>
            </w:div>
            <w:div w:id="834150215">
              <w:marLeft w:val="0"/>
              <w:marRight w:val="0"/>
              <w:marTop w:val="0"/>
              <w:marBottom w:val="0"/>
              <w:divBdr>
                <w:top w:val="none" w:sz="0" w:space="0" w:color="auto"/>
                <w:left w:val="none" w:sz="0" w:space="0" w:color="auto"/>
                <w:bottom w:val="none" w:sz="0" w:space="0" w:color="auto"/>
                <w:right w:val="none" w:sz="0" w:space="0" w:color="auto"/>
              </w:divBdr>
            </w:div>
            <w:div w:id="2012179075">
              <w:marLeft w:val="0"/>
              <w:marRight w:val="0"/>
              <w:marTop w:val="0"/>
              <w:marBottom w:val="0"/>
              <w:divBdr>
                <w:top w:val="none" w:sz="0" w:space="0" w:color="auto"/>
                <w:left w:val="none" w:sz="0" w:space="0" w:color="auto"/>
                <w:bottom w:val="none" w:sz="0" w:space="0" w:color="auto"/>
                <w:right w:val="none" w:sz="0" w:space="0" w:color="auto"/>
              </w:divBdr>
            </w:div>
            <w:div w:id="1160270907">
              <w:marLeft w:val="0"/>
              <w:marRight w:val="0"/>
              <w:marTop w:val="0"/>
              <w:marBottom w:val="0"/>
              <w:divBdr>
                <w:top w:val="none" w:sz="0" w:space="0" w:color="auto"/>
                <w:left w:val="none" w:sz="0" w:space="0" w:color="auto"/>
                <w:bottom w:val="none" w:sz="0" w:space="0" w:color="auto"/>
                <w:right w:val="none" w:sz="0" w:space="0" w:color="auto"/>
              </w:divBdr>
            </w:div>
            <w:div w:id="19822439">
              <w:marLeft w:val="0"/>
              <w:marRight w:val="0"/>
              <w:marTop w:val="0"/>
              <w:marBottom w:val="0"/>
              <w:divBdr>
                <w:top w:val="none" w:sz="0" w:space="0" w:color="auto"/>
                <w:left w:val="none" w:sz="0" w:space="0" w:color="auto"/>
                <w:bottom w:val="none" w:sz="0" w:space="0" w:color="auto"/>
                <w:right w:val="none" w:sz="0" w:space="0" w:color="auto"/>
              </w:divBdr>
            </w:div>
            <w:div w:id="1737556127">
              <w:marLeft w:val="0"/>
              <w:marRight w:val="0"/>
              <w:marTop w:val="0"/>
              <w:marBottom w:val="0"/>
              <w:divBdr>
                <w:top w:val="none" w:sz="0" w:space="0" w:color="auto"/>
                <w:left w:val="none" w:sz="0" w:space="0" w:color="auto"/>
                <w:bottom w:val="none" w:sz="0" w:space="0" w:color="auto"/>
                <w:right w:val="none" w:sz="0" w:space="0" w:color="auto"/>
              </w:divBdr>
            </w:div>
            <w:div w:id="1582643053">
              <w:marLeft w:val="0"/>
              <w:marRight w:val="0"/>
              <w:marTop w:val="0"/>
              <w:marBottom w:val="0"/>
              <w:divBdr>
                <w:top w:val="none" w:sz="0" w:space="0" w:color="auto"/>
                <w:left w:val="none" w:sz="0" w:space="0" w:color="auto"/>
                <w:bottom w:val="none" w:sz="0" w:space="0" w:color="auto"/>
                <w:right w:val="none" w:sz="0" w:space="0" w:color="auto"/>
              </w:divBdr>
            </w:div>
            <w:div w:id="1725787057">
              <w:marLeft w:val="0"/>
              <w:marRight w:val="0"/>
              <w:marTop w:val="0"/>
              <w:marBottom w:val="0"/>
              <w:divBdr>
                <w:top w:val="none" w:sz="0" w:space="0" w:color="auto"/>
                <w:left w:val="none" w:sz="0" w:space="0" w:color="auto"/>
                <w:bottom w:val="none" w:sz="0" w:space="0" w:color="auto"/>
                <w:right w:val="none" w:sz="0" w:space="0" w:color="auto"/>
              </w:divBdr>
            </w:div>
            <w:div w:id="534538357">
              <w:marLeft w:val="0"/>
              <w:marRight w:val="0"/>
              <w:marTop w:val="0"/>
              <w:marBottom w:val="0"/>
              <w:divBdr>
                <w:top w:val="none" w:sz="0" w:space="0" w:color="auto"/>
                <w:left w:val="none" w:sz="0" w:space="0" w:color="auto"/>
                <w:bottom w:val="none" w:sz="0" w:space="0" w:color="auto"/>
                <w:right w:val="none" w:sz="0" w:space="0" w:color="auto"/>
              </w:divBdr>
            </w:div>
            <w:div w:id="1903060169">
              <w:marLeft w:val="0"/>
              <w:marRight w:val="0"/>
              <w:marTop w:val="0"/>
              <w:marBottom w:val="0"/>
              <w:divBdr>
                <w:top w:val="none" w:sz="0" w:space="0" w:color="auto"/>
                <w:left w:val="none" w:sz="0" w:space="0" w:color="auto"/>
                <w:bottom w:val="none" w:sz="0" w:space="0" w:color="auto"/>
                <w:right w:val="none" w:sz="0" w:space="0" w:color="auto"/>
              </w:divBdr>
            </w:div>
            <w:div w:id="349794677">
              <w:marLeft w:val="0"/>
              <w:marRight w:val="0"/>
              <w:marTop w:val="0"/>
              <w:marBottom w:val="0"/>
              <w:divBdr>
                <w:top w:val="none" w:sz="0" w:space="0" w:color="auto"/>
                <w:left w:val="none" w:sz="0" w:space="0" w:color="auto"/>
                <w:bottom w:val="none" w:sz="0" w:space="0" w:color="auto"/>
                <w:right w:val="none" w:sz="0" w:space="0" w:color="auto"/>
              </w:divBdr>
            </w:div>
            <w:div w:id="1072192947">
              <w:marLeft w:val="0"/>
              <w:marRight w:val="0"/>
              <w:marTop w:val="0"/>
              <w:marBottom w:val="0"/>
              <w:divBdr>
                <w:top w:val="none" w:sz="0" w:space="0" w:color="auto"/>
                <w:left w:val="none" w:sz="0" w:space="0" w:color="auto"/>
                <w:bottom w:val="none" w:sz="0" w:space="0" w:color="auto"/>
                <w:right w:val="none" w:sz="0" w:space="0" w:color="auto"/>
              </w:divBdr>
            </w:div>
            <w:div w:id="904948200">
              <w:marLeft w:val="0"/>
              <w:marRight w:val="0"/>
              <w:marTop w:val="0"/>
              <w:marBottom w:val="0"/>
              <w:divBdr>
                <w:top w:val="none" w:sz="0" w:space="0" w:color="auto"/>
                <w:left w:val="none" w:sz="0" w:space="0" w:color="auto"/>
                <w:bottom w:val="none" w:sz="0" w:space="0" w:color="auto"/>
                <w:right w:val="none" w:sz="0" w:space="0" w:color="auto"/>
              </w:divBdr>
            </w:div>
            <w:div w:id="367803183">
              <w:marLeft w:val="0"/>
              <w:marRight w:val="0"/>
              <w:marTop w:val="0"/>
              <w:marBottom w:val="0"/>
              <w:divBdr>
                <w:top w:val="none" w:sz="0" w:space="0" w:color="auto"/>
                <w:left w:val="none" w:sz="0" w:space="0" w:color="auto"/>
                <w:bottom w:val="none" w:sz="0" w:space="0" w:color="auto"/>
                <w:right w:val="none" w:sz="0" w:space="0" w:color="auto"/>
              </w:divBdr>
            </w:div>
            <w:div w:id="83040561">
              <w:marLeft w:val="0"/>
              <w:marRight w:val="0"/>
              <w:marTop w:val="0"/>
              <w:marBottom w:val="0"/>
              <w:divBdr>
                <w:top w:val="none" w:sz="0" w:space="0" w:color="auto"/>
                <w:left w:val="none" w:sz="0" w:space="0" w:color="auto"/>
                <w:bottom w:val="none" w:sz="0" w:space="0" w:color="auto"/>
                <w:right w:val="none" w:sz="0" w:space="0" w:color="auto"/>
              </w:divBdr>
            </w:div>
            <w:div w:id="67964626">
              <w:marLeft w:val="0"/>
              <w:marRight w:val="0"/>
              <w:marTop w:val="0"/>
              <w:marBottom w:val="0"/>
              <w:divBdr>
                <w:top w:val="none" w:sz="0" w:space="0" w:color="auto"/>
                <w:left w:val="none" w:sz="0" w:space="0" w:color="auto"/>
                <w:bottom w:val="none" w:sz="0" w:space="0" w:color="auto"/>
                <w:right w:val="none" w:sz="0" w:space="0" w:color="auto"/>
              </w:divBdr>
            </w:div>
            <w:div w:id="400297374">
              <w:marLeft w:val="0"/>
              <w:marRight w:val="0"/>
              <w:marTop w:val="0"/>
              <w:marBottom w:val="0"/>
              <w:divBdr>
                <w:top w:val="none" w:sz="0" w:space="0" w:color="auto"/>
                <w:left w:val="none" w:sz="0" w:space="0" w:color="auto"/>
                <w:bottom w:val="none" w:sz="0" w:space="0" w:color="auto"/>
                <w:right w:val="none" w:sz="0" w:space="0" w:color="auto"/>
              </w:divBdr>
            </w:div>
            <w:div w:id="2102989895">
              <w:marLeft w:val="0"/>
              <w:marRight w:val="0"/>
              <w:marTop w:val="0"/>
              <w:marBottom w:val="0"/>
              <w:divBdr>
                <w:top w:val="none" w:sz="0" w:space="0" w:color="auto"/>
                <w:left w:val="none" w:sz="0" w:space="0" w:color="auto"/>
                <w:bottom w:val="none" w:sz="0" w:space="0" w:color="auto"/>
                <w:right w:val="none" w:sz="0" w:space="0" w:color="auto"/>
              </w:divBdr>
            </w:div>
            <w:div w:id="1515773">
              <w:marLeft w:val="0"/>
              <w:marRight w:val="0"/>
              <w:marTop w:val="0"/>
              <w:marBottom w:val="0"/>
              <w:divBdr>
                <w:top w:val="none" w:sz="0" w:space="0" w:color="auto"/>
                <w:left w:val="none" w:sz="0" w:space="0" w:color="auto"/>
                <w:bottom w:val="none" w:sz="0" w:space="0" w:color="auto"/>
                <w:right w:val="none" w:sz="0" w:space="0" w:color="auto"/>
              </w:divBdr>
            </w:div>
            <w:div w:id="496918768">
              <w:marLeft w:val="0"/>
              <w:marRight w:val="0"/>
              <w:marTop w:val="0"/>
              <w:marBottom w:val="0"/>
              <w:divBdr>
                <w:top w:val="none" w:sz="0" w:space="0" w:color="auto"/>
                <w:left w:val="none" w:sz="0" w:space="0" w:color="auto"/>
                <w:bottom w:val="none" w:sz="0" w:space="0" w:color="auto"/>
                <w:right w:val="none" w:sz="0" w:space="0" w:color="auto"/>
              </w:divBdr>
            </w:div>
            <w:div w:id="1813906347">
              <w:marLeft w:val="0"/>
              <w:marRight w:val="0"/>
              <w:marTop w:val="0"/>
              <w:marBottom w:val="0"/>
              <w:divBdr>
                <w:top w:val="none" w:sz="0" w:space="0" w:color="auto"/>
                <w:left w:val="none" w:sz="0" w:space="0" w:color="auto"/>
                <w:bottom w:val="none" w:sz="0" w:space="0" w:color="auto"/>
                <w:right w:val="none" w:sz="0" w:space="0" w:color="auto"/>
              </w:divBdr>
            </w:div>
            <w:div w:id="857736233">
              <w:marLeft w:val="0"/>
              <w:marRight w:val="0"/>
              <w:marTop w:val="0"/>
              <w:marBottom w:val="0"/>
              <w:divBdr>
                <w:top w:val="none" w:sz="0" w:space="0" w:color="auto"/>
                <w:left w:val="none" w:sz="0" w:space="0" w:color="auto"/>
                <w:bottom w:val="none" w:sz="0" w:space="0" w:color="auto"/>
                <w:right w:val="none" w:sz="0" w:space="0" w:color="auto"/>
              </w:divBdr>
            </w:div>
            <w:div w:id="428745135">
              <w:marLeft w:val="0"/>
              <w:marRight w:val="0"/>
              <w:marTop w:val="0"/>
              <w:marBottom w:val="0"/>
              <w:divBdr>
                <w:top w:val="none" w:sz="0" w:space="0" w:color="auto"/>
                <w:left w:val="none" w:sz="0" w:space="0" w:color="auto"/>
                <w:bottom w:val="none" w:sz="0" w:space="0" w:color="auto"/>
                <w:right w:val="none" w:sz="0" w:space="0" w:color="auto"/>
              </w:divBdr>
            </w:div>
            <w:div w:id="1237786988">
              <w:marLeft w:val="0"/>
              <w:marRight w:val="0"/>
              <w:marTop w:val="0"/>
              <w:marBottom w:val="0"/>
              <w:divBdr>
                <w:top w:val="none" w:sz="0" w:space="0" w:color="auto"/>
                <w:left w:val="none" w:sz="0" w:space="0" w:color="auto"/>
                <w:bottom w:val="none" w:sz="0" w:space="0" w:color="auto"/>
                <w:right w:val="none" w:sz="0" w:space="0" w:color="auto"/>
              </w:divBdr>
            </w:div>
            <w:div w:id="1208378141">
              <w:marLeft w:val="0"/>
              <w:marRight w:val="0"/>
              <w:marTop w:val="0"/>
              <w:marBottom w:val="0"/>
              <w:divBdr>
                <w:top w:val="none" w:sz="0" w:space="0" w:color="auto"/>
                <w:left w:val="none" w:sz="0" w:space="0" w:color="auto"/>
                <w:bottom w:val="none" w:sz="0" w:space="0" w:color="auto"/>
                <w:right w:val="none" w:sz="0" w:space="0" w:color="auto"/>
              </w:divBdr>
            </w:div>
            <w:div w:id="2139253029">
              <w:marLeft w:val="0"/>
              <w:marRight w:val="0"/>
              <w:marTop w:val="0"/>
              <w:marBottom w:val="0"/>
              <w:divBdr>
                <w:top w:val="none" w:sz="0" w:space="0" w:color="auto"/>
                <w:left w:val="none" w:sz="0" w:space="0" w:color="auto"/>
                <w:bottom w:val="none" w:sz="0" w:space="0" w:color="auto"/>
                <w:right w:val="none" w:sz="0" w:space="0" w:color="auto"/>
              </w:divBdr>
            </w:div>
            <w:div w:id="1606501105">
              <w:marLeft w:val="0"/>
              <w:marRight w:val="0"/>
              <w:marTop w:val="0"/>
              <w:marBottom w:val="0"/>
              <w:divBdr>
                <w:top w:val="none" w:sz="0" w:space="0" w:color="auto"/>
                <w:left w:val="none" w:sz="0" w:space="0" w:color="auto"/>
                <w:bottom w:val="none" w:sz="0" w:space="0" w:color="auto"/>
                <w:right w:val="none" w:sz="0" w:space="0" w:color="auto"/>
              </w:divBdr>
            </w:div>
            <w:div w:id="1055280156">
              <w:marLeft w:val="0"/>
              <w:marRight w:val="0"/>
              <w:marTop w:val="0"/>
              <w:marBottom w:val="0"/>
              <w:divBdr>
                <w:top w:val="none" w:sz="0" w:space="0" w:color="auto"/>
                <w:left w:val="none" w:sz="0" w:space="0" w:color="auto"/>
                <w:bottom w:val="none" w:sz="0" w:space="0" w:color="auto"/>
                <w:right w:val="none" w:sz="0" w:space="0" w:color="auto"/>
              </w:divBdr>
            </w:div>
            <w:div w:id="1515880391">
              <w:marLeft w:val="0"/>
              <w:marRight w:val="0"/>
              <w:marTop w:val="0"/>
              <w:marBottom w:val="0"/>
              <w:divBdr>
                <w:top w:val="none" w:sz="0" w:space="0" w:color="auto"/>
                <w:left w:val="none" w:sz="0" w:space="0" w:color="auto"/>
                <w:bottom w:val="none" w:sz="0" w:space="0" w:color="auto"/>
                <w:right w:val="none" w:sz="0" w:space="0" w:color="auto"/>
              </w:divBdr>
            </w:div>
            <w:div w:id="625623733">
              <w:marLeft w:val="0"/>
              <w:marRight w:val="0"/>
              <w:marTop w:val="0"/>
              <w:marBottom w:val="0"/>
              <w:divBdr>
                <w:top w:val="none" w:sz="0" w:space="0" w:color="auto"/>
                <w:left w:val="none" w:sz="0" w:space="0" w:color="auto"/>
                <w:bottom w:val="none" w:sz="0" w:space="0" w:color="auto"/>
                <w:right w:val="none" w:sz="0" w:space="0" w:color="auto"/>
              </w:divBdr>
            </w:div>
            <w:div w:id="658579337">
              <w:marLeft w:val="0"/>
              <w:marRight w:val="0"/>
              <w:marTop w:val="0"/>
              <w:marBottom w:val="0"/>
              <w:divBdr>
                <w:top w:val="none" w:sz="0" w:space="0" w:color="auto"/>
                <w:left w:val="none" w:sz="0" w:space="0" w:color="auto"/>
                <w:bottom w:val="none" w:sz="0" w:space="0" w:color="auto"/>
                <w:right w:val="none" w:sz="0" w:space="0" w:color="auto"/>
              </w:divBdr>
            </w:div>
            <w:div w:id="1844398289">
              <w:marLeft w:val="0"/>
              <w:marRight w:val="0"/>
              <w:marTop w:val="0"/>
              <w:marBottom w:val="0"/>
              <w:divBdr>
                <w:top w:val="none" w:sz="0" w:space="0" w:color="auto"/>
                <w:left w:val="none" w:sz="0" w:space="0" w:color="auto"/>
                <w:bottom w:val="none" w:sz="0" w:space="0" w:color="auto"/>
                <w:right w:val="none" w:sz="0" w:space="0" w:color="auto"/>
              </w:divBdr>
            </w:div>
            <w:div w:id="216018546">
              <w:marLeft w:val="0"/>
              <w:marRight w:val="0"/>
              <w:marTop w:val="0"/>
              <w:marBottom w:val="0"/>
              <w:divBdr>
                <w:top w:val="none" w:sz="0" w:space="0" w:color="auto"/>
                <w:left w:val="none" w:sz="0" w:space="0" w:color="auto"/>
                <w:bottom w:val="none" w:sz="0" w:space="0" w:color="auto"/>
                <w:right w:val="none" w:sz="0" w:space="0" w:color="auto"/>
              </w:divBdr>
            </w:div>
            <w:div w:id="1311442900">
              <w:marLeft w:val="0"/>
              <w:marRight w:val="0"/>
              <w:marTop w:val="0"/>
              <w:marBottom w:val="0"/>
              <w:divBdr>
                <w:top w:val="none" w:sz="0" w:space="0" w:color="auto"/>
                <w:left w:val="none" w:sz="0" w:space="0" w:color="auto"/>
                <w:bottom w:val="none" w:sz="0" w:space="0" w:color="auto"/>
                <w:right w:val="none" w:sz="0" w:space="0" w:color="auto"/>
              </w:divBdr>
            </w:div>
            <w:div w:id="1237672391">
              <w:marLeft w:val="0"/>
              <w:marRight w:val="0"/>
              <w:marTop w:val="0"/>
              <w:marBottom w:val="0"/>
              <w:divBdr>
                <w:top w:val="none" w:sz="0" w:space="0" w:color="auto"/>
                <w:left w:val="none" w:sz="0" w:space="0" w:color="auto"/>
                <w:bottom w:val="none" w:sz="0" w:space="0" w:color="auto"/>
                <w:right w:val="none" w:sz="0" w:space="0" w:color="auto"/>
              </w:divBdr>
            </w:div>
            <w:div w:id="1058086265">
              <w:marLeft w:val="0"/>
              <w:marRight w:val="0"/>
              <w:marTop w:val="0"/>
              <w:marBottom w:val="0"/>
              <w:divBdr>
                <w:top w:val="none" w:sz="0" w:space="0" w:color="auto"/>
                <w:left w:val="none" w:sz="0" w:space="0" w:color="auto"/>
                <w:bottom w:val="none" w:sz="0" w:space="0" w:color="auto"/>
                <w:right w:val="none" w:sz="0" w:space="0" w:color="auto"/>
              </w:divBdr>
            </w:div>
            <w:div w:id="751001353">
              <w:marLeft w:val="0"/>
              <w:marRight w:val="0"/>
              <w:marTop w:val="0"/>
              <w:marBottom w:val="0"/>
              <w:divBdr>
                <w:top w:val="none" w:sz="0" w:space="0" w:color="auto"/>
                <w:left w:val="none" w:sz="0" w:space="0" w:color="auto"/>
                <w:bottom w:val="none" w:sz="0" w:space="0" w:color="auto"/>
                <w:right w:val="none" w:sz="0" w:space="0" w:color="auto"/>
              </w:divBdr>
            </w:div>
            <w:div w:id="1866138999">
              <w:marLeft w:val="0"/>
              <w:marRight w:val="0"/>
              <w:marTop w:val="0"/>
              <w:marBottom w:val="0"/>
              <w:divBdr>
                <w:top w:val="none" w:sz="0" w:space="0" w:color="auto"/>
                <w:left w:val="none" w:sz="0" w:space="0" w:color="auto"/>
                <w:bottom w:val="none" w:sz="0" w:space="0" w:color="auto"/>
                <w:right w:val="none" w:sz="0" w:space="0" w:color="auto"/>
              </w:divBdr>
            </w:div>
            <w:div w:id="947587657">
              <w:marLeft w:val="0"/>
              <w:marRight w:val="0"/>
              <w:marTop w:val="0"/>
              <w:marBottom w:val="0"/>
              <w:divBdr>
                <w:top w:val="none" w:sz="0" w:space="0" w:color="auto"/>
                <w:left w:val="none" w:sz="0" w:space="0" w:color="auto"/>
                <w:bottom w:val="none" w:sz="0" w:space="0" w:color="auto"/>
                <w:right w:val="none" w:sz="0" w:space="0" w:color="auto"/>
              </w:divBdr>
            </w:div>
            <w:div w:id="414399959">
              <w:marLeft w:val="0"/>
              <w:marRight w:val="0"/>
              <w:marTop w:val="0"/>
              <w:marBottom w:val="0"/>
              <w:divBdr>
                <w:top w:val="none" w:sz="0" w:space="0" w:color="auto"/>
                <w:left w:val="none" w:sz="0" w:space="0" w:color="auto"/>
                <w:bottom w:val="none" w:sz="0" w:space="0" w:color="auto"/>
                <w:right w:val="none" w:sz="0" w:space="0" w:color="auto"/>
              </w:divBdr>
            </w:div>
            <w:div w:id="120073904">
              <w:marLeft w:val="0"/>
              <w:marRight w:val="0"/>
              <w:marTop w:val="0"/>
              <w:marBottom w:val="0"/>
              <w:divBdr>
                <w:top w:val="none" w:sz="0" w:space="0" w:color="auto"/>
                <w:left w:val="none" w:sz="0" w:space="0" w:color="auto"/>
                <w:bottom w:val="none" w:sz="0" w:space="0" w:color="auto"/>
                <w:right w:val="none" w:sz="0" w:space="0" w:color="auto"/>
              </w:divBdr>
            </w:div>
            <w:div w:id="986206648">
              <w:marLeft w:val="0"/>
              <w:marRight w:val="0"/>
              <w:marTop w:val="0"/>
              <w:marBottom w:val="0"/>
              <w:divBdr>
                <w:top w:val="none" w:sz="0" w:space="0" w:color="auto"/>
                <w:left w:val="none" w:sz="0" w:space="0" w:color="auto"/>
                <w:bottom w:val="none" w:sz="0" w:space="0" w:color="auto"/>
                <w:right w:val="none" w:sz="0" w:space="0" w:color="auto"/>
              </w:divBdr>
            </w:div>
            <w:div w:id="330529867">
              <w:marLeft w:val="0"/>
              <w:marRight w:val="0"/>
              <w:marTop w:val="0"/>
              <w:marBottom w:val="0"/>
              <w:divBdr>
                <w:top w:val="none" w:sz="0" w:space="0" w:color="auto"/>
                <w:left w:val="none" w:sz="0" w:space="0" w:color="auto"/>
                <w:bottom w:val="none" w:sz="0" w:space="0" w:color="auto"/>
                <w:right w:val="none" w:sz="0" w:space="0" w:color="auto"/>
              </w:divBdr>
            </w:div>
            <w:div w:id="1767538590">
              <w:marLeft w:val="0"/>
              <w:marRight w:val="0"/>
              <w:marTop w:val="0"/>
              <w:marBottom w:val="0"/>
              <w:divBdr>
                <w:top w:val="none" w:sz="0" w:space="0" w:color="auto"/>
                <w:left w:val="none" w:sz="0" w:space="0" w:color="auto"/>
                <w:bottom w:val="none" w:sz="0" w:space="0" w:color="auto"/>
                <w:right w:val="none" w:sz="0" w:space="0" w:color="auto"/>
              </w:divBdr>
            </w:div>
            <w:div w:id="245043319">
              <w:marLeft w:val="0"/>
              <w:marRight w:val="0"/>
              <w:marTop w:val="0"/>
              <w:marBottom w:val="0"/>
              <w:divBdr>
                <w:top w:val="none" w:sz="0" w:space="0" w:color="auto"/>
                <w:left w:val="none" w:sz="0" w:space="0" w:color="auto"/>
                <w:bottom w:val="none" w:sz="0" w:space="0" w:color="auto"/>
                <w:right w:val="none" w:sz="0" w:space="0" w:color="auto"/>
              </w:divBdr>
            </w:div>
            <w:div w:id="988747215">
              <w:marLeft w:val="0"/>
              <w:marRight w:val="0"/>
              <w:marTop w:val="0"/>
              <w:marBottom w:val="0"/>
              <w:divBdr>
                <w:top w:val="none" w:sz="0" w:space="0" w:color="auto"/>
                <w:left w:val="none" w:sz="0" w:space="0" w:color="auto"/>
                <w:bottom w:val="none" w:sz="0" w:space="0" w:color="auto"/>
                <w:right w:val="none" w:sz="0" w:space="0" w:color="auto"/>
              </w:divBdr>
            </w:div>
            <w:div w:id="1126003967">
              <w:marLeft w:val="0"/>
              <w:marRight w:val="0"/>
              <w:marTop w:val="0"/>
              <w:marBottom w:val="0"/>
              <w:divBdr>
                <w:top w:val="none" w:sz="0" w:space="0" w:color="auto"/>
                <w:left w:val="none" w:sz="0" w:space="0" w:color="auto"/>
                <w:bottom w:val="none" w:sz="0" w:space="0" w:color="auto"/>
                <w:right w:val="none" w:sz="0" w:space="0" w:color="auto"/>
              </w:divBdr>
            </w:div>
            <w:div w:id="328946878">
              <w:marLeft w:val="0"/>
              <w:marRight w:val="0"/>
              <w:marTop w:val="0"/>
              <w:marBottom w:val="0"/>
              <w:divBdr>
                <w:top w:val="none" w:sz="0" w:space="0" w:color="auto"/>
                <w:left w:val="none" w:sz="0" w:space="0" w:color="auto"/>
                <w:bottom w:val="none" w:sz="0" w:space="0" w:color="auto"/>
                <w:right w:val="none" w:sz="0" w:space="0" w:color="auto"/>
              </w:divBdr>
            </w:div>
            <w:div w:id="560480812">
              <w:marLeft w:val="0"/>
              <w:marRight w:val="0"/>
              <w:marTop w:val="0"/>
              <w:marBottom w:val="0"/>
              <w:divBdr>
                <w:top w:val="none" w:sz="0" w:space="0" w:color="auto"/>
                <w:left w:val="none" w:sz="0" w:space="0" w:color="auto"/>
                <w:bottom w:val="none" w:sz="0" w:space="0" w:color="auto"/>
                <w:right w:val="none" w:sz="0" w:space="0" w:color="auto"/>
              </w:divBdr>
            </w:div>
            <w:div w:id="703991071">
              <w:marLeft w:val="0"/>
              <w:marRight w:val="0"/>
              <w:marTop w:val="0"/>
              <w:marBottom w:val="0"/>
              <w:divBdr>
                <w:top w:val="none" w:sz="0" w:space="0" w:color="auto"/>
                <w:left w:val="none" w:sz="0" w:space="0" w:color="auto"/>
                <w:bottom w:val="none" w:sz="0" w:space="0" w:color="auto"/>
                <w:right w:val="none" w:sz="0" w:space="0" w:color="auto"/>
              </w:divBdr>
            </w:div>
            <w:div w:id="1520394157">
              <w:marLeft w:val="0"/>
              <w:marRight w:val="0"/>
              <w:marTop w:val="0"/>
              <w:marBottom w:val="0"/>
              <w:divBdr>
                <w:top w:val="none" w:sz="0" w:space="0" w:color="auto"/>
                <w:left w:val="none" w:sz="0" w:space="0" w:color="auto"/>
                <w:bottom w:val="none" w:sz="0" w:space="0" w:color="auto"/>
                <w:right w:val="none" w:sz="0" w:space="0" w:color="auto"/>
              </w:divBdr>
            </w:div>
            <w:div w:id="218128523">
              <w:marLeft w:val="0"/>
              <w:marRight w:val="0"/>
              <w:marTop w:val="0"/>
              <w:marBottom w:val="0"/>
              <w:divBdr>
                <w:top w:val="none" w:sz="0" w:space="0" w:color="auto"/>
                <w:left w:val="none" w:sz="0" w:space="0" w:color="auto"/>
                <w:bottom w:val="none" w:sz="0" w:space="0" w:color="auto"/>
                <w:right w:val="none" w:sz="0" w:space="0" w:color="auto"/>
              </w:divBdr>
            </w:div>
            <w:div w:id="1553540664">
              <w:marLeft w:val="0"/>
              <w:marRight w:val="0"/>
              <w:marTop w:val="0"/>
              <w:marBottom w:val="0"/>
              <w:divBdr>
                <w:top w:val="none" w:sz="0" w:space="0" w:color="auto"/>
                <w:left w:val="none" w:sz="0" w:space="0" w:color="auto"/>
                <w:bottom w:val="none" w:sz="0" w:space="0" w:color="auto"/>
                <w:right w:val="none" w:sz="0" w:space="0" w:color="auto"/>
              </w:divBdr>
            </w:div>
            <w:div w:id="948774930">
              <w:marLeft w:val="0"/>
              <w:marRight w:val="0"/>
              <w:marTop w:val="0"/>
              <w:marBottom w:val="0"/>
              <w:divBdr>
                <w:top w:val="none" w:sz="0" w:space="0" w:color="auto"/>
                <w:left w:val="none" w:sz="0" w:space="0" w:color="auto"/>
                <w:bottom w:val="none" w:sz="0" w:space="0" w:color="auto"/>
                <w:right w:val="none" w:sz="0" w:space="0" w:color="auto"/>
              </w:divBdr>
            </w:div>
            <w:div w:id="1441216233">
              <w:marLeft w:val="0"/>
              <w:marRight w:val="0"/>
              <w:marTop w:val="0"/>
              <w:marBottom w:val="0"/>
              <w:divBdr>
                <w:top w:val="none" w:sz="0" w:space="0" w:color="auto"/>
                <w:left w:val="none" w:sz="0" w:space="0" w:color="auto"/>
                <w:bottom w:val="none" w:sz="0" w:space="0" w:color="auto"/>
                <w:right w:val="none" w:sz="0" w:space="0" w:color="auto"/>
              </w:divBdr>
            </w:div>
            <w:div w:id="827988095">
              <w:marLeft w:val="0"/>
              <w:marRight w:val="0"/>
              <w:marTop w:val="0"/>
              <w:marBottom w:val="0"/>
              <w:divBdr>
                <w:top w:val="none" w:sz="0" w:space="0" w:color="auto"/>
                <w:left w:val="none" w:sz="0" w:space="0" w:color="auto"/>
                <w:bottom w:val="none" w:sz="0" w:space="0" w:color="auto"/>
                <w:right w:val="none" w:sz="0" w:space="0" w:color="auto"/>
              </w:divBdr>
            </w:div>
            <w:div w:id="1581257068">
              <w:marLeft w:val="0"/>
              <w:marRight w:val="0"/>
              <w:marTop w:val="0"/>
              <w:marBottom w:val="0"/>
              <w:divBdr>
                <w:top w:val="none" w:sz="0" w:space="0" w:color="auto"/>
                <w:left w:val="none" w:sz="0" w:space="0" w:color="auto"/>
                <w:bottom w:val="none" w:sz="0" w:space="0" w:color="auto"/>
                <w:right w:val="none" w:sz="0" w:space="0" w:color="auto"/>
              </w:divBdr>
            </w:div>
            <w:div w:id="1671518611">
              <w:marLeft w:val="0"/>
              <w:marRight w:val="0"/>
              <w:marTop w:val="0"/>
              <w:marBottom w:val="0"/>
              <w:divBdr>
                <w:top w:val="none" w:sz="0" w:space="0" w:color="auto"/>
                <w:left w:val="none" w:sz="0" w:space="0" w:color="auto"/>
                <w:bottom w:val="none" w:sz="0" w:space="0" w:color="auto"/>
                <w:right w:val="none" w:sz="0" w:space="0" w:color="auto"/>
              </w:divBdr>
            </w:div>
            <w:div w:id="139809390">
              <w:marLeft w:val="0"/>
              <w:marRight w:val="0"/>
              <w:marTop w:val="0"/>
              <w:marBottom w:val="0"/>
              <w:divBdr>
                <w:top w:val="none" w:sz="0" w:space="0" w:color="auto"/>
                <w:left w:val="none" w:sz="0" w:space="0" w:color="auto"/>
                <w:bottom w:val="none" w:sz="0" w:space="0" w:color="auto"/>
                <w:right w:val="none" w:sz="0" w:space="0" w:color="auto"/>
              </w:divBdr>
            </w:div>
            <w:div w:id="1550216480">
              <w:marLeft w:val="0"/>
              <w:marRight w:val="0"/>
              <w:marTop w:val="0"/>
              <w:marBottom w:val="0"/>
              <w:divBdr>
                <w:top w:val="none" w:sz="0" w:space="0" w:color="auto"/>
                <w:left w:val="none" w:sz="0" w:space="0" w:color="auto"/>
                <w:bottom w:val="none" w:sz="0" w:space="0" w:color="auto"/>
                <w:right w:val="none" w:sz="0" w:space="0" w:color="auto"/>
              </w:divBdr>
            </w:div>
            <w:div w:id="369568975">
              <w:marLeft w:val="0"/>
              <w:marRight w:val="0"/>
              <w:marTop w:val="0"/>
              <w:marBottom w:val="0"/>
              <w:divBdr>
                <w:top w:val="none" w:sz="0" w:space="0" w:color="auto"/>
                <w:left w:val="none" w:sz="0" w:space="0" w:color="auto"/>
                <w:bottom w:val="none" w:sz="0" w:space="0" w:color="auto"/>
                <w:right w:val="none" w:sz="0" w:space="0" w:color="auto"/>
              </w:divBdr>
            </w:div>
            <w:div w:id="325090277">
              <w:marLeft w:val="0"/>
              <w:marRight w:val="0"/>
              <w:marTop w:val="0"/>
              <w:marBottom w:val="0"/>
              <w:divBdr>
                <w:top w:val="none" w:sz="0" w:space="0" w:color="auto"/>
                <w:left w:val="none" w:sz="0" w:space="0" w:color="auto"/>
                <w:bottom w:val="none" w:sz="0" w:space="0" w:color="auto"/>
                <w:right w:val="none" w:sz="0" w:space="0" w:color="auto"/>
              </w:divBdr>
            </w:div>
            <w:div w:id="563759047">
              <w:marLeft w:val="0"/>
              <w:marRight w:val="0"/>
              <w:marTop w:val="0"/>
              <w:marBottom w:val="0"/>
              <w:divBdr>
                <w:top w:val="none" w:sz="0" w:space="0" w:color="auto"/>
                <w:left w:val="none" w:sz="0" w:space="0" w:color="auto"/>
                <w:bottom w:val="none" w:sz="0" w:space="0" w:color="auto"/>
                <w:right w:val="none" w:sz="0" w:space="0" w:color="auto"/>
              </w:divBdr>
            </w:div>
            <w:div w:id="1149632996">
              <w:marLeft w:val="0"/>
              <w:marRight w:val="0"/>
              <w:marTop w:val="0"/>
              <w:marBottom w:val="0"/>
              <w:divBdr>
                <w:top w:val="none" w:sz="0" w:space="0" w:color="auto"/>
                <w:left w:val="none" w:sz="0" w:space="0" w:color="auto"/>
                <w:bottom w:val="none" w:sz="0" w:space="0" w:color="auto"/>
                <w:right w:val="none" w:sz="0" w:space="0" w:color="auto"/>
              </w:divBdr>
            </w:div>
            <w:div w:id="88084039">
              <w:marLeft w:val="0"/>
              <w:marRight w:val="0"/>
              <w:marTop w:val="0"/>
              <w:marBottom w:val="0"/>
              <w:divBdr>
                <w:top w:val="none" w:sz="0" w:space="0" w:color="auto"/>
                <w:left w:val="none" w:sz="0" w:space="0" w:color="auto"/>
                <w:bottom w:val="none" w:sz="0" w:space="0" w:color="auto"/>
                <w:right w:val="none" w:sz="0" w:space="0" w:color="auto"/>
              </w:divBdr>
            </w:div>
            <w:div w:id="888373245">
              <w:marLeft w:val="0"/>
              <w:marRight w:val="0"/>
              <w:marTop w:val="0"/>
              <w:marBottom w:val="0"/>
              <w:divBdr>
                <w:top w:val="none" w:sz="0" w:space="0" w:color="auto"/>
                <w:left w:val="none" w:sz="0" w:space="0" w:color="auto"/>
                <w:bottom w:val="none" w:sz="0" w:space="0" w:color="auto"/>
                <w:right w:val="none" w:sz="0" w:space="0" w:color="auto"/>
              </w:divBdr>
            </w:div>
            <w:div w:id="1143889955">
              <w:marLeft w:val="0"/>
              <w:marRight w:val="0"/>
              <w:marTop w:val="0"/>
              <w:marBottom w:val="0"/>
              <w:divBdr>
                <w:top w:val="none" w:sz="0" w:space="0" w:color="auto"/>
                <w:left w:val="none" w:sz="0" w:space="0" w:color="auto"/>
                <w:bottom w:val="none" w:sz="0" w:space="0" w:color="auto"/>
                <w:right w:val="none" w:sz="0" w:space="0" w:color="auto"/>
              </w:divBdr>
            </w:div>
            <w:div w:id="1428500659">
              <w:marLeft w:val="0"/>
              <w:marRight w:val="0"/>
              <w:marTop w:val="0"/>
              <w:marBottom w:val="0"/>
              <w:divBdr>
                <w:top w:val="none" w:sz="0" w:space="0" w:color="auto"/>
                <w:left w:val="none" w:sz="0" w:space="0" w:color="auto"/>
                <w:bottom w:val="none" w:sz="0" w:space="0" w:color="auto"/>
                <w:right w:val="none" w:sz="0" w:space="0" w:color="auto"/>
              </w:divBdr>
            </w:div>
            <w:div w:id="1502889404">
              <w:marLeft w:val="0"/>
              <w:marRight w:val="0"/>
              <w:marTop w:val="0"/>
              <w:marBottom w:val="0"/>
              <w:divBdr>
                <w:top w:val="none" w:sz="0" w:space="0" w:color="auto"/>
                <w:left w:val="none" w:sz="0" w:space="0" w:color="auto"/>
                <w:bottom w:val="none" w:sz="0" w:space="0" w:color="auto"/>
                <w:right w:val="none" w:sz="0" w:space="0" w:color="auto"/>
              </w:divBdr>
            </w:div>
            <w:div w:id="1828742021">
              <w:marLeft w:val="0"/>
              <w:marRight w:val="0"/>
              <w:marTop w:val="0"/>
              <w:marBottom w:val="0"/>
              <w:divBdr>
                <w:top w:val="none" w:sz="0" w:space="0" w:color="auto"/>
                <w:left w:val="none" w:sz="0" w:space="0" w:color="auto"/>
                <w:bottom w:val="none" w:sz="0" w:space="0" w:color="auto"/>
                <w:right w:val="none" w:sz="0" w:space="0" w:color="auto"/>
              </w:divBdr>
            </w:div>
            <w:div w:id="176693941">
              <w:marLeft w:val="0"/>
              <w:marRight w:val="0"/>
              <w:marTop w:val="0"/>
              <w:marBottom w:val="0"/>
              <w:divBdr>
                <w:top w:val="none" w:sz="0" w:space="0" w:color="auto"/>
                <w:left w:val="none" w:sz="0" w:space="0" w:color="auto"/>
                <w:bottom w:val="none" w:sz="0" w:space="0" w:color="auto"/>
                <w:right w:val="none" w:sz="0" w:space="0" w:color="auto"/>
              </w:divBdr>
            </w:div>
            <w:div w:id="433867170">
              <w:marLeft w:val="0"/>
              <w:marRight w:val="0"/>
              <w:marTop w:val="0"/>
              <w:marBottom w:val="0"/>
              <w:divBdr>
                <w:top w:val="none" w:sz="0" w:space="0" w:color="auto"/>
                <w:left w:val="none" w:sz="0" w:space="0" w:color="auto"/>
                <w:bottom w:val="none" w:sz="0" w:space="0" w:color="auto"/>
                <w:right w:val="none" w:sz="0" w:space="0" w:color="auto"/>
              </w:divBdr>
            </w:div>
            <w:div w:id="1829636340">
              <w:marLeft w:val="0"/>
              <w:marRight w:val="0"/>
              <w:marTop w:val="0"/>
              <w:marBottom w:val="0"/>
              <w:divBdr>
                <w:top w:val="none" w:sz="0" w:space="0" w:color="auto"/>
                <w:left w:val="none" w:sz="0" w:space="0" w:color="auto"/>
                <w:bottom w:val="none" w:sz="0" w:space="0" w:color="auto"/>
                <w:right w:val="none" w:sz="0" w:space="0" w:color="auto"/>
              </w:divBdr>
            </w:div>
            <w:div w:id="156000751">
              <w:marLeft w:val="0"/>
              <w:marRight w:val="0"/>
              <w:marTop w:val="0"/>
              <w:marBottom w:val="0"/>
              <w:divBdr>
                <w:top w:val="none" w:sz="0" w:space="0" w:color="auto"/>
                <w:left w:val="none" w:sz="0" w:space="0" w:color="auto"/>
                <w:bottom w:val="none" w:sz="0" w:space="0" w:color="auto"/>
                <w:right w:val="none" w:sz="0" w:space="0" w:color="auto"/>
              </w:divBdr>
            </w:div>
            <w:div w:id="765805429">
              <w:marLeft w:val="0"/>
              <w:marRight w:val="0"/>
              <w:marTop w:val="0"/>
              <w:marBottom w:val="0"/>
              <w:divBdr>
                <w:top w:val="none" w:sz="0" w:space="0" w:color="auto"/>
                <w:left w:val="none" w:sz="0" w:space="0" w:color="auto"/>
                <w:bottom w:val="none" w:sz="0" w:space="0" w:color="auto"/>
                <w:right w:val="none" w:sz="0" w:space="0" w:color="auto"/>
              </w:divBdr>
            </w:div>
            <w:div w:id="2028291623">
              <w:marLeft w:val="0"/>
              <w:marRight w:val="0"/>
              <w:marTop w:val="0"/>
              <w:marBottom w:val="0"/>
              <w:divBdr>
                <w:top w:val="none" w:sz="0" w:space="0" w:color="auto"/>
                <w:left w:val="none" w:sz="0" w:space="0" w:color="auto"/>
                <w:bottom w:val="none" w:sz="0" w:space="0" w:color="auto"/>
                <w:right w:val="none" w:sz="0" w:space="0" w:color="auto"/>
              </w:divBdr>
            </w:div>
            <w:div w:id="1435057942">
              <w:marLeft w:val="0"/>
              <w:marRight w:val="0"/>
              <w:marTop w:val="0"/>
              <w:marBottom w:val="0"/>
              <w:divBdr>
                <w:top w:val="none" w:sz="0" w:space="0" w:color="auto"/>
                <w:left w:val="none" w:sz="0" w:space="0" w:color="auto"/>
                <w:bottom w:val="none" w:sz="0" w:space="0" w:color="auto"/>
                <w:right w:val="none" w:sz="0" w:space="0" w:color="auto"/>
              </w:divBdr>
            </w:div>
            <w:div w:id="1498643698">
              <w:marLeft w:val="0"/>
              <w:marRight w:val="0"/>
              <w:marTop w:val="0"/>
              <w:marBottom w:val="0"/>
              <w:divBdr>
                <w:top w:val="none" w:sz="0" w:space="0" w:color="auto"/>
                <w:left w:val="none" w:sz="0" w:space="0" w:color="auto"/>
                <w:bottom w:val="none" w:sz="0" w:space="0" w:color="auto"/>
                <w:right w:val="none" w:sz="0" w:space="0" w:color="auto"/>
              </w:divBdr>
            </w:div>
            <w:div w:id="275213046">
              <w:marLeft w:val="0"/>
              <w:marRight w:val="0"/>
              <w:marTop w:val="0"/>
              <w:marBottom w:val="0"/>
              <w:divBdr>
                <w:top w:val="none" w:sz="0" w:space="0" w:color="auto"/>
                <w:left w:val="none" w:sz="0" w:space="0" w:color="auto"/>
                <w:bottom w:val="none" w:sz="0" w:space="0" w:color="auto"/>
                <w:right w:val="none" w:sz="0" w:space="0" w:color="auto"/>
              </w:divBdr>
            </w:div>
            <w:div w:id="184369764">
              <w:marLeft w:val="0"/>
              <w:marRight w:val="0"/>
              <w:marTop w:val="0"/>
              <w:marBottom w:val="0"/>
              <w:divBdr>
                <w:top w:val="none" w:sz="0" w:space="0" w:color="auto"/>
                <w:left w:val="none" w:sz="0" w:space="0" w:color="auto"/>
                <w:bottom w:val="none" w:sz="0" w:space="0" w:color="auto"/>
                <w:right w:val="none" w:sz="0" w:space="0" w:color="auto"/>
              </w:divBdr>
            </w:div>
            <w:div w:id="505363801">
              <w:marLeft w:val="0"/>
              <w:marRight w:val="0"/>
              <w:marTop w:val="0"/>
              <w:marBottom w:val="0"/>
              <w:divBdr>
                <w:top w:val="none" w:sz="0" w:space="0" w:color="auto"/>
                <w:left w:val="none" w:sz="0" w:space="0" w:color="auto"/>
                <w:bottom w:val="none" w:sz="0" w:space="0" w:color="auto"/>
                <w:right w:val="none" w:sz="0" w:space="0" w:color="auto"/>
              </w:divBdr>
            </w:div>
            <w:div w:id="123932693">
              <w:marLeft w:val="0"/>
              <w:marRight w:val="0"/>
              <w:marTop w:val="0"/>
              <w:marBottom w:val="0"/>
              <w:divBdr>
                <w:top w:val="none" w:sz="0" w:space="0" w:color="auto"/>
                <w:left w:val="none" w:sz="0" w:space="0" w:color="auto"/>
                <w:bottom w:val="none" w:sz="0" w:space="0" w:color="auto"/>
                <w:right w:val="none" w:sz="0" w:space="0" w:color="auto"/>
              </w:divBdr>
            </w:div>
            <w:div w:id="344332842">
              <w:marLeft w:val="0"/>
              <w:marRight w:val="0"/>
              <w:marTop w:val="0"/>
              <w:marBottom w:val="0"/>
              <w:divBdr>
                <w:top w:val="none" w:sz="0" w:space="0" w:color="auto"/>
                <w:left w:val="none" w:sz="0" w:space="0" w:color="auto"/>
                <w:bottom w:val="none" w:sz="0" w:space="0" w:color="auto"/>
                <w:right w:val="none" w:sz="0" w:space="0" w:color="auto"/>
              </w:divBdr>
            </w:div>
            <w:div w:id="1564753375">
              <w:marLeft w:val="0"/>
              <w:marRight w:val="0"/>
              <w:marTop w:val="0"/>
              <w:marBottom w:val="0"/>
              <w:divBdr>
                <w:top w:val="none" w:sz="0" w:space="0" w:color="auto"/>
                <w:left w:val="none" w:sz="0" w:space="0" w:color="auto"/>
                <w:bottom w:val="none" w:sz="0" w:space="0" w:color="auto"/>
                <w:right w:val="none" w:sz="0" w:space="0" w:color="auto"/>
              </w:divBdr>
            </w:div>
            <w:div w:id="692995405">
              <w:marLeft w:val="0"/>
              <w:marRight w:val="0"/>
              <w:marTop w:val="0"/>
              <w:marBottom w:val="0"/>
              <w:divBdr>
                <w:top w:val="none" w:sz="0" w:space="0" w:color="auto"/>
                <w:left w:val="none" w:sz="0" w:space="0" w:color="auto"/>
                <w:bottom w:val="none" w:sz="0" w:space="0" w:color="auto"/>
                <w:right w:val="none" w:sz="0" w:space="0" w:color="auto"/>
              </w:divBdr>
            </w:div>
            <w:div w:id="850994652">
              <w:marLeft w:val="0"/>
              <w:marRight w:val="0"/>
              <w:marTop w:val="0"/>
              <w:marBottom w:val="0"/>
              <w:divBdr>
                <w:top w:val="none" w:sz="0" w:space="0" w:color="auto"/>
                <w:left w:val="none" w:sz="0" w:space="0" w:color="auto"/>
                <w:bottom w:val="none" w:sz="0" w:space="0" w:color="auto"/>
                <w:right w:val="none" w:sz="0" w:space="0" w:color="auto"/>
              </w:divBdr>
            </w:div>
            <w:div w:id="177500553">
              <w:marLeft w:val="0"/>
              <w:marRight w:val="0"/>
              <w:marTop w:val="0"/>
              <w:marBottom w:val="0"/>
              <w:divBdr>
                <w:top w:val="none" w:sz="0" w:space="0" w:color="auto"/>
                <w:left w:val="none" w:sz="0" w:space="0" w:color="auto"/>
                <w:bottom w:val="none" w:sz="0" w:space="0" w:color="auto"/>
                <w:right w:val="none" w:sz="0" w:space="0" w:color="auto"/>
              </w:divBdr>
            </w:div>
            <w:div w:id="980814050">
              <w:marLeft w:val="0"/>
              <w:marRight w:val="0"/>
              <w:marTop w:val="0"/>
              <w:marBottom w:val="0"/>
              <w:divBdr>
                <w:top w:val="none" w:sz="0" w:space="0" w:color="auto"/>
                <w:left w:val="none" w:sz="0" w:space="0" w:color="auto"/>
                <w:bottom w:val="none" w:sz="0" w:space="0" w:color="auto"/>
                <w:right w:val="none" w:sz="0" w:space="0" w:color="auto"/>
              </w:divBdr>
            </w:div>
            <w:div w:id="1213929430">
              <w:marLeft w:val="0"/>
              <w:marRight w:val="0"/>
              <w:marTop w:val="0"/>
              <w:marBottom w:val="0"/>
              <w:divBdr>
                <w:top w:val="none" w:sz="0" w:space="0" w:color="auto"/>
                <w:left w:val="none" w:sz="0" w:space="0" w:color="auto"/>
                <w:bottom w:val="none" w:sz="0" w:space="0" w:color="auto"/>
                <w:right w:val="none" w:sz="0" w:space="0" w:color="auto"/>
              </w:divBdr>
            </w:div>
            <w:div w:id="207228936">
              <w:marLeft w:val="0"/>
              <w:marRight w:val="0"/>
              <w:marTop w:val="0"/>
              <w:marBottom w:val="0"/>
              <w:divBdr>
                <w:top w:val="none" w:sz="0" w:space="0" w:color="auto"/>
                <w:left w:val="none" w:sz="0" w:space="0" w:color="auto"/>
                <w:bottom w:val="none" w:sz="0" w:space="0" w:color="auto"/>
                <w:right w:val="none" w:sz="0" w:space="0" w:color="auto"/>
              </w:divBdr>
            </w:div>
            <w:div w:id="488907943">
              <w:marLeft w:val="0"/>
              <w:marRight w:val="0"/>
              <w:marTop w:val="0"/>
              <w:marBottom w:val="0"/>
              <w:divBdr>
                <w:top w:val="none" w:sz="0" w:space="0" w:color="auto"/>
                <w:left w:val="none" w:sz="0" w:space="0" w:color="auto"/>
                <w:bottom w:val="none" w:sz="0" w:space="0" w:color="auto"/>
                <w:right w:val="none" w:sz="0" w:space="0" w:color="auto"/>
              </w:divBdr>
            </w:div>
            <w:div w:id="729184925">
              <w:marLeft w:val="0"/>
              <w:marRight w:val="0"/>
              <w:marTop w:val="0"/>
              <w:marBottom w:val="0"/>
              <w:divBdr>
                <w:top w:val="none" w:sz="0" w:space="0" w:color="auto"/>
                <w:left w:val="none" w:sz="0" w:space="0" w:color="auto"/>
                <w:bottom w:val="none" w:sz="0" w:space="0" w:color="auto"/>
                <w:right w:val="none" w:sz="0" w:space="0" w:color="auto"/>
              </w:divBdr>
            </w:div>
            <w:div w:id="221908397">
              <w:marLeft w:val="0"/>
              <w:marRight w:val="0"/>
              <w:marTop w:val="0"/>
              <w:marBottom w:val="0"/>
              <w:divBdr>
                <w:top w:val="none" w:sz="0" w:space="0" w:color="auto"/>
                <w:left w:val="none" w:sz="0" w:space="0" w:color="auto"/>
                <w:bottom w:val="none" w:sz="0" w:space="0" w:color="auto"/>
                <w:right w:val="none" w:sz="0" w:space="0" w:color="auto"/>
              </w:divBdr>
            </w:div>
            <w:div w:id="990791533">
              <w:marLeft w:val="0"/>
              <w:marRight w:val="0"/>
              <w:marTop w:val="0"/>
              <w:marBottom w:val="0"/>
              <w:divBdr>
                <w:top w:val="none" w:sz="0" w:space="0" w:color="auto"/>
                <w:left w:val="none" w:sz="0" w:space="0" w:color="auto"/>
                <w:bottom w:val="none" w:sz="0" w:space="0" w:color="auto"/>
                <w:right w:val="none" w:sz="0" w:space="0" w:color="auto"/>
              </w:divBdr>
            </w:div>
            <w:div w:id="803959946">
              <w:marLeft w:val="0"/>
              <w:marRight w:val="0"/>
              <w:marTop w:val="0"/>
              <w:marBottom w:val="0"/>
              <w:divBdr>
                <w:top w:val="none" w:sz="0" w:space="0" w:color="auto"/>
                <w:left w:val="none" w:sz="0" w:space="0" w:color="auto"/>
                <w:bottom w:val="none" w:sz="0" w:space="0" w:color="auto"/>
                <w:right w:val="none" w:sz="0" w:space="0" w:color="auto"/>
              </w:divBdr>
            </w:div>
            <w:div w:id="2135250488">
              <w:marLeft w:val="0"/>
              <w:marRight w:val="0"/>
              <w:marTop w:val="0"/>
              <w:marBottom w:val="0"/>
              <w:divBdr>
                <w:top w:val="none" w:sz="0" w:space="0" w:color="auto"/>
                <w:left w:val="none" w:sz="0" w:space="0" w:color="auto"/>
                <w:bottom w:val="none" w:sz="0" w:space="0" w:color="auto"/>
                <w:right w:val="none" w:sz="0" w:space="0" w:color="auto"/>
              </w:divBdr>
            </w:div>
            <w:div w:id="1320309579">
              <w:marLeft w:val="0"/>
              <w:marRight w:val="0"/>
              <w:marTop w:val="0"/>
              <w:marBottom w:val="0"/>
              <w:divBdr>
                <w:top w:val="none" w:sz="0" w:space="0" w:color="auto"/>
                <w:left w:val="none" w:sz="0" w:space="0" w:color="auto"/>
                <w:bottom w:val="none" w:sz="0" w:space="0" w:color="auto"/>
                <w:right w:val="none" w:sz="0" w:space="0" w:color="auto"/>
              </w:divBdr>
            </w:div>
            <w:div w:id="161358199">
              <w:marLeft w:val="0"/>
              <w:marRight w:val="0"/>
              <w:marTop w:val="0"/>
              <w:marBottom w:val="0"/>
              <w:divBdr>
                <w:top w:val="none" w:sz="0" w:space="0" w:color="auto"/>
                <w:left w:val="none" w:sz="0" w:space="0" w:color="auto"/>
                <w:bottom w:val="none" w:sz="0" w:space="0" w:color="auto"/>
                <w:right w:val="none" w:sz="0" w:space="0" w:color="auto"/>
              </w:divBdr>
            </w:div>
            <w:div w:id="1757902383">
              <w:marLeft w:val="0"/>
              <w:marRight w:val="0"/>
              <w:marTop w:val="0"/>
              <w:marBottom w:val="0"/>
              <w:divBdr>
                <w:top w:val="none" w:sz="0" w:space="0" w:color="auto"/>
                <w:left w:val="none" w:sz="0" w:space="0" w:color="auto"/>
                <w:bottom w:val="none" w:sz="0" w:space="0" w:color="auto"/>
                <w:right w:val="none" w:sz="0" w:space="0" w:color="auto"/>
              </w:divBdr>
            </w:div>
            <w:div w:id="563569590">
              <w:marLeft w:val="0"/>
              <w:marRight w:val="0"/>
              <w:marTop w:val="0"/>
              <w:marBottom w:val="0"/>
              <w:divBdr>
                <w:top w:val="none" w:sz="0" w:space="0" w:color="auto"/>
                <w:left w:val="none" w:sz="0" w:space="0" w:color="auto"/>
                <w:bottom w:val="none" w:sz="0" w:space="0" w:color="auto"/>
                <w:right w:val="none" w:sz="0" w:space="0" w:color="auto"/>
              </w:divBdr>
            </w:div>
            <w:div w:id="1643073014">
              <w:marLeft w:val="0"/>
              <w:marRight w:val="0"/>
              <w:marTop w:val="0"/>
              <w:marBottom w:val="0"/>
              <w:divBdr>
                <w:top w:val="none" w:sz="0" w:space="0" w:color="auto"/>
                <w:left w:val="none" w:sz="0" w:space="0" w:color="auto"/>
                <w:bottom w:val="none" w:sz="0" w:space="0" w:color="auto"/>
                <w:right w:val="none" w:sz="0" w:space="0" w:color="auto"/>
              </w:divBdr>
            </w:div>
            <w:div w:id="1794056175">
              <w:marLeft w:val="0"/>
              <w:marRight w:val="0"/>
              <w:marTop w:val="0"/>
              <w:marBottom w:val="0"/>
              <w:divBdr>
                <w:top w:val="none" w:sz="0" w:space="0" w:color="auto"/>
                <w:left w:val="none" w:sz="0" w:space="0" w:color="auto"/>
                <w:bottom w:val="none" w:sz="0" w:space="0" w:color="auto"/>
                <w:right w:val="none" w:sz="0" w:space="0" w:color="auto"/>
              </w:divBdr>
            </w:div>
            <w:div w:id="875191630">
              <w:marLeft w:val="0"/>
              <w:marRight w:val="0"/>
              <w:marTop w:val="0"/>
              <w:marBottom w:val="0"/>
              <w:divBdr>
                <w:top w:val="none" w:sz="0" w:space="0" w:color="auto"/>
                <w:left w:val="none" w:sz="0" w:space="0" w:color="auto"/>
                <w:bottom w:val="none" w:sz="0" w:space="0" w:color="auto"/>
                <w:right w:val="none" w:sz="0" w:space="0" w:color="auto"/>
              </w:divBdr>
            </w:div>
            <w:div w:id="348801292">
              <w:marLeft w:val="0"/>
              <w:marRight w:val="0"/>
              <w:marTop w:val="0"/>
              <w:marBottom w:val="0"/>
              <w:divBdr>
                <w:top w:val="none" w:sz="0" w:space="0" w:color="auto"/>
                <w:left w:val="none" w:sz="0" w:space="0" w:color="auto"/>
                <w:bottom w:val="none" w:sz="0" w:space="0" w:color="auto"/>
                <w:right w:val="none" w:sz="0" w:space="0" w:color="auto"/>
              </w:divBdr>
            </w:div>
            <w:div w:id="1939825224">
              <w:marLeft w:val="0"/>
              <w:marRight w:val="0"/>
              <w:marTop w:val="0"/>
              <w:marBottom w:val="0"/>
              <w:divBdr>
                <w:top w:val="none" w:sz="0" w:space="0" w:color="auto"/>
                <w:left w:val="none" w:sz="0" w:space="0" w:color="auto"/>
                <w:bottom w:val="none" w:sz="0" w:space="0" w:color="auto"/>
                <w:right w:val="none" w:sz="0" w:space="0" w:color="auto"/>
              </w:divBdr>
            </w:div>
            <w:div w:id="99187545">
              <w:marLeft w:val="0"/>
              <w:marRight w:val="0"/>
              <w:marTop w:val="0"/>
              <w:marBottom w:val="0"/>
              <w:divBdr>
                <w:top w:val="none" w:sz="0" w:space="0" w:color="auto"/>
                <w:left w:val="none" w:sz="0" w:space="0" w:color="auto"/>
                <w:bottom w:val="none" w:sz="0" w:space="0" w:color="auto"/>
                <w:right w:val="none" w:sz="0" w:space="0" w:color="auto"/>
              </w:divBdr>
            </w:div>
            <w:div w:id="965350629">
              <w:marLeft w:val="0"/>
              <w:marRight w:val="0"/>
              <w:marTop w:val="0"/>
              <w:marBottom w:val="0"/>
              <w:divBdr>
                <w:top w:val="none" w:sz="0" w:space="0" w:color="auto"/>
                <w:left w:val="none" w:sz="0" w:space="0" w:color="auto"/>
                <w:bottom w:val="none" w:sz="0" w:space="0" w:color="auto"/>
                <w:right w:val="none" w:sz="0" w:space="0" w:color="auto"/>
              </w:divBdr>
            </w:div>
            <w:div w:id="443573594">
              <w:marLeft w:val="0"/>
              <w:marRight w:val="0"/>
              <w:marTop w:val="0"/>
              <w:marBottom w:val="0"/>
              <w:divBdr>
                <w:top w:val="none" w:sz="0" w:space="0" w:color="auto"/>
                <w:left w:val="none" w:sz="0" w:space="0" w:color="auto"/>
                <w:bottom w:val="none" w:sz="0" w:space="0" w:color="auto"/>
                <w:right w:val="none" w:sz="0" w:space="0" w:color="auto"/>
              </w:divBdr>
            </w:div>
            <w:div w:id="1729643261">
              <w:marLeft w:val="0"/>
              <w:marRight w:val="0"/>
              <w:marTop w:val="0"/>
              <w:marBottom w:val="0"/>
              <w:divBdr>
                <w:top w:val="none" w:sz="0" w:space="0" w:color="auto"/>
                <w:left w:val="none" w:sz="0" w:space="0" w:color="auto"/>
                <w:bottom w:val="none" w:sz="0" w:space="0" w:color="auto"/>
                <w:right w:val="none" w:sz="0" w:space="0" w:color="auto"/>
              </w:divBdr>
            </w:div>
            <w:div w:id="2033920100">
              <w:marLeft w:val="0"/>
              <w:marRight w:val="0"/>
              <w:marTop w:val="0"/>
              <w:marBottom w:val="0"/>
              <w:divBdr>
                <w:top w:val="none" w:sz="0" w:space="0" w:color="auto"/>
                <w:left w:val="none" w:sz="0" w:space="0" w:color="auto"/>
                <w:bottom w:val="none" w:sz="0" w:space="0" w:color="auto"/>
                <w:right w:val="none" w:sz="0" w:space="0" w:color="auto"/>
              </w:divBdr>
            </w:div>
            <w:div w:id="270892197">
              <w:marLeft w:val="0"/>
              <w:marRight w:val="0"/>
              <w:marTop w:val="0"/>
              <w:marBottom w:val="0"/>
              <w:divBdr>
                <w:top w:val="none" w:sz="0" w:space="0" w:color="auto"/>
                <w:left w:val="none" w:sz="0" w:space="0" w:color="auto"/>
                <w:bottom w:val="none" w:sz="0" w:space="0" w:color="auto"/>
                <w:right w:val="none" w:sz="0" w:space="0" w:color="auto"/>
              </w:divBdr>
            </w:div>
            <w:div w:id="1767379786">
              <w:marLeft w:val="0"/>
              <w:marRight w:val="0"/>
              <w:marTop w:val="0"/>
              <w:marBottom w:val="0"/>
              <w:divBdr>
                <w:top w:val="none" w:sz="0" w:space="0" w:color="auto"/>
                <w:left w:val="none" w:sz="0" w:space="0" w:color="auto"/>
                <w:bottom w:val="none" w:sz="0" w:space="0" w:color="auto"/>
                <w:right w:val="none" w:sz="0" w:space="0" w:color="auto"/>
              </w:divBdr>
            </w:div>
            <w:div w:id="481586627">
              <w:marLeft w:val="0"/>
              <w:marRight w:val="0"/>
              <w:marTop w:val="0"/>
              <w:marBottom w:val="0"/>
              <w:divBdr>
                <w:top w:val="none" w:sz="0" w:space="0" w:color="auto"/>
                <w:left w:val="none" w:sz="0" w:space="0" w:color="auto"/>
                <w:bottom w:val="none" w:sz="0" w:space="0" w:color="auto"/>
                <w:right w:val="none" w:sz="0" w:space="0" w:color="auto"/>
              </w:divBdr>
            </w:div>
            <w:div w:id="2060666059">
              <w:marLeft w:val="0"/>
              <w:marRight w:val="0"/>
              <w:marTop w:val="0"/>
              <w:marBottom w:val="0"/>
              <w:divBdr>
                <w:top w:val="none" w:sz="0" w:space="0" w:color="auto"/>
                <w:left w:val="none" w:sz="0" w:space="0" w:color="auto"/>
                <w:bottom w:val="none" w:sz="0" w:space="0" w:color="auto"/>
                <w:right w:val="none" w:sz="0" w:space="0" w:color="auto"/>
              </w:divBdr>
            </w:div>
            <w:div w:id="693386256">
              <w:marLeft w:val="0"/>
              <w:marRight w:val="0"/>
              <w:marTop w:val="0"/>
              <w:marBottom w:val="0"/>
              <w:divBdr>
                <w:top w:val="none" w:sz="0" w:space="0" w:color="auto"/>
                <w:left w:val="none" w:sz="0" w:space="0" w:color="auto"/>
                <w:bottom w:val="none" w:sz="0" w:space="0" w:color="auto"/>
                <w:right w:val="none" w:sz="0" w:space="0" w:color="auto"/>
              </w:divBdr>
            </w:div>
            <w:div w:id="1339037539">
              <w:marLeft w:val="0"/>
              <w:marRight w:val="0"/>
              <w:marTop w:val="0"/>
              <w:marBottom w:val="0"/>
              <w:divBdr>
                <w:top w:val="none" w:sz="0" w:space="0" w:color="auto"/>
                <w:left w:val="none" w:sz="0" w:space="0" w:color="auto"/>
                <w:bottom w:val="none" w:sz="0" w:space="0" w:color="auto"/>
                <w:right w:val="none" w:sz="0" w:space="0" w:color="auto"/>
              </w:divBdr>
            </w:div>
            <w:div w:id="887184604">
              <w:marLeft w:val="0"/>
              <w:marRight w:val="0"/>
              <w:marTop w:val="0"/>
              <w:marBottom w:val="0"/>
              <w:divBdr>
                <w:top w:val="none" w:sz="0" w:space="0" w:color="auto"/>
                <w:left w:val="none" w:sz="0" w:space="0" w:color="auto"/>
                <w:bottom w:val="none" w:sz="0" w:space="0" w:color="auto"/>
                <w:right w:val="none" w:sz="0" w:space="0" w:color="auto"/>
              </w:divBdr>
            </w:div>
            <w:div w:id="2111048645">
              <w:marLeft w:val="0"/>
              <w:marRight w:val="0"/>
              <w:marTop w:val="0"/>
              <w:marBottom w:val="0"/>
              <w:divBdr>
                <w:top w:val="none" w:sz="0" w:space="0" w:color="auto"/>
                <w:left w:val="none" w:sz="0" w:space="0" w:color="auto"/>
                <w:bottom w:val="none" w:sz="0" w:space="0" w:color="auto"/>
                <w:right w:val="none" w:sz="0" w:space="0" w:color="auto"/>
              </w:divBdr>
            </w:div>
            <w:div w:id="580914226">
              <w:marLeft w:val="0"/>
              <w:marRight w:val="0"/>
              <w:marTop w:val="0"/>
              <w:marBottom w:val="0"/>
              <w:divBdr>
                <w:top w:val="none" w:sz="0" w:space="0" w:color="auto"/>
                <w:left w:val="none" w:sz="0" w:space="0" w:color="auto"/>
                <w:bottom w:val="none" w:sz="0" w:space="0" w:color="auto"/>
                <w:right w:val="none" w:sz="0" w:space="0" w:color="auto"/>
              </w:divBdr>
            </w:div>
            <w:div w:id="1831871980">
              <w:marLeft w:val="0"/>
              <w:marRight w:val="0"/>
              <w:marTop w:val="0"/>
              <w:marBottom w:val="0"/>
              <w:divBdr>
                <w:top w:val="none" w:sz="0" w:space="0" w:color="auto"/>
                <w:left w:val="none" w:sz="0" w:space="0" w:color="auto"/>
                <w:bottom w:val="none" w:sz="0" w:space="0" w:color="auto"/>
                <w:right w:val="none" w:sz="0" w:space="0" w:color="auto"/>
              </w:divBdr>
            </w:div>
            <w:div w:id="1700278663">
              <w:marLeft w:val="0"/>
              <w:marRight w:val="0"/>
              <w:marTop w:val="0"/>
              <w:marBottom w:val="0"/>
              <w:divBdr>
                <w:top w:val="none" w:sz="0" w:space="0" w:color="auto"/>
                <w:left w:val="none" w:sz="0" w:space="0" w:color="auto"/>
                <w:bottom w:val="none" w:sz="0" w:space="0" w:color="auto"/>
                <w:right w:val="none" w:sz="0" w:space="0" w:color="auto"/>
              </w:divBdr>
            </w:div>
            <w:div w:id="371350789">
              <w:marLeft w:val="0"/>
              <w:marRight w:val="0"/>
              <w:marTop w:val="0"/>
              <w:marBottom w:val="0"/>
              <w:divBdr>
                <w:top w:val="none" w:sz="0" w:space="0" w:color="auto"/>
                <w:left w:val="none" w:sz="0" w:space="0" w:color="auto"/>
                <w:bottom w:val="none" w:sz="0" w:space="0" w:color="auto"/>
                <w:right w:val="none" w:sz="0" w:space="0" w:color="auto"/>
              </w:divBdr>
            </w:div>
            <w:div w:id="764500083">
              <w:marLeft w:val="0"/>
              <w:marRight w:val="0"/>
              <w:marTop w:val="0"/>
              <w:marBottom w:val="0"/>
              <w:divBdr>
                <w:top w:val="none" w:sz="0" w:space="0" w:color="auto"/>
                <w:left w:val="none" w:sz="0" w:space="0" w:color="auto"/>
                <w:bottom w:val="none" w:sz="0" w:space="0" w:color="auto"/>
                <w:right w:val="none" w:sz="0" w:space="0" w:color="auto"/>
              </w:divBdr>
            </w:div>
            <w:div w:id="1701739614">
              <w:marLeft w:val="0"/>
              <w:marRight w:val="0"/>
              <w:marTop w:val="0"/>
              <w:marBottom w:val="0"/>
              <w:divBdr>
                <w:top w:val="none" w:sz="0" w:space="0" w:color="auto"/>
                <w:left w:val="none" w:sz="0" w:space="0" w:color="auto"/>
                <w:bottom w:val="none" w:sz="0" w:space="0" w:color="auto"/>
                <w:right w:val="none" w:sz="0" w:space="0" w:color="auto"/>
              </w:divBdr>
            </w:div>
            <w:div w:id="1604845989">
              <w:marLeft w:val="0"/>
              <w:marRight w:val="0"/>
              <w:marTop w:val="0"/>
              <w:marBottom w:val="0"/>
              <w:divBdr>
                <w:top w:val="none" w:sz="0" w:space="0" w:color="auto"/>
                <w:left w:val="none" w:sz="0" w:space="0" w:color="auto"/>
                <w:bottom w:val="none" w:sz="0" w:space="0" w:color="auto"/>
                <w:right w:val="none" w:sz="0" w:space="0" w:color="auto"/>
              </w:divBdr>
            </w:div>
            <w:div w:id="294069376">
              <w:marLeft w:val="0"/>
              <w:marRight w:val="0"/>
              <w:marTop w:val="0"/>
              <w:marBottom w:val="0"/>
              <w:divBdr>
                <w:top w:val="none" w:sz="0" w:space="0" w:color="auto"/>
                <w:left w:val="none" w:sz="0" w:space="0" w:color="auto"/>
                <w:bottom w:val="none" w:sz="0" w:space="0" w:color="auto"/>
                <w:right w:val="none" w:sz="0" w:space="0" w:color="auto"/>
              </w:divBdr>
            </w:div>
            <w:div w:id="1557858222">
              <w:marLeft w:val="0"/>
              <w:marRight w:val="0"/>
              <w:marTop w:val="0"/>
              <w:marBottom w:val="0"/>
              <w:divBdr>
                <w:top w:val="none" w:sz="0" w:space="0" w:color="auto"/>
                <w:left w:val="none" w:sz="0" w:space="0" w:color="auto"/>
                <w:bottom w:val="none" w:sz="0" w:space="0" w:color="auto"/>
                <w:right w:val="none" w:sz="0" w:space="0" w:color="auto"/>
              </w:divBdr>
            </w:div>
            <w:div w:id="902638353">
              <w:marLeft w:val="0"/>
              <w:marRight w:val="0"/>
              <w:marTop w:val="0"/>
              <w:marBottom w:val="0"/>
              <w:divBdr>
                <w:top w:val="none" w:sz="0" w:space="0" w:color="auto"/>
                <w:left w:val="none" w:sz="0" w:space="0" w:color="auto"/>
                <w:bottom w:val="none" w:sz="0" w:space="0" w:color="auto"/>
                <w:right w:val="none" w:sz="0" w:space="0" w:color="auto"/>
              </w:divBdr>
            </w:div>
            <w:div w:id="988636912">
              <w:marLeft w:val="0"/>
              <w:marRight w:val="0"/>
              <w:marTop w:val="0"/>
              <w:marBottom w:val="0"/>
              <w:divBdr>
                <w:top w:val="none" w:sz="0" w:space="0" w:color="auto"/>
                <w:left w:val="none" w:sz="0" w:space="0" w:color="auto"/>
                <w:bottom w:val="none" w:sz="0" w:space="0" w:color="auto"/>
                <w:right w:val="none" w:sz="0" w:space="0" w:color="auto"/>
              </w:divBdr>
            </w:div>
            <w:div w:id="619536650">
              <w:marLeft w:val="0"/>
              <w:marRight w:val="0"/>
              <w:marTop w:val="0"/>
              <w:marBottom w:val="0"/>
              <w:divBdr>
                <w:top w:val="none" w:sz="0" w:space="0" w:color="auto"/>
                <w:left w:val="none" w:sz="0" w:space="0" w:color="auto"/>
                <w:bottom w:val="none" w:sz="0" w:space="0" w:color="auto"/>
                <w:right w:val="none" w:sz="0" w:space="0" w:color="auto"/>
              </w:divBdr>
            </w:div>
            <w:div w:id="1940025431">
              <w:marLeft w:val="0"/>
              <w:marRight w:val="0"/>
              <w:marTop w:val="0"/>
              <w:marBottom w:val="0"/>
              <w:divBdr>
                <w:top w:val="none" w:sz="0" w:space="0" w:color="auto"/>
                <w:left w:val="none" w:sz="0" w:space="0" w:color="auto"/>
                <w:bottom w:val="none" w:sz="0" w:space="0" w:color="auto"/>
                <w:right w:val="none" w:sz="0" w:space="0" w:color="auto"/>
              </w:divBdr>
            </w:div>
            <w:div w:id="1437865128">
              <w:marLeft w:val="0"/>
              <w:marRight w:val="0"/>
              <w:marTop w:val="0"/>
              <w:marBottom w:val="0"/>
              <w:divBdr>
                <w:top w:val="none" w:sz="0" w:space="0" w:color="auto"/>
                <w:left w:val="none" w:sz="0" w:space="0" w:color="auto"/>
                <w:bottom w:val="none" w:sz="0" w:space="0" w:color="auto"/>
                <w:right w:val="none" w:sz="0" w:space="0" w:color="auto"/>
              </w:divBdr>
            </w:div>
            <w:div w:id="1958873712">
              <w:marLeft w:val="0"/>
              <w:marRight w:val="0"/>
              <w:marTop w:val="0"/>
              <w:marBottom w:val="0"/>
              <w:divBdr>
                <w:top w:val="none" w:sz="0" w:space="0" w:color="auto"/>
                <w:left w:val="none" w:sz="0" w:space="0" w:color="auto"/>
                <w:bottom w:val="none" w:sz="0" w:space="0" w:color="auto"/>
                <w:right w:val="none" w:sz="0" w:space="0" w:color="auto"/>
              </w:divBdr>
            </w:div>
            <w:div w:id="2144232451">
              <w:marLeft w:val="0"/>
              <w:marRight w:val="0"/>
              <w:marTop w:val="0"/>
              <w:marBottom w:val="0"/>
              <w:divBdr>
                <w:top w:val="none" w:sz="0" w:space="0" w:color="auto"/>
                <w:left w:val="none" w:sz="0" w:space="0" w:color="auto"/>
                <w:bottom w:val="none" w:sz="0" w:space="0" w:color="auto"/>
                <w:right w:val="none" w:sz="0" w:space="0" w:color="auto"/>
              </w:divBdr>
            </w:div>
            <w:div w:id="2096782224">
              <w:marLeft w:val="0"/>
              <w:marRight w:val="0"/>
              <w:marTop w:val="0"/>
              <w:marBottom w:val="0"/>
              <w:divBdr>
                <w:top w:val="none" w:sz="0" w:space="0" w:color="auto"/>
                <w:left w:val="none" w:sz="0" w:space="0" w:color="auto"/>
                <w:bottom w:val="none" w:sz="0" w:space="0" w:color="auto"/>
                <w:right w:val="none" w:sz="0" w:space="0" w:color="auto"/>
              </w:divBdr>
            </w:div>
            <w:div w:id="1206795561">
              <w:marLeft w:val="0"/>
              <w:marRight w:val="0"/>
              <w:marTop w:val="0"/>
              <w:marBottom w:val="0"/>
              <w:divBdr>
                <w:top w:val="none" w:sz="0" w:space="0" w:color="auto"/>
                <w:left w:val="none" w:sz="0" w:space="0" w:color="auto"/>
                <w:bottom w:val="none" w:sz="0" w:space="0" w:color="auto"/>
                <w:right w:val="none" w:sz="0" w:space="0" w:color="auto"/>
              </w:divBdr>
            </w:div>
            <w:div w:id="1851720195">
              <w:marLeft w:val="0"/>
              <w:marRight w:val="0"/>
              <w:marTop w:val="0"/>
              <w:marBottom w:val="0"/>
              <w:divBdr>
                <w:top w:val="none" w:sz="0" w:space="0" w:color="auto"/>
                <w:left w:val="none" w:sz="0" w:space="0" w:color="auto"/>
                <w:bottom w:val="none" w:sz="0" w:space="0" w:color="auto"/>
                <w:right w:val="none" w:sz="0" w:space="0" w:color="auto"/>
              </w:divBdr>
            </w:div>
            <w:div w:id="628322915">
              <w:marLeft w:val="0"/>
              <w:marRight w:val="0"/>
              <w:marTop w:val="0"/>
              <w:marBottom w:val="0"/>
              <w:divBdr>
                <w:top w:val="none" w:sz="0" w:space="0" w:color="auto"/>
                <w:left w:val="none" w:sz="0" w:space="0" w:color="auto"/>
                <w:bottom w:val="none" w:sz="0" w:space="0" w:color="auto"/>
                <w:right w:val="none" w:sz="0" w:space="0" w:color="auto"/>
              </w:divBdr>
            </w:div>
            <w:div w:id="1695882756">
              <w:marLeft w:val="0"/>
              <w:marRight w:val="0"/>
              <w:marTop w:val="0"/>
              <w:marBottom w:val="0"/>
              <w:divBdr>
                <w:top w:val="none" w:sz="0" w:space="0" w:color="auto"/>
                <w:left w:val="none" w:sz="0" w:space="0" w:color="auto"/>
                <w:bottom w:val="none" w:sz="0" w:space="0" w:color="auto"/>
                <w:right w:val="none" w:sz="0" w:space="0" w:color="auto"/>
              </w:divBdr>
            </w:div>
            <w:div w:id="511070715">
              <w:marLeft w:val="0"/>
              <w:marRight w:val="0"/>
              <w:marTop w:val="0"/>
              <w:marBottom w:val="0"/>
              <w:divBdr>
                <w:top w:val="none" w:sz="0" w:space="0" w:color="auto"/>
                <w:left w:val="none" w:sz="0" w:space="0" w:color="auto"/>
                <w:bottom w:val="none" w:sz="0" w:space="0" w:color="auto"/>
                <w:right w:val="none" w:sz="0" w:space="0" w:color="auto"/>
              </w:divBdr>
            </w:div>
            <w:div w:id="478035701">
              <w:marLeft w:val="0"/>
              <w:marRight w:val="0"/>
              <w:marTop w:val="0"/>
              <w:marBottom w:val="0"/>
              <w:divBdr>
                <w:top w:val="none" w:sz="0" w:space="0" w:color="auto"/>
                <w:left w:val="none" w:sz="0" w:space="0" w:color="auto"/>
                <w:bottom w:val="none" w:sz="0" w:space="0" w:color="auto"/>
                <w:right w:val="none" w:sz="0" w:space="0" w:color="auto"/>
              </w:divBdr>
            </w:div>
            <w:div w:id="1650749693">
              <w:marLeft w:val="0"/>
              <w:marRight w:val="0"/>
              <w:marTop w:val="0"/>
              <w:marBottom w:val="0"/>
              <w:divBdr>
                <w:top w:val="none" w:sz="0" w:space="0" w:color="auto"/>
                <w:left w:val="none" w:sz="0" w:space="0" w:color="auto"/>
                <w:bottom w:val="none" w:sz="0" w:space="0" w:color="auto"/>
                <w:right w:val="none" w:sz="0" w:space="0" w:color="auto"/>
              </w:divBdr>
            </w:div>
            <w:div w:id="1141069904">
              <w:marLeft w:val="0"/>
              <w:marRight w:val="0"/>
              <w:marTop w:val="0"/>
              <w:marBottom w:val="0"/>
              <w:divBdr>
                <w:top w:val="none" w:sz="0" w:space="0" w:color="auto"/>
                <w:left w:val="none" w:sz="0" w:space="0" w:color="auto"/>
                <w:bottom w:val="none" w:sz="0" w:space="0" w:color="auto"/>
                <w:right w:val="none" w:sz="0" w:space="0" w:color="auto"/>
              </w:divBdr>
            </w:div>
            <w:div w:id="96801129">
              <w:marLeft w:val="0"/>
              <w:marRight w:val="0"/>
              <w:marTop w:val="0"/>
              <w:marBottom w:val="0"/>
              <w:divBdr>
                <w:top w:val="none" w:sz="0" w:space="0" w:color="auto"/>
                <w:left w:val="none" w:sz="0" w:space="0" w:color="auto"/>
                <w:bottom w:val="none" w:sz="0" w:space="0" w:color="auto"/>
                <w:right w:val="none" w:sz="0" w:space="0" w:color="auto"/>
              </w:divBdr>
            </w:div>
            <w:div w:id="2052458283">
              <w:marLeft w:val="0"/>
              <w:marRight w:val="0"/>
              <w:marTop w:val="0"/>
              <w:marBottom w:val="0"/>
              <w:divBdr>
                <w:top w:val="none" w:sz="0" w:space="0" w:color="auto"/>
                <w:left w:val="none" w:sz="0" w:space="0" w:color="auto"/>
                <w:bottom w:val="none" w:sz="0" w:space="0" w:color="auto"/>
                <w:right w:val="none" w:sz="0" w:space="0" w:color="auto"/>
              </w:divBdr>
            </w:div>
            <w:div w:id="31081067">
              <w:marLeft w:val="0"/>
              <w:marRight w:val="0"/>
              <w:marTop w:val="0"/>
              <w:marBottom w:val="0"/>
              <w:divBdr>
                <w:top w:val="none" w:sz="0" w:space="0" w:color="auto"/>
                <w:left w:val="none" w:sz="0" w:space="0" w:color="auto"/>
                <w:bottom w:val="none" w:sz="0" w:space="0" w:color="auto"/>
                <w:right w:val="none" w:sz="0" w:space="0" w:color="auto"/>
              </w:divBdr>
            </w:div>
            <w:div w:id="579338288">
              <w:marLeft w:val="0"/>
              <w:marRight w:val="0"/>
              <w:marTop w:val="0"/>
              <w:marBottom w:val="0"/>
              <w:divBdr>
                <w:top w:val="none" w:sz="0" w:space="0" w:color="auto"/>
                <w:left w:val="none" w:sz="0" w:space="0" w:color="auto"/>
                <w:bottom w:val="none" w:sz="0" w:space="0" w:color="auto"/>
                <w:right w:val="none" w:sz="0" w:space="0" w:color="auto"/>
              </w:divBdr>
            </w:div>
            <w:div w:id="897596907">
              <w:marLeft w:val="0"/>
              <w:marRight w:val="0"/>
              <w:marTop w:val="0"/>
              <w:marBottom w:val="0"/>
              <w:divBdr>
                <w:top w:val="none" w:sz="0" w:space="0" w:color="auto"/>
                <w:left w:val="none" w:sz="0" w:space="0" w:color="auto"/>
                <w:bottom w:val="none" w:sz="0" w:space="0" w:color="auto"/>
                <w:right w:val="none" w:sz="0" w:space="0" w:color="auto"/>
              </w:divBdr>
            </w:div>
            <w:div w:id="2012249267">
              <w:marLeft w:val="0"/>
              <w:marRight w:val="0"/>
              <w:marTop w:val="0"/>
              <w:marBottom w:val="0"/>
              <w:divBdr>
                <w:top w:val="none" w:sz="0" w:space="0" w:color="auto"/>
                <w:left w:val="none" w:sz="0" w:space="0" w:color="auto"/>
                <w:bottom w:val="none" w:sz="0" w:space="0" w:color="auto"/>
                <w:right w:val="none" w:sz="0" w:space="0" w:color="auto"/>
              </w:divBdr>
            </w:div>
            <w:div w:id="505755777">
              <w:marLeft w:val="0"/>
              <w:marRight w:val="0"/>
              <w:marTop w:val="0"/>
              <w:marBottom w:val="0"/>
              <w:divBdr>
                <w:top w:val="none" w:sz="0" w:space="0" w:color="auto"/>
                <w:left w:val="none" w:sz="0" w:space="0" w:color="auto"/>
                <w:bottom w:val="none" w:sz="0" w:space="0" w:color="auto"/>
                <w:right w:val="none" w:sz="0" w:space="0" w:color="auto"/>
              </w:divBdr>
            </w:div>
            <w:div w:id="1218275449">
              <w:marLeft w:val="0"/>
              <w:marRight w:val="0"/>
              <w:marTop w:val="0"/>
              <w:marBottom w:val="0"/>
              <w:divBdr>
                <w:top w:val="none" w:sz="0" w:space="0" w:color="auto"/>
                <w:left w:val="none" w:sz="0" w:space="0" w:color="auto"/>
                <w:bottom w:val="none" w:sz="0" w:space="0" w:color="auto"/>
                <w:right w:val="none" w:sz="0" w:space="0" w:color="auto"/>
              </w:divBdr>
            </w:div>
            <w:div w:id="30964839">
              <w:marLeft w:val="0"/>
              <w:marRight w:val="0"/>
              <w:marTop w:val="0"/>
              <w:marBottom w:val="0"/>
              <w:divBdr>
                <w:top w:val="none" w:sz="0" w:space="0" w:color="auto"/>
                <w:left w:val="none" w:sz="0" w:space="0" w:color="auto"/>
                <w:bottom w:val="none" w:sz="0" w:space="0" w:color="auto"/>
                <w:right w:val="none" w:sz="0" w:space="0" w:color="auto"/>
              </w:divBdr>
            </w:div>
            <w:div w:id="595556813">
              <w:marLeft w:val="0"/>
              <w:marRight w:val="0"/>
              <w:marTop w:val="0"/>
              <w:marBottom w:val="0"/>
              <w:divBdr>
                <w:top w:val="none" w:sz="0" w:space="0" w:color="auto"/>
                <w:left w:val="none" w:sz="0" w:space="0" w:color="auto"/>
                <w:bottom w:val="none" w:sz="0" w:space="0" w:color="auto"/>
                <w:right w:val="none" w:sz="0" w:space="0" w:color="auto"/>
              </w:divBdr>
            </w:div>
            <w:div w:id="1352687465">
              <w:marLeft w:val="0"/>
              <w:marRight w:val="0"/>
              <w:marTop w:val="0"/>
              <w:marBottom w:val="0"/>
              <w:divBdr>
                <w:top w:val="none" w:sz="0" w:space="0" w:color="auto"/>
                <w:left w:val="none" w:sz="0" w:space="0" w:color="auto"/>
                <w:bottom w:val="none" w:sz="0" w:space="0" w:color="auto"/>
                <w:right w:val="none" w:sz="0" w:space="0" w:color="auto"/>
              </w:divBdr>
            </w:div>
            <w:div w:id="1933708513">
              <w:marLeft w:val="0"/>
              <w:marRight w:val="0"/>
              <w:marTop w:val="0"/>
              <w:marBottom w:val="0"/>
              <w:divBdr>
                <w:top w:val="none" w:sz="0" w:space="0" w:color="auto"/>
                <w:left w:val="none" w:sz="0" w:space="0" w:color="auto"/>
                <w:bottom w:val="none" w:sz="0" w:space="0" w:color="auto"/>
                <w:right w:val="none" w:sz="0" w:space="0" w:color="auto"/>
              </w:divBdr>
            </w:div>
            <w:div w:id="504589721">
              <w:marLeft w:val="0"/>
              <w:marRight w:val="0"/>
              <w:marTop w:val="0"/>
              <w:marBottom w:val="0"/>
              <w:divBdr>
                <w:top w:val="none" w:sz="0" w:space="0" w:color="auto"/>
                <w:left w:val="none" w:sz="0" w:space="0" w:color="auto"/>
                <w:bottom w:val="none" w:sz="0" w:space="0" w:color="auto"/>
                <w:right w:val="none" w:sz="0" w:space="0" w:color="auto"/>
              </w:divBdr>
            </w:div>
            <w:div w:id="572590825">
              <w:marLeft w:val="0"/>
              <w:marRight w:val="0"/>
              <w:marTop w:val="0"/>
              <w:marBottom w:val="0"/>
              <w:divBdr>
                <w:top w:val="none" w:sz="0" w:space="0" w:color="auto"/>
                <w:left w:val="none" w:sz="0" w:space="0" w:color="auto"/>
                <w:bottom w:val="none" w:sz="0" w:space="0" w:color="auto"/>
                <w:right w:val="none" w:sz="0" w:space="0" w:color="auto"/>
              </w:divBdr>
            </w:div>
            <w:div w:id="214128286">
              <w:marLeft w:val="0"/>
              <w:marRight w:val="0"/>
              <w:marTop w:val="0"/>
              <w:marBottom w:val="0"/>
              <w:divBdr>
                <w:top w:val="none" w:sz="0" w:space="0" w:color="auto"/>
                <w:left w:val="none" w:sz="0" w:space="0" w:color="auto"/>
                <w:bottom w:val="none" w:sz="0" w:space="0" w:color="auto"/>
                <w:right w:val="none" w:sz="0" w:space="0" w:color="auto"/>
              </w:divBdr>
            </w:div>
            <w:div w:id="258294203">
              <w:marLeft w:val="0"/>
              <w:marRight w:val="0"/>
              <w:marTop w:val="0"/>
              <w:marBottom w:val="0"/>
              <w:divBdr>
                <w:top w:val="none" w:sz="0" w:space="0" w:color="auto"/>
                <w:left w:val="none" w:sz="0" w:space="0" w:color="auto"/>
                <w:bottom w:val="none" w:sz="0" w:space="0" w:color="auto"/>
                <w:right w:val="none" w:sz="0" w:space="0" w:color="auto"/>
              </w:divBdr>
            </w:div>
            <w:div w:id="843133960">
              <w:marLeft w:val="0"/>
              <w:marRight w:val="0"/>
              <w:marTop w:val="0"/>
              <w:marBottom w:val="0"/>
              <w:divBdr>
                <w:top w:val="none" w:sz="0" w:space="0" w:color="auto"/>
                <w:left w:val="none" w:sz="0" w:space="0" w:color="auto"/>
                <w:bottom w:val="none" w:sz="0" w:space="0" w:color="auto"/>
                <w:right w:val="none" w:sz="0" w:space="0" w:color="auto"/>
              </w:divBdr>
            </w:div>
            <w:div w:id="632642842">
              <w:marLeft w:val="0"/>
              <w:marRight w:val="0"/>
              <w:marTop w:val="0"/>
              <w:marBottom w:val="0"/>
              <w:divBdr>
                <w:top w:val="none" w:sz="0" w:space="0" w:color="auto"/>
                <w:left w:val="none" w:sz="0" w:space="0" w:color="auto"/>
                <w:bottom w:val="none" w:sz="0" w:space="0" w:color="auto"/>
                <w:right w:val="none" w:sz="0" w:space="0" w:color="auto"/>
              </w:divBdr>
            </w:div>
            <w:div w:id="1227381426">
              <w:marLeft w:val="0"/>
              <w:marRight w:val="0"/>
              <w:marTop w:val="0"/>
              <w:marBottom w:val="0"/>
              <w:divBdr>
                <w:top w:val="none" w:sz="0" w:space="0" w:color="auto"/>
                <w:left w:val="none" w:sz="0" w:space="0" w:color="auto"/>
                <w:bottom w:val="none" w:sz="0" w:space="0" w:color="auto"/>
                <w:right w:val="none" w:sz="0" w:space="0" w:color="auto"/>
              </w:divBdr>
            </w:div>
            <w:div w:id="341710009">
              <w:marLeft w:val="0"/>
              <w:marRight w:val="0"/>
              <w:marTop w:val="0"/>
              <w:marBottom w:val="0"/>
              <w:divBdr>
                <w:top w:val="none" w:sz="0" w:space="0" w:color="auto"/>
                <w:left w:val="none" w:sz="0" w:space="0" w:color="auto"/>
                <w:bottom w:val="none" w:sz="0" w:space="0" w:color="auto"/>
                <w:right w:val="none" w:sz="0" w:space="0" w:color="auto"/>
              </w:divBdr>
            </w:div>
            <w:div w:id="473572432">
              <w:marLeft w:val="0"/>
              <w:marRight w:val="0"/>
              <w:marTop w:val="0"/>
              <w:marBottom w:val="0"/>
              <w:divBdr>
                <w:top w:val="none" w:sz="0" w:space="0" w:color="auto"/>
                <w:left w:val="none" w:sz="0" w:space="0" w:color="auto"/>
                <w:bottom w:val="none" w:sz="0" w:space="0" w:color="auto"/>
                <w:right w:val="none" w:sz="0" w:space="0" w:color="auto"/>
              </w:divBdr>
            </w:div>
            <w:div w:id="829171744">
              <w:marLeft w:val="0"/>
              <w:marRight w:val="0"/>
              <w:marTop w:val="0"/>
              <w:marBottom w:val="0"/>
              <w:divBdr>
                <w:top w:val="none" w:sz="0" w:space="0" w:color="auto"/>
                <w:left w:val="none" w:sz="0" w:space="0" w:color="auto"/>
                <w:bottom w:val="none" w:sz="0" w:space="0" w:color="auto"/>
                <w:right w:val="none" w:sz="0" w:space="0" w:color="auto"/>
              </w:divBdr>
            </w:div>
            <w:div w:id="1922793325">
              <w:marLeft w:val="0"/>
              <w:marRight w:val="0"/>
              <w:marTop w:val="0"/>
              <w:marBottom w:val="0"/>
              <w:divBdr>
                <w:top w:val="none" w:sz="0" w:space="0" w:color="auto"/>
                <w:left w:val="none" w:sz="0" w:space="0" w:color="auto"/>
                <w:bottom w:val="none" w:sz="0" w:space="0" w:color="auto"/>
                <w:right w:val="none" w:sz="0" w:space="0" w:color="auto"/>
              </w:divBdr>
            </w:div>
            <w:div w:id="332337925">
              <w:marLeft w:val="0"/>
              <w:marRight w:val="0"/>
              <w:marTop w:val="0"/>
              <w:marBottom w:val="0"/>
              <w:divBdr>
                <w:top w:val="none" w:sz="0" w:space="0" w:color="auto"/>
                <w:left w:val="none" w:sz="0" w:space="0" w:color="auto"/>
                <w:bottom w:val="none" w:sz="0" w:space="0" w:color="auto"/>
                <w:right w:val="none" w:sz="0" w:space="0" w:color="auto"/>
              </w:divBdr>
            </w:div>
            <w:div w:id="826939700">
              <w:marLeft w:val="0"/>
              <w:marRight w:val="0"/>
              <w:marTop w:val="0"/>
              <w:marBottom w:val="0"/>
              <w:divBdr>
                <w:top w:val="none" w:sz="0" w:space="0" w:color="auto"/>
                <w:left w:val="none" w:sz="0" w:space="0" w:color="auto"/>
                <w:bottom w:val="none" w:sz="0" w:space="0" w:color="auto"/>
                <w:right w:val="none" w:sz="0" w:space="0" w:color="auto"/>
              </w:divBdr>
            </w:div>
            <w:div w:id="2017540641">
              <w:marLeft w:val="0"/>
              <w:marRight w:val="0"/>
              <w:marTop w:val="0"/>
              <w:marBottom w:val="0"/>
              <w:divBdr>
                <w:top w:val="none" w:sz="0" w:space="0" w:color="auto"/>
                <w:left w:val="none" w:sz="0" w:space="0" w:color="auto"/>
                <w:bottom w:val="none" w:sz="0" w:space="0" w:color="auto"/>
                <w:right w:val="none" w:sz="0" w:space="0" w:color="auto"/>
              </w:divBdr>
            </w:div>
            <w:div w:id="467557680">
              <w:marLeft w:val="0"/>
              <w:marRight w:val="0"/>
              <w:marTop w:val="0"/>
              <w:marBottom w:val="0"/>
              <w:divBdr>
                <w:top w:val="none" w:sz="0" w:space="0" w:color="auto"/>
                <w:left w:val="none" w:sz="0" w:space="0" w:color="auto"/>
                <w:bottom w:val="none" w:sz="0" w:space="0" w:color="auto"/>
                <w:right w:val="none" w:sz="0" w:space="0" w:color="auto"/>
              </w:divBdr>
            </w:div>
            <w:div w:id="218632805">
              <w:marLeft w:val="0"/>
              <w:marRight w:val="0"/>
              <w:marTop w:val="0"/>
              <w:marBottom w:val="0"/>
              <w:divBdr>
                <w:top w:val="none" w:sz="0" w:space="0" w:color="auto"/>
                <w:left w:val="none" w:sz="0" w:space="0" w:color="auto"/>
                <w:bottom w:val="none" w:sz="0" w:space="0" w:color="auto"/>
                <w:right w:val="none" w:sz="0" w:space="0" w:color="auto"/>
              </w:divBdr>
            </w:div>
            <w:div w:id="803429526">
              <w:marLeft w:val="0"/>
              <w:marRight w:val="0"/>
              <w:marTop w:val="0"/>
              <w:marBottom w:val="0"/>
              <w:divBdr>
                <w:top w:val="none" w:sz="0" w:space="0" w:color="auto"/>
                <w:left w:val="none" w:sz="0" w:space="0" w:color="auto"/>
                <w:bottom w:val="none" w:sz="0" w:space="0" w:color="auto"/>
                <w:right w:val="none" w:sz="0" w:space="0" w:color="auto"/>
              </w:divBdr>
            </w:div>
            <w:div w:id="427116934">
              <w:marLeft w:val="0"/>
              <w:marRight w:val="0"/>
              <w:marTop w:val="0"/>
              <w:marBottom w:val="0"/>
              <w:divBdr>
                <w:top w:val="none" w:sz="0" w:space="0" w:color="auto"/>
                <w:left w:val="none" w:sz="0" w:space="0" w:color="auto"/>
                <w:bottom w:val="none" w:sz="0" w:space="0" w:color="auto"/>
                <w:right w:val="none" w:sz="0" w:space="0" w:color="auto"/>
              </w:divBdr>
            </w:div>
            <w:div w:id="1081638008">
              <w:marLeft w:val="0"/>
              <w:marRight w:val="0"/>
              <w:marTop w:val="0"/>
              <w:marBottom w:val="0"/>
              <w:divBdr>
                <w:top w:val="none" w:sz="0" w:space="0" w:color="auto"/>
                <w:left w:val="none" w:sz="0" w:space="0" w:color="auto"/>
                <w:bottom w:val="none" w:sz="0" w:space="0" w:color="auto"/>
                <w:right w:val="none" w:sz="0" w:space="0" w:color="auto"/>
              </w:divBdr>
            </w:div>
            <w:div w:id="610286597">
              <w:marLeft w:val="0"/>
              <w:marRight w:val="0"/>
              <w:marTop w:val="0"/>
              <w:marBottom w:val="0"/>
              <w:divBdr>
                <w:top w:val="none" w:sz="0" w:space="0" w:color="auto"/>
                <w:left w:val="none" w:sz="0" w:space="0" w:color="auto"/>
                <w:bottom w:val="none" w:sz="0" w:space="0" w:color="auto"/>
                <w:right w:val="none" w:sz="0" w:space="0" w:color="auto"/>
              </w:divBdr>
            </w:div>
            <w:div w:id="396829184">
              <w:marLeft w:val="0"/>
              <w:marRight w:val="0"/>
              <w:marTop w:val="0"/>
              <w:marBottom w:val="0"/>
              <w:divBdr>
                <w:top w:val="none" w:sz="0" w:space="0" w:color="auto"/>
                <w:left w:val="none" w:sz="0" w:space="0" w:color="auto"/>
                <w:bottom w:val="none" w:sz="0" w:space="0" w:color="auto"/>
                <w:right w:val="none" w:sz="0" w:space="0" w:color="auto"/>
              </w:divBdr>
            </w:div>
            <w:div w:id="1521167484">
              <w:marLeft w:val="0"/>
              <w:marRight w:val="0"/>
              <w:marTop w:val="0"/>
              <w:marBottom w:val="0"/>
              <w:divBdr>
                <w:top w:val="none" w:sz="0" w:space="0" w:color="auto"/>
                <w:left w:val="none" w:sz="0" w:space="0" w:color="auto"/>
                <w:bottom w:val="none" w:sz="0" w:space="0" w:color="auto"/>
                <w:right w:val="none" w:sz="0" w:space="0" w:color="auto"/>
              </w:divBdr>
            </w:div>
            <w:div w:id="425618805">
              <w:marLeft w:val="0"/>
              <w:marRight w:val="0"/>
              <w:marTop w:val="0"/>
              <w:marBottom w:val="0"/>
              <w:divBdr>
                <w:top w:val="none" w:sz="0" w:space="0" w:color="auto"/>
                <w:left w:val="none" w:sz="0" w:space="0" w:color="auto"/>
                <w:bottom w:val="none" w:sz="0" w:space="0" w:color="auto"/>
                <w:right w:val="none" w:sz="0" w:space="0" w:color="auto"/>
              </w:divBdr>
            </w:div>
            <w:div w:id="1092555568">
              <w:marLeft w:val="0"/>
              <w:marRight w:val="0"/>
              <w:marTop w:val="0"/>
              <w:marBottom w:val="0"/>
              <w:divBdr>
                <w:top w:val="none" w:sz="0" w:space="0" w:color="auto"/>
                <w:left w:val="none" w:sz="0" w:space="0" w:color="auto"/>
                <w:bottom w:val="none" w:sz="0" w:space="0" w:color="auto"/>
                <w:right w:val="none" w:sz="0" w:space="0" w:color="auto"/>
              </w:divBdr>
            </w:div>
            <w:div w:id="461924540">
              <w:marLeft w:val="0"/>
              <w:marRight w:val="0"/>
              <w:marTop w:val="0"/>
              <w:marBottom w:val="0"/>
              <w:divBdr>
                <w:top w:val="none" w:sz="0" w:space="0" w:color="auto"/>
                <w:left w:val="none" w:sz="0" w:space="0" w:color="auto"/>
                <w:bottom w:val="none" w:sz="0" w:space="0" w:color="auto"/>
                <w:right w:val="none" w:sz="0" w:space="0" w:color="auto"/>
              </w:divBdr>
            </w:div>
            <w:div w:id="546995970">
              <w:marLeft w:val="0"/>
              <w:marRight w:val="0"/>
              <w:marTop w:val="0"/>
              <w:marBottom w:val="0"/>
              <w:divBdr>
                <w:top w:val="none" w:sz="0" w:space="0" w:color="auto"/>
                <w:left w:val="none" w:sz="0" w:space="0" w:color="auto"/>
                <w:bottom w:val="none" w:sz="0" w:space="0" w:color="auto"/>
                <w:right w:val="none" w:sz="0" w:space="0" w:color="auto"/>
              </w:divBdr>
            </w:div>
            <w:div w:id="249316511">
              <w:marLeft w:val="0"/>
              <w:marRight w:val="0"/>
              <w:marTop w:val="0"/>
              <w:marBottom w:val="0"/>
              <w:divBdr>
                <w:top w:val="none" w:sz="0" w:space="0" w:color="auto"/>
                <w:left w:val="none" w:sz="0" w:space="0" w:color="auto"/>
                <w:bottom w:val="none" w:sz="0" w:space="0" w:color="auto"/>
                <w:right w:val="none" w:sz="0" w:space="0" w:color="auto"/>
              </w:divBdr>
            </w:div>
            <w:div w:id="474294810">
              <w:marLeft w:val="0"/>
              <w:marRight w:val="0"/>
              <w:marTop w:val="0"/>
              <w:marBottom w:val="0"/>
              <w:divBdr>
                <w:top w:val="none" w:sz="0" w:space="0" w:color="auto"/>
                <w:left w:val="none" w:sz="0" w:space="0" w:color="auto"/>
                <w:bottom w:val="none" w:sz="0" w:space="0" w:color="auto"/>
                <w:right w:val="none" w:sz="0" w:space="0" w:color="auto"/>
              </w:divBdr>
            </w:div>
            <w:div w:id="948849702">
              <w:marLeft w:val="0"/>
              <w:marRight w:val="0"/>
              <w:marTop w:val="0"/>
              <w:marBottom w:val="0"/>
              <w:divBdr>
                <w:top w:val="none" w:sz="0" w:space="0" w:color="auto"/>
                <w:left w:val="none" w:sz="0" w:space="0" w:color="auto"/>
                <w:bottom w:val="none" w:sz="0" w:space="0" w:color="auto"/>
                <w:right w:val="none" w:sz="0" w:space="0" w:color="auto"/>
              </w:divBdr>
            </w:div>
            <w:div w:id="1667787224">
              <w:marLeft w:val="0"/>
              <w:marRight w:val="0"/>
              <w:marTop w:val="0"/>
              <w:marBottom w:val="0"/>
              <w:divBdr>
                <w:top w:val="none" w:sz="0" w:space="0" w:color="auto"/>
                <w:left w:val="none" w:sz="0" w:space="0" w:color="auto"/>
                <w:bottom w:val="none" w:sz="0" w:space="0" w:color="auto"/>
                <w:right w:val="none" w:sz="0" w:space="0" w:color="auto"/>
              </w:divBdr>
            </w:div>
            <w:div w:id="853962862">
              <w:marLeft w:val="0"/>
              <w:marRight w:val="0"/>
              <w:marTop w:val="0"/>
              <w:marBottom w:val="0"/>
              <w:divBdr>
                <w:top w:val="none" w:sz="0" w:space="0" w:color="auto"/>
                <w:left w:val="none" w:sz="0" w:space="0" w:color="auto"/>
                <w:bottom w:val="none" w:sz="0" w:space="0" w:color="auto"/>
                <w:right w:val="none" w:sz="0" w:space="0" w:color="auto"/>
              </w:divBdr>
            </w:div>
            <w:div w:id="1602303312">
              <w:marLeft w:val="0"/>
              <w:marRight w:val="0"/>
              <w:marTop w:val="0"/>
              <w:marBottom w:val="0"/>
              <w:divBdr>
                <w:top w:val="none" w:sz="0" w:space="0" w:color="auto"/>
                <w:left w:val="none" w:sz="0" w:space="0" w:color="auto"/>
                <w:bottom w:val="none" w:sz="0" w:space="0" w:color="auto"/>
                <w:right w:val="none" w:sz="0" w:space="0" w:color="auto"/>
              </w:divBdr>
            </w:div>
            <w:div w:id="1662657879">
              <w:marLeft w:val="0"/>
              <w:marRight w:val="0"/>
              <w:marTop w:val="0"/>
              <w:marBottom w:val="0"/>
              <w:divBdr>
                <w:top w:val="none" w:sz="0" w:space="0" w:color="auto"/>
                <w:left w:val="none" w:sz="0" w:space="0" w:color="auto"/>
                <w:bottom w:val="none" w:sz="0" w:space="0" w:color="auto"/>
                <w:right w:val="none" w:sz="0" w:space="0" w:color="auto"/>
              </w:divBdr>
            </w:div>
            <w:div w:id="2063676602">
              <w:marLeft w:val="0"/>
              <w:marRight w:val="0"/>
              <w:marTop w:val="0"/>
              <w:marBottom w:val="0"/>
              <w:divBdr>
                <w:top w:val="none" w:sz="0" w:space="0" w:color="auto"/>
                <w:left w:val="none" w:sz="0" w:space="0" w:color="auto"/>
                <w:bottom w:val="none" w:sz="0" w:space="0" w:color="auto"/>
                <w:right w:val="none" w:sz="0" w:space="0" w:color="auto"/>
              </w:divBdr>
            </w:div>
            <w:div w:id="1510489561">
              <w:marLeft w:val="0"/>
              <w:marRight w:val="0"/>
              <w:marTop w:val="0"/>
              <w:marBottom w:val="0"/>
              <w:divBdr>
                <w:top w:val="none" w:sz="0" w:space="0" w:color="auto"/>
                <w:left w:val="none" w:sz="0" w:space="0" w:color="auto"/>
                <w:bottom w:val="none" w:sz="0" w:space="0" w:color="auto"/>
                <w:right w:val="none" w:sz="0" w:space="0" w:color="auto"/>
              </w:divBdr>
            </w:div>
            <w:div w:id="1462653290">
              <w:marLeft w:val="0"/>
              <w:marRight w:val="0"/>
              <w:marTop w:val="0"/>
              <w:marBottom w:val="0"/>
              <w:divBdr>
                <w:top w:val="none" w:sz="0" w:space="0" w:color="auto"/>
                <w:left w:val="none" w:sz="0" w:space="0" w:color="auto"/>
                <w:bottom w:val="none" w:sz="0" w:space="0" w:color="auto"/>
                <w:right w:val="none" w:sz="0" w:space="0" w:color="auto"/>
              </w:divBdr>
            </w:div>
            <w:div w:id="1955749601">
              <w:marLeft w:val="0"/>
              <w:marRight w:val="0"/>
              <w:marTop w:val="0"/>
              <w:marBottom w:val="0"/>
              <w:divBdr>
                <w:top w:val="none" w:sz="0" w:space="0" w:color="auto"/>
                <w:left w:val="none" w:sz="0" w:space="0" w:color="auto"/>
                <w:bottom w:val="none" w:sz="0" w:space="0" w:color="auto"/>
                <w:right w:val="none" w:sz="0" w:space="0" w:color="auto"/>
              </w:divBdr>
            </w:div>
            <w:div w:id="2066294741">
              <w:marLeft w:val="0"/>
              <w:marRight w:val="0"/>
              <w:marTop w:val="0"/>
              <w:marBottom w:val="0"/>
              <w:divBdr>
                <w:top w:val="none" w:sz="0" w:space="0" w:color="auto"/>
                <w:left w:val="none" w:sz="0" w:space="0" w:color="auto"/>
                <w:bottom w:val="none" w:sz="0" w:space="0" w:color="auto"/>
                <w:right w:val="none" w:sz="0" w:space="0" w:color="auto"/>
              </w:divBdr>
            </w:div>
            <w:div w:id="748356269">
              <w:marLeft w:val="0"/>
              <w:marRight w:val="0"/>
              <w:marTop w:val="0"/>
              <w:marBottom w:val="0"/>
              <w:divBdr>
                <w:top w:val="none" w:sz="0" w:space="0" w:color="auto"/>
                <w:left w:val="none" w:sz="0" w:space="0" w:color="auto"/>
                <w:bottom w:val="none" w:sz="0" w:space="0" w:color="auto"/>
                <w:right w:val="none" w:sz="0" w:space="0" w:color="auto"/>
              </w:divBdr>
            </w:div>
            <w:div w:id="1104492679">
              <w:marLeft w:val="0"/>
              <w:marRight w:val="0"/>
              <w:marTop w:val="0"/>
              <w:marBottom w:val="0"/>
              <w:divBdr>
                <w:top w:val="none" w:sz="0" w:space="0" w:color="auto"/>
                <w:left w:val="none" w:sz="0" w:space="0" w:color="auto"/>
                <w:bottom w:val="none" w:sz="0" w:space="0" w:color="auto"/>
                <w:right w:val="none" w:sz="0" w:space="0" w:color="auto"/>
              </w:divBdr>
            </w:div>
            <w:div w:id="616059185">
              <w:marLeft w:val="0"/>
              <w:marRight w:val="0"/>
              <w:marTop w:val="0"/>
              <w:marBottom w:val="0"/>
              <w:divBdr>
                <w:top w:val="none" w:sz="0" w:space="0" w:color="auto"/>
                <w:left w:val="none" w:sz="0" w:space="0" w:color="auto"/>
                <w:bottom w:val="none" w:sz="0" w:space="0" w:color="auto"/>
                <w:right w:val="none" w:sz="0" w:space="0" w:color="auto"/>
              </w:divBdr>
            </w:div>
            <w:div w:id="1890217815">
              <w:marLeft w:val="0"/>
              <w:marRight w:val="0"/>
              <w:marTop w:val="0"/>
              <w:marBottom w:val="0"/>
              <w:divBdr>
                <w:top w:val="none" w:sz="0" w:space="0" w:color="auto"/>
                <w:left w:val="none" w:sz="0" w:space="0" w:color="auto"/>
                <w:bottom w:val="none" w:sz="0" w:space="0" w:color="auto"/>
                <w:right w:val="none" w:sz="0" w:space="0" w:color="auto"/>
              </w:divBdr>
            </w:div>
            <w:div w:id="1937010915">
              <w:marLeft w:val="0"/>
              <w:marRight w:val="0"/>
              <w:marTop w:val="0"/>
              <w:marBottom w:val="0"/>
              <w:divBdr>
                <w:top w:val="none" w:sz="0" w:space="0" w:color="auto"/>
                <w:left w:val="none" w:sz="0" w:space="0" w:color="auto"/>
                <w:bottom w:val="none" w:sz="0" w:space="0" w:color="auto"/>
                <w:right w:val="none" w:sz="0" w:space="0" w:color="auto"/>
              </w:divBdr>
            </w:div>
            <w:div w:id="1509831250">
              <w:marLeft w:val="0"/>
              <w:marRight w:val="0"/>
              <w:marTop w:val="0"/>
              <w:marBottom w:val="0"/>
              <w:divBdr>
                <w:top w:val="none" w:sz="0" w:space="0" w:color="auto"/>
                <w:left w:val="none" w:sz="0" w:space="0" w:color="auto"/>
                <w:bottom w:val="none" w:sz="0" w:space="0" w:color="auto"/>
                <w:right w:val="none" w:sz="0" w:space="0" w:color="auto"/>
              </w:divBdr>
            </w:div>
            <w:div w:id="84494042">
              <w:marLeft w:val="0"/>
              <w:marRight w:val="0"/>
              <w:marTop w:val="0"/>
              <w:marBottom w:val="0"/>
              <w:divBdr>
                <w:top w:val="none" w:sz="0" w:space="0" w:color="auto"/>
                <w:left w:val="none" w:sz="0" w:space="0" w:color="auto"/>
                <w:bottom w:val="none" w:sz="0" w:space="0" w:color="auto"/>
                <w:right w:val="none" w:sz="0" w:space="0" w:color="auto"/>
              </w:divBdr>
            </w:div>
            <w:div w:id="1145006162">
              <w:marLeft w:val="0"/>
              <w:marRight w:val="0"/>
              <w:marTop w:val="0"/>
              <w:marBottom w:val="0"/>
              <w:divBdr>
                <w:top w:val="none" w:sz="0" w:space="0" w:color="auto"/>
                <w:left w:val="none" w:sz="0" w:space="0" w:color="auto"/>
                <w:bottom w:val="none" w:sz="0" w:space="0" w:color="auto"/>
                <w:right w:val="none" w:sz="0" w:space="0" w:color="auto"/>
              </w:divBdr>
            </w:div>
            <w:div w:id="1070271772">
              <w:marLeft w:val="0"/>
              <w:marRight w:val="0"/>
              <w:marTop w:val="0"/>
              <w:marBottom w:val="0"/>
              <w:divBdr>
                <w:top w:val="none" w:sz="0" w:space="0" w:color="auto"/>
                <w:left w:val="none" w:sz="0" w:space="0" w:color="auto"/>
                <w:bottom w:val="none" w:sz="0" w:space="0" w:color="auto"/>
                <w:right w:val="none" w:sz="0" w:space="0" w:color="auto"/>
              </w:divBdr>
            </w:div>
            <w:div w:id="2007203231">
              <w:marLeft w:val="0"/>
              <w:marRight w:val="0"/>
              <w:marTop w:val="0"/>
              <w:marBottom w:val="0"/>
              <w:divBdr>
                <w:top w:val="none" w:sz="0" w:space="0" w:color="auto"/>
                <w:left w:val="none" w:sz="0" w:space="0" w:color="auto"/>
                <w:bottom w:val="none" w:sz="0" w:space="0" w:color="auto"/>
                <w:right w:val="none" w:sz="0" w:space="0" w:color="auto"/>
              </w:divBdr>
            </w:div>
            <w:div w:id="1942225639">
              <w:marLeft w:val="0"/>
              <w:marRight w:val="0"/>
              <w:marTop w:val="0"/>
              <w:marBottom w:val="0"/>
              <w:divBdr>
                <w:top w:val="none" w:sz="0" w:space="0" w:color="auto"/>
                <w:left w:val="none" w:sz="0" w:space="0" w:color="auto"/>
                <w:bottom w:val="none" w:sz="0" w:space="0" w:color="auto"/>
                <w:right w:val="none" w:sz="0" w:space="0" w:color="auto"/>
              </w:divBdr>
            </w:div>
            <w:div w:id="1888299868">
              <w:marLeft w:val="0"/>
              <w:marRight w:val="0"/>
              <w:marTop w:val="0"/>
              <w:marBottom w:val="0"/>
              <w:divBdr>
                <w:top w:val="none" w:sz="0" w:space="0" w:color="auto"/>
                <w:left w:val="none" w:sz="0" w:space="0" w:color="auto"/>
                <w:bottom w:val="none" w:sz="0" w:space="0" w:color="auto"/>
                <w:right w:val="none" w:sz="0" w:space="0" w:color="auto"/>
              </w:divBdr>
            </w:div>
            <w:div w:id="1990553504">
              <w:marLeft w:val="0"/>
              <w:marRight w:val="0"/>
              <w:marTop w:val="0"/>
              <w:marBottom w:val="0"/>
              <w:divBdr>
                <w:top w:val="none" w:sz="0" w:space="0" w:color="auto"/>
                <w:left w:val="none" w:sz="0" w:space="0" w:color="auto"/>
                <w:bottom w:val="none" w:sz="0" w:space="0" w:color="auto"/>
                <w:right w:val="none" w:sz="0" w:space="0" w:color="auto"/>
              </w:divBdr>
            </w:div>
            <w:div w:id="117381789">
              <w:marLeft w:val="0"/>
              <w:marRight w:val="0"/>
              <w:marTop w:val="0"/>
              <w:marBottom w:val="0"/>
              <w:divBdr>
                <w:top w:val="none" w:sz="0" w:space="0" w:color="auto"/>
                <w:left w:val="none" w:sz="0" w:space="0" w:color="auto"/>
                <w:bottom w:val="none" w:sz="0" w:space="0" w:color="auto"/>
                <w:right w:val="none" w:sz="0" w:space="0" w:color="auto"/>
              </w:divBdr>
            </w:div>
            <w:div w:id="207421623">
              <w:marLeft w:val="0"/>
              <w:marRight w:val="0"/>
              <w:marTop w:val="0"/>
              <w:marBottom w:val="0"/>
              <w:divBdr>
                <w:top w:val="none" w:sz="0" w:space="0" w:color="auto"/>
                <w:left w:val="none" w:sz="0" w:space="0" w:color="auto"/>
                <w:bottom w:val="none" w:sz="0" w:space="0" w:color="auto"/>
                <w:right w:val="none" w:sz="0" w:space="0" w:color="auto"/>
              </w:divBdr>
            </w:div>
            <w:div w:id="1865946381">
              <w:marLeft w:val="0"/>
              <w:marRight w:val="0"/>
              <w:marTop w:val="0"/>
              <w:marBottom w:val="0"/>
              <w:divBdr>
                <w:top w:val="none" w:sz="0" w:space="0" w:color="auto"/>
                <w:left w:val="none" w:sz="0" w:space="0" w:color="auto"/>
                <w:bottom w:val="none" w:sz="0" w:space="0" w:color="auto"/>
                <w:right w:val="none" w:sz="0" w:space="0" w:color="auto"/>
              </w:divBdr>
            </w:div>
            <w:div w:id="516888868">
              <w:marLeft w:val="0"/>
              <w:marRight w:val="0"/>
              <w:marTop w:val="0"/>
              <w:marBottom w:val="0"/>
              <w:divBdr>
                <w:top w:val="none" w:sz="0" w:space="0" w:color="auto"/>
                <w:left w:val="none" w:sz="0" w:space="0" w:color="auto"/>
                <w:bottom w:val="none" w:sz="0" w:space="0" w:color="auto"/>
                <w:right w:val="none" w:sz="0" w:space="0" w:color="auto"/>
              </w:divBdr>
            </w:div>
            <w:div w:id="132989899">
              <w:marLeft w:val="0"/>
              <w:marRight w:val="0"/>
              <w:marTop w:val="0"/>
              <w:marBottom w:val="0"/>
              <w:divBdr>
                <w:top w:val="none" w:sz="0" w:space="0" w:color="auto"/>
                <w:left w:val="none" w:sz="0" w:space="0" w:color="auto"/>
                <w:bottom w:val="none" w:sz="0" w:space="0" w:color="auto"/>
                <w:right w:val="none" w:sz="0" w:space="0" w:color="auto"/>
              </w:divBdr>
            </w:div>
            <w:div w:id="1459908966">
              <w:marLeft w:val="0"/>
              <w:marRight w:val="0"/>
              <w:marTop w:val="0"/>
              <w:marBottom w:val="0"/>
              <w:divBdr>
                <w:top w:val="none" w:sz="0" w:space="0" w:color="auto"/>
                <w:left w:val="none" w:sz="0" w:space="0" w:color="auto"/>
                <w:bottom w:val="none" w:sz="0" w:space="0" w:color="auto"/>
                <w:right w:val="none" w:sz="0" w:space="0" w:color="auto"/>
              </w:divBdr>
            </w:div>
            <w:div w:id="178549323">
              <w:marLeft w:val="0"/>
              <w:marRight w:val="0"/>
              <w:marTop w:val="0"/>
              <w:marBottom w:val="0"/>
              <w:divBdr>
                <w:top w:val="none" w:sz="0" w:space="0" w:color="auto"/>
                <w:left w:val="none" w:sz="0" w:space="0" w:color="auto"/>
                <w:bottom w:val="none" w:sz="0" w:space="0" w:color="auto"/>
                <w:right w:val="none" w:sz="0" w:space="0" w:color="auto"/>
              </w:divBdr>
            </w:div>
            <w:div w:id="1284190934">
              <w:marLeft w:val="0"/>
              <w:marRight w:val="0"/>
              <w:marTop w:val="0"/>
              <w:marBottom w:val="0"/>
              <w:divBdr>
                <w:top w:val="none" w:sz="0" w:space="0" w:color="auto"/>
                <w:left w:val="none" w:sz="0" w:space="0" w:color="auto"/>
                <w:bottom w:val="none" w:sz="0" w:space="0" w:color="auto"/>
                <w:right w:val="none" w:sz="0" w:space="0" w:color="auto"/>
              </w:divBdr>
            </w:div>
            <w:div w:id="1253469488">
              <w:marLeft w:val="0"/>
              <w:marRight w:val="0"/>
              <w:marTop w:val="0"/>
              <w:marBottom w:val="0"/>
              <w:divBdr>
                <w:top w:val="none" w:sz="0" w:space="0" w:color="auto"/>
                <w:left w:val="none" w:sz="0" w:space="0" w:color="auto"/>
                <w:bottom w:val="none" w:sz="0" w:space="0" w:color="auto"/>
                <w:right w:val="none" w:sz="0" w:space="0" w:color="auto"/>
              </w:divBdr>
            </w:div>
            <w:div w:id="102769305">
              <w:marLeft w:val="0"/>
              <w:marRight w:val="0"/>
              <w:marTop w:val="0"/>
              <w:marBottom w:val="0"/>
              <w:divBdr>
                <w:top w:val="none" w:sz="0" w:space="0" w:color="auto"/>
                <w:left w:val="none" w:sz="0" w:space="0" w:color="auto"/>
                <w:bottom w:val="none" w:sz="0" w:space="0" w:color="auto"/>
                <w:right w:val="none" w:sz="0" w:space="0" w:color="auto"/>
              </w:divBdr>
            </w:div>
            <w:div w:id="1442800134">
              <w:marLeft w:val="0"/>
              <w:marRight w:val="0"/>
              <w:marTop w:val="0"/>
              <w:marBottom w:val="0"/>
              <w:divBdr>
                <w:top w:val="none" w:sz="0" w:space="0" w:color="auto"/>
                <w:left w:val="none" w:sz="0" w:space="0" w:color="auto"/>
                <w:bottom w:val="none" w:sz="0" w:space="0" w:color="auto"/>
                <w:right w:val="none" w:sz="0" w:space="0" w:color="auto"/>
              </w:divBdr>
            </w:div>
            <w:div w:id="587468308">
              <w:marLeft w:val="0"/>
              <w:marRight w:val="0"/>
              <w:marTop w:val="0"/>
              <w:marBottom w:val="0"/>
              <w:divBdr>
                <w:top w:val="none" w:sz="0" w:space="0" w:color="auto"/>
                <w:left w:val="none" w:sz="0" w:space="0" w:color="auto"/>
                <w:bottom w:val="none" w:sz="0" w:space="0" w:color="auto"/>
                <w:right w:val="none" w:sz="0" w:space="0" w:color="auto"/>
              </w:divBdr>
            </w:div>
            <w:div w:id="825823480">
              <w:marLeft w:val="0"/>
              <w:marRight w:val="0"/>
              <w:marTop w:val="0"/>
              <w:marBottom w:val="0"/>
              <w:divBdr>
                <w:top w:val="none" w:sz="0" w:space="0" w:color="auto"/>
                <w:left w:val="none" w:sz="0" w:space="0" w:color="auto"/>
                <w:bottom w:val="none" w:sz="0" w:space="0" w:color="auto"/>
                <w:right w:val="none" w:sz="0" w:space="0" w:color="auto"/>
              </w:divBdr>
            </w:div>
            <w:div w:id="2146774368">
              <w:marLeft w:val="0"/>
              <w:marRight w:val="0"/>
              <w:marTop w:val="0"/>
              <w:marBottom w:val="0"/>
              <w:divBdr>
                <w:top w:val="none" w:sz="0" w:space="0" w:color="auto"/>
                <w:left w:val="none" w:sz="0" w:space="0" w:color="auto"/>
                <w:bottom w:val="none" w:sz="0" w:space="0" w:color="auto"/>
                <w:right w:val="none" w:sz="0" w:space="0" w:color="auto"/>
              </w:divBdr>
            </w:div>
            <w:div w:id="1620839605">
              <w:marLeft w:val="0"/>
              <w:marRight w:val="0"/>
              <w:marTop w:val="0"/>
              <w:marBottom w:val="0"/>
              <w:divBdr>
                <w:top w:val="none" w:sz="0" w:space="0" w:color="auto"/>
                <w:left w:val="none" w:sz="0" w:space="0" w:color="auto"/>
                <w:bottom w:val="none" w:sz="0" w:space="0" w:color="auto"/>
                <w:right w:val="none" w:sz="0" w:space="0" w:color="auto"/>
              </w:divBdr>
            </w:div>
            <w:div w:id="168064618">
              <w:marLeft w:val="0"/>
              <w:marRight w:val="0"/>
              <w:marTop w:val="0"/>
              <w:marBottom w:val="0"/>
              <w:divBdr>
                <w:top w:val="none" w:sz="0" w:space="0" w:color="auto"/>
                <w:left w:val="none" w:sz="0" w:space="0" w:color="auto"/>
                <w:bottom w:val="none" w:sz="0" w:space="0" w:color="auto"/>
                <w:right w:val="none" w:sz="0" w:space="0" w:color="auto"/>
              </w:divBdr>
            </w:div>
            <w:div w:id="2073893269">
              <w:marLeft w:val="0"/>
              <w:marRight w:val="0"/>
              <w:marTop w:val="0"/>
              <w:marBottom w:val="0"/>
              <w:divBdr>
                <w:top w:val="none" w:sz="0" w:space="0" w:color="auto"/>
                <w:left w:val="none" w:sz="0" w:space="0" w:color="auto"/>
                <w:bottom w:val="none" w:sz="0" w:space="0" w:color="auto"/>
                <w:right w:val="none" w:sz="0" w:space="0" w:color="auto"/>
              </w:divBdr>
            </w:div>
            <w:div w:id="1788961919">
              <w:marLeft w:val="0"/>
              <w:marRight w:val="0"/>
              <w:marTop w:val="0"/>
              <w:marBottom w:val="0"/>
              <w:divBdr>
                <w:top w:val="none" w:sz="0" w:space="0" w:color="auto"/>
                <w:left w:val="none" w:sz="0" w:space="0" w:color="auto"/>
                <w:bottom w:val="none" w:sz="0" w:space="0" w:color="auto"/>
                <w:right w:val="none" w:sz="0" w:space="0" w:color="auto"/>
              </w:divBdr>
            </w:div>
            <w:div w:id="2061050049">
              <w:marLeft w:val="0"/>
              <w:marRight w:val="0"/>
              <w:marTop w:val="0"/>
              <w:marBottom w:val="0"/>
              <w:divBdr>
                <w:top w:val="none" w:sz="0" w:space="0" w:color="auto"/>
                <w:left w:val="none" w:sz="0" w:space="0" w:color="auto"/>
                <w:bottom w:val="none" w:sz="0" w:space="0" w:color="auto"/>
                <w:right w:val="none" w:sz="0" w:space="0" w:color="auto"/>
              </w:divBdr>
            </w:div>
            <w:div w:id="333001364">
              <w:marLeft w:val="0"/>
              <w:marRight w:val="0"/>
              <w:marTop w:val="0"/>
              <w:marBottom w:val="0"/>
              <w:divBdr>
                <w:top w:val="none" w:sz="0" w:space="0" w:color="auto"/>
                <w:left w:val="none" w:sz="0" w:space="0" w:color="auto"/>
                <w:bottom w:val="none" w:sz="0" w:space="0" w:color="auto"/>
                <w:right w:val="none" w:sz="0" w:space="0" w:color="auto"/>
              </w:divBdr>
            </w:div>
            <w:div w:id="1729189533">
              <w:marLeft w:val="0"/>
              <w:marRight w:val="0"/>
              <w:marTop w:val="0"/>
              <w:marBottom w:val="0"/>
              <w:divBdr>
                <w:top w:val="none" w:sz="0" w:space="0" w:color="auto"/>
                <w:left w:val="none" w:sz="0" w:space="0" w:color="auto"/>
                <w:bottom w:val="none" w:sz="0" w:space="0" w:color="auto"/>
                <w:right w:val="none" w:sz="0" w:space="0" w:color="auto"/>
              </w:divBdr>
            </w:div>
            <w:div w:id="1663503058">
              <w:marLeft w:val="0"/>
              <w:marRight w:val="0"/>
              <w:marTop w:val="0"/>
              <w:marBottom w:val="0"/>
              <w:divBdr>
                <w:top w:val="none" w:sz="0" w:space="0" w:color="auto"/>
                <w:left w:val="none" w:sz="0" w:space="0" w:color="auto"/>
                <w:bottom w:val="none" w:sz="0" w:space="0" w:color="auto"/>
                <w:right w:val="none" w:sz="0" w:space="0" w:color="auto"/>
              </w:divBdr>
            </w:div>
            <w:div w:id="727385248">
              <w:marLeft w:val="0"/>
              <w:marRight w:val="0"/>
              <w:marTop w:val="0"/>
              <w:marBottom w:val="0"/>
              <w:divBdr>
                <w:top w:val="none" w:sz="0" w:space="0" w:color="auto"/>
                <w:left w:val="none" w:sz="0" w:space="0" w:color="auto"/>
                <w:bottom w:val="none" w:sz="0" w:space="0" w:color="auto"/>
                <w:right w:val="none" w:sz="0" w:space="0" w:color="auto"/>
              </w:divBdr>
            </w:div>
            <w:div w:id="2127001572">
              <w:marLeft w:val="0"/>
              <w:marRight w:val="0"/>
              <w:marTop w:val="0"/>
              <w:marBottom w:val="0"/>
              <w:divBdr>
                <w:top w:val="none" w:sz="0" w:space="0" w:color="auto"/>
                <w:left w:val="none" w:sz="0" w:space="0" w:color="auto"/>
                <w:bottom w:val="none" w:sz="0" w:space="0" w:color="auto"/>
                <w:right w:val="none" w:sz="0" w:space="0" w:color="auto"/>
              </w:divBdr>
            </w:div>
            <w:div w:id="97408132">
              <w:marLeft w:val="0"/>
              <w:marRight w:val="0"/>
              <w:marTop w:val="0"/>
              <w:marBottom w:val="0"/>
              <w:divBdr>
                <w:top w:val="none" w:sz="0" w:space="0" w:color="auto"/>
                <w:left w:val="none" w:sz="0" w:space="0" w:color="auto"/>
                <w:bottom w:val="none" w:sz="0" w:space="0" w:color="auto"/>
                <w:right w:val="none" w:sz="0" w:space="0" w:color="auto"/>
              </w:divBdr>
            </w:div>
            <w:div w:id="1856654240">
              <w:marLeft w:val="0"/>
              <w:marRight w:val="0"/>
              <w:marTop w:val="0"/>
              <w:marBottom w:val="0"/>
              <w:divBdr>
                <w:top w:val="none" w:sz="0" w:space="0" w:color="auto"/>
                <w:left w:val="none" w:sz="0" w:space="0" w:color="auto"/>
                <w:bottom w:val="none" w:sz="0" w:space="0" w:color="auto"/>
                <w:right w:val="none" w:sz="0" w:space="0" w:color="auto"/>
              </w:divBdr>
            </w:div>
            <w:div w:id="1183671599">
              <w:marLeft w:val="0"/>
              <w:marRight w:val="0"/>
              <w:marTop w:val="0"/>
              <w:marBottom w:val="0"/>
              <w:divBdr>
                <w:top w:val="none" w:sz="0" w:space="0" w:color="auto"/>
                <w:left w:val="none" w:sz="0" w:space="0" w:color="auto"/>
                <w:bottom w:val="none" w:sz="0" w:space="0" w:color="auto"/>
                <w:right w:val="none" w:sz="0" w:space="0" w:color="auto"/>
              </w:divBdr>
            </w:div>
            <w:div w:id="1773234568">
              <w:marLeft w:val="0"/>
              <w:marRight w:val="0"/>
              <w:marTop w:val="0"/>
              <w:marBottom w:val="0"/>
              <w:divBdr>
                <w:top w:val="none" w:sz="0" w:space="0" w:color="auto"/>
                <w:left w:val="none" w:sz="0" w:space="0" w:color="auto"/>
                <w:bottom w:val="none" w:sz="0" w:space="0" w:color="auto"/>
                <w:right w:val="none" w:sz="0" w:space="0" w:color="auto"/>
              </w:divBdr>
            </w:div>
            <w:div w:id="802163365">
              <w:marLeft w:val="0"/>
              <w:marRight w:val="0"/>
              <w:marTop w:val="0"/>
              <w:marBottom w:val="0"/>
              <w:divBdr>
                <w:top w:val="none" w:sz="0" w:space="0" w:color="auto"/>
                <w:left w:val="none" w:sz="0" w:space="0" w:color="auto"/>
                <w:bottom w:val="none" w:sz="0" w:space="0" w:color="auto"/>
                <w:right w:val="none" w:sz="0" w:space="0" w:color="auto"/>
              </w:divBdr>
            </w:div>
            <w:div w:id="1432698283">
              <w:marLeft w:val="0"/>
              <w:marRight w:val="0"/>
              <w:marTop w:val="0"/>
              <w:marBottom w:val="0"/>
              <w:divBdr>
                <w:top w:val="none" w:sz="0" w:space="0" w:color="auto"/>
                <w:left w:val="none" w:sz="0" w:space="0" w:color="auto"/>
                <w:bottom w:val="none" w:sz="0" w:space="0" w:color="auto"/>
                <w:right w:val="none" w:sz="0" w:space="0" w:color="auto"/>
              </w:divBdr>
            </w:div>
            <w:div w:id="1685203869">
              <w:marLeft w:val="0"/>
              <w:marRight w:val="0"/>
              <w:marTop w:val="0"/>
              <w:marBottom w:val="0"/>
              <w:divBdr>
                <w:top w:val="none" w:sz="0" w:space="0" w:color="auto"/>
                <w:left w:val="none" w:sz="0" w:space="0" w:color="auto"/>
                <w:bottom w:val="none" w:sz="0" w:space="0" w:color="auto"/>
                <w:right w:val="none" w:sz="0" w:space="0" w:color="auto"/>
              </w:divBdr>
            </w:div>
            <w:div w:id="1273320585">
              <w:marLeft w:val="0"/>
              <w:marRight w:val="0"/>
              <w:marTop w:val="0"/>
              <w:marBottom w:val="0"/>
              <w:divBdr>
                <w:top w:val="none" w:sz="0" w:space="0" w:color="auto"/>
                <w:left w:val="none" w:sz="0" w:space="0" w:color="auto"/>
                <w:bottom w:val="none" w:sz="0" w:space="0" w:color="auto"/>
                <w:right w:val="none" w:sz="0" w:space="0" w:color="auto"/>
              </w:divBdr>
            </w:div>
            <w:div w:id="603656339">
              <w:marLeft w:val="0"/>
              <w:marRight w:val="0"/>
              <w:marTop w:val="0"/>
              <w:marBottom w:val="0"/>
              <w:divBdr>
                <w:top w:val="none" w:sz="0" w:space="0" w:color="auto"/>
                <w:left w:val="none" w:sz="0" w:space="0" w:color="auto"/>
                <w:bottom w:val="none" w:sz="0" w:space="0" w:color="auto"/>
                <w:right w:val="none" w:sz="0" w:space="0" w:color="auto"/>
              </w:divBdr>
            </w:div>
            <w:div w:id="1702317925">
              <w:marLeft w:val="0"/>
              <w:marRight w:val="0"/>
              <w:marTop w:val="0"/>
              <w:marBottom w:val="0"/>
              <w:divBdr>
                <w:top w:val="none" w:sz="0" w:space="0" w:color="auto"/>
                <w:left w:val="none" w:sz="0" w:space="0" w:color="auto"/>
                <w:bottom w:val="none" w:sz="0" w:space="0" w:color="auto"/>
                <w:right w:val="none" w:sz="0" w:space="0" w:color="auto"/>
              </w:divBdr>
            </w:div>
            <w:div w:id="1873806361">
              <w:marLeft w:val="0"/>
              <w:marRight w:val="0"/>
              <w:marTop w:val="0"/>
              <w:marBottom w:val="0"/>
              <w:divBdr>
                <w:top w:val="none" w:sz="0" w:space="0" w:color="auto"/>
                <w:left w:val="none" w:sz="0" w:space="0" w:color="auto"/>
                <w:bottom w:val="none" w:sz="0" w:space="0" w:color="auto"/>
                <w:right w:val="none" w:sz="0" w:space="0" w:color="auto"/>
              </w:divBdr>
            </w:div>
            <w:div w:id="955063239">
              <w:marLeft w:val="0"/>
              <w:marRight w:val="0"/>
              <w:marTop w:val="0"/>
              <w:marBottom w:val="0"/>
              <w:divBdr>
                <w:top w:val="none" w:sz="0" w:space="0" w:color="auto"/>
                <w:left w:val="none" w:sz="0" w:space="0" w:color="auto"/>
                <w:bottom w:val="none" w:sz="0" w:space="0" w:color="auto"/>
                <w:right w:val="none" w:sz="0" w:space="0" w:color="auto"/>
              </w:divBdr>
            </w:div>
            <w:div w:id="622076762">
              <w:marLeft w:val="0"/>
              <w:marRight w:val="0"/>
              <w:marTop w:val="0"/>
              <w:marBottom w:val="0"/>
              <w:divBdr>
                <w:top w:val="none" w:sz="0" w:space="0" w:color="auto"/>
                <w:left w:val="none" w:sz="0" w:space="0" w:color="auto"/>
                <w:bottom w:val="none" w:sz="0" w:space="0" w:color="auto"/>
                <w:right w:val="none" w:sz="0" w:space="0" w:color="auto"/>
              </w:divBdr>
            </w:div>
            <w:div w:id="876819646">
              <w:marLeft w:val="0"/>
              <w:marRight w:val="0"/>
              <w:marTop w:val="0"/>
              <w:marBottom w:val="0"/>
              <w:divBdr>
                <w:top w:val="none" w:sz="0" w:space="0" w:color="auto"/>
                <w:left w:val="none" w:sz="0" w:space="0" w:color="auto"/>
                <w:bottom w:val="none" w:sz="0" w:space="0" w:color="auto"/>
                <w:right w:val="none" w:sz="0" w:space="0" w:color="auto"/>
              </w:divBdr>
            </w:div>
            <w:div w:id="131295360">
              <w:marLeft w:val="0"/>
              <w:marRight w:val="0"/>
              <w:marTop w:val="0"/>
              <w:marBottom w:val="0"/>
              <w:divBdr>
                <w:top w:val="none" w:sz="0" w:space="0" w:color="auto"/>
                <w:left w:val="none" w:sz="0" w:space="0" w:color="auto"/>
                <w:bottom w:val="none" w:sz="0" w:space="0" w:color="auto"/>
                <w:right w:val="none" w:sz="0" w:space="0" w:color="auto"/>
              </w:divBdr>
            </w:div>
            <w:div w:id="319695475">
              <w:marLeft w:val="0"/>
              <w:marRight w:val="0"/>
              <w:marTop w:val="0"/>
              <w:marBottom w:val="0"/>
              <w:divBdr>
                <w:top w:val="none" w:sz="0" w:space="0" w:color="auto"/>
                <w:left w:val="none" w:sz="0" w:space="0" w:color="auto"/>
                <w:bottom w:val="none" w:sz="0" w:space="0" w:color="auto"/>
                <w:right w:val="none" w:sz="0" w:space="0" w:color="auto"/>
              </w:divBdr>
            </w:div>
            <w:div w:id="40594210">
              <w:marLeft w:val="0"/>
              <w:marRight w:val="0"/>
              <w:marTop w:val="0"/>
              <w:marBottom w:val="0"/>
              <w:divBdr>
                <w:top w:val="none" w:sz="0" w:space="0" w:color="auto"/>
                <w:left w:val="none" w:sz="0" w:space="0" w:color="auto"/>
                <w:bottom w:val="none" w:sz="0" w:space="0" w:color="auto"/>
                <w:right w:val="none" w:sz="0" w:space="0" w:color="auto"/>
              </w:divBdr>
            </w:div>
            <w:div w:id="825828365">
              <w:marLeft w:val="0"/>
              <w:marRight w:val="0"/>
              <w:marTop w:val="0"/>
              <w:marBottom w:val="0"/>
              <w:divBdr>
                <w:top w:val="none" w:sz="0" w:space="0" w:color="auto"/>
                <w:left w:val="none" w:sz="0" w:space="0" w:color="auto"/>
                <w:bottom w:val="none" w:sz="0" w:space="0" w:color="auto"/>
                <w:right w:val="none" w:sz="0" w:space="0" w:color="auto"/>
              </w:divBdr>
            </w:div>
            <w:div w:id="490675667">
              <w:marLeft w:val="0"/>
              <w:marRight w:val="0"/>
              <w:marTop w:val="0"/>
              <w:marBottom w:val="0"/>
              <w:divBdr>
                <w:top w:val="none" w:sz="0" w:space="0" w:color="auto"/>
                <w:left w:val="none" w:sz="0" w:space="0" w:color="auto"/>
                <w:bottom w:val="none" w:sz="0" w:space="0" w:color="auto"/>
                <w:right w:val="none" w:sz="0" w:space="0" w:color="auto"/>
              </w:divBdr>
            </w:div>
            <w:div w:id="1129712825">
              <w:marLeft w:val="0"/>
              <w:marRight w:val="0"/>
              <w:marTop w:val="0"/>
              <w:marBottom w:val="0"/>
              <w:divBdr>
                <w:top w:val="none" w:sz="0" w:space="0" w:color="auto"/>
                <w:left w:val="none" w:sz="0" w:space="0" w:color="auto"/>
                <w:bottom w:val="none" w:sz="0" w:space="0" w:color="auto"/>
                <w:right w:val="none" w:sz="0" w:space="0" w:color="auto"/>
              </w:divBdr>
            </w:div>
            <w:div w:id="573318384">
              <w:marLeft w:val="0"/>
              <w:marRight w:val="0"/>
              <w:marTop w:val="0"/>
              <w:marBottom w:val="0"/>
              <w:divBdr>
                <w:top w:val="none" w:sz="0" w:space="0" w:color="auto"/>
                <w:left w:val="none" w:sz="0" w:space="0" w:color="auto"/>
                <w:bottom w:val="none" w:sz="0" w:space="0" w:color="auto"/>
                <w:right w:val="none" w:sz="0" w:space="0" w:color="auto"/>
              </w:divBdr>
            </w:div>
            <w:div w:id="224294978">
              <w:marLeft w:val="0"/>
              <w:marRight w:val="0"/>
              <w:marTop w:val="0"/>
              <w:marBottom w:val="0"/>
              <w:divBdr>
                <w:top w:val="none" w:sz="0" w:space="0" w:color="auto"/>
                <w:left w:val="none" w:sz="0" w:space="0" w:color="auto"/>
                <w:bottom w:val="none" w:sz="0" w:space="0" w:color="auto"/>
                <w:right w:val="none" w:sz="0" w:space="0" w:color="auto"/>
              </w:divBdr>
            </w:div>
            <w:div w:id="397630289">
              <w:marLeft w:val="0"/>
              <w:marRight w:val="0"/>
              <w:marTop w:val="0"/>
              <w:marBottom w:val="0"/>
              <w:divBdr>
                <w:top w:val="none" w:sz="0" w:space="0" w:color="auto"/>
                <w:left w:val="none" w:sz="0" w:space="0" w:color="auto"/>
                <w:bottom w:val="none" w:sz="0" w:space="0" w:color="auto"/>
                <w:right w:val="none" w:sz="0" w:space="0" w:color="auto"/>
              </w:divBdr>
            </w:div>
            <w:div w:id="1490362905">
              <w:marLeft w:val="0"/>
              <w:marRight w:val="0"/>
              <w:marTop w:val="0"/>
              <w:marBottom w:val="0"/>
              <w:divBdr>
                <w:top w:val="none" w:sz="0" w:space="0" w:color="auto"/>
                <w:left w:val="none" w:sz="0" w:space="0" w:color="auto"/>
                <w:bottom w:val="none" w:sz="0" w:space="0" w:color="auto"/>
                <w:right w:val="none" w:sz="0" w:space="0" w:color="auto"/>
              </w:divBdr>
            </w:div>
            <w:div w:id="658919933">
              <w:marLeft w:val="0"/>
              <w:marRight w:val="0"/>
              <w:marTop w:val="0"/>
              <w:marBottom w:val="0"/>
              <w:divBdr>
                <w:top w:val="none" w:sz="0" w:space="0" w:color="auto"/>
                <w:left w:val="none" w:sz="0" w:space="0" w:color="auto"/>
                <w:bottom w:val="none" w:sz="0" w:space="0" w:color="auto"/>
                <w:right w:val="none" w:sz="0" w:space="0" w:color="auto"/>
              </w:divBdr>
            </w:div>
            <w:div w:id="1790707300">
              <w:marLeft w:val="0"/>
              <w:marRight w:val="0"/>
              <w:marTop w:val="0"/>
              <w:marBottom w:val="0"/>
              <w:divBdr>
                <w:top w:val="none" w:sz="0" w:space="0" w:color="auto"/>
                <w:left w:val="none" w:sz="0" w:space="0" w:color="auto"/>
                <w:bottom w:val="none" w:sz="0" w:space="0" w:color="auto"/>
                <w:right w:val="none" w:sz="0" w:space="0" w:color="auto"/>
              </w:divBdr>
            </w:div>
            <w:div w:id="895509381">
              <w:marLeft w:val="0"/>
              <w:marRight w:val="0"/>
              <w:marTop w:val="0"/>
              <w:marBottom w:val="0"/>
              <w:divBdr>
                <w:top w:val="none" w:sz="0" w:space="0" w:color="auto"/>
                <w:left w:val="none" w:sz="0" w:space="0" w:color="auto"/>
                <w:bottom w:val="none" w:sz="0" w:space="0" w:color="auto"/>
                <w:right w:val="none" w:sz="0" w:space="0" w:color="auto"/>
              </w:divBdr>
            </w:div>
            <w:div w:id="485126932">
              <w:marLeft w:val="0"/>
              <w:marRight w:val="0"/>
              <w:marTop w:val="0"/>
              <w:marBottom w:val="0"/>
              <w:divBdr>
                <w:top w:val="none" w:sz="0" w:space="0" w:color="auto"/>
                <w:left w:val="none" w:sz="0" w:space="0" w:color="auto"/>
                <w:bottom w:val="none" w:sz="0" w:space="0" w:color="auto"/>
                <w:right w:val="none" w:sz="0" w:space="0" w:color="auto"/>
              </w:divBdr>
            </w:div>
            <w:div w:id="1599484147">
              <w:marLeft w:val="0"/>
              <w:marRight w:val="0"/>
              <w:marTop w:val="0"/>
              <w:marBottom w:val="0"/>
              <w:divBdr>
                <w:top w:val="none" w:sz="0" w:space="0" w:color="auto"/>
                <w:left w:val="none" w:sz="0" w:space="0" w:color="auto"/>
                <w:bottom w:val="none" w:sz="0" w:space="0" w:color="auto"/>
                <w:right w:val="none" w:sz="0" w:space="0" w:color="auto"/>
              </w:divBdr>
            </w:div>
            <w:div w:id="1597327234">
              <w:marLeft w:val="0"/>
              <w:marRight w:val="0"/>
              <w:marTop w:val="0"/>
              <w:marBottom w:val="0"/>
              <w:divBdr>
                <w:top w:val="none" w:sz="0" w:space="0" w:color="auto"/>
                <w:left w:val="none" w:sz="0" w:space="0" w:color="auto"/>
                <w:bottom w:val="none" w:sz="0" w:space="0" w:color="auto"/>
                <w:right w:val="none" w:sz="0" w:space="0" w:color="auto"/>
              </w:divBdr>
            </w:div>
            <w:div w:id="1645281970">
              <w:marLeft w:val="0"/>
              <w:marRight w:val="0"/>
              <w:marTop w:val="0"/>
              <w:marBottom w:val="0"/>
              <w:divBdr>
                <w:top w:val="none" w:sz="0" w:space="0" w:color="auto"/>
                <w:left w:val="none" w:sz="0" w:space="0" w:color="auto"/>
                <w:bottom w:val="none" w:sz="0" w:space="0" w:color="auto"/>
                <w:right w:val="none" w:sz="0" w:space="0" w:color="auto"/>
              </w:divBdr>
            </w:div>
            <w:div w:id="1784497582">
              <w:marLeft w:val="0"/>
              <w:marRight w:val="0"/>
              <w:marTop w:val="0"/>
              <w:marBottom w:val="0"/>
              <w:divBdr>
                <w:top w:val="none" w:sz="0" w:space="0" w:color="auto"/>
                <w:left w:val="none" w:sz="0" w:space="0" w:color="auto"/>
                <w:bottom w:val="none" w:sz="0" w:space="0" w:color="auto"/>
                <w:right w:val="none" w:sz="0" w:space="0" w:color="auto"/>
              </w:divBdr>
            </w:div>
            <w:div w:id="1177424511">
              <w:marLeft w:val="0"/>
              <w:marRight w:val="0"/>
              <w:marTop w:val="0"/>
              <w:marBottom w:val="0"/>
              <w:divBdr>
                <w:top w:val="none" w:sz="0" w:space="0" w:color="auto"/>
                <w:left w:val="none" w:sz="0" w:space="0" w:color="auto"/>
                <w:bottom w:val="none" w:sz="0" w:space="0" w:color="auto"/>
                <w:right w:val="none" w:sz="0" w:space="0" w:color="auto"/>
              </w:divBdr>
            </w:div>
            <w:div w:id="579487716">
              <w:marLeft w:val="0"/>
              <w:marRight w:val="0"/>
              <w:marTop w:val="0"/>
              <w:marBottom w:val="0"/>
              <w:divBdr>
                <w:top w:val="none" w:sz="0" w:space="0" w:color="auto"/>
                <w:left w:val="none" w:sz="0" w:space="0" w:color="auto"/>
                <w:bottom w:val="none" w:sz="0" w:space="0" w:color="auto"/>
                <w:right w:val="none" w:sz="0" w:space="0" w:color="auto"/>
              </w:divBdr>
            </w:div>
            <w:div w:id="459884100">
              <w:marLeft w:val="0"/>
              <w:marRight w:val="0"/>
              <w:marTop w:val="0"/>
              <w:marBottom w:val="0"/>
              <w:divBdr>
                <w:top w:val="none" w:sz="0" w:space="0" w:color="auto"/>
                <w:left w:val="none" w:sz="0" w:space="0" w:color="auto"/>
                <w:bottom w:val="none" w:sz="0" w:space="0" w:color="auto"/>
                <w:right w:val="none" w:sz="0" w:space="0" w:color="auto"/>
              </w:divBdr>
            </w:div>
            <w:div w:id="895971914">
              <w:marLeft w:val="0"/>
              <w:marRight w:val="0"/>
              <w:marTop w:val="0"/>
              <w:marBottom w:val="0"/>
              <w:divBdr>
                <w:top w:val="none" w:sz="0" w:space="0" w:color="auto"/>
                <w:left w:val="none" w:sz="0" w:space="0" w:color="auto"/>
                <w:bottom w:val="none" w:sz="0" w:space="0" w:color="auto"/>
                <w:right w:val="none" w:sz="0" w:space="0" w:color="auto"/>
              </w:divBdr>
            </w:div>
            <w:div w:id="710030887">
              <w:marLeft w:val="0"/>
              <w:marRight w:val="0"/>
              <w:marTop w:val="0"/>
              <w:marBottom w:val="0"/>
              <w:divBdr>
                <w:top w:val="none" w:sz="0" w:space="0" w:color="auto"/>
                <w:left w:val="none" w:sz="0" w:space="0" w:color="auto"/>
                <w:bottom w:val="none" w:sz="0" w:space="0" w:color="auto"/>
                <w:right w:val="none" w:sz="0" w:space="0" w:color="auto"/>
              </w:divBdr>
            </w:div>
            <w:div w:id="20861714">
              <w:marLeft w:val="0"/>
              <w:marRight w:val="0"/>
              <w:marTop w:val="0"/>
              <w:marBottom w:val="0"/>
              <w:divBdr>
                <w:top w:val="none" w:sz="0" w:space="0" w:color="auto"/>
                <w:left w:val="none" w:sz="0" w:space="0" w:color="auto"/>
                <w:bottom w:val="none" w:sz="0" w:space="0" w:color="auto"/>
                <w:right w:val="none" w:sz="0" w:space="0" w:color="auto"/>
              </w:divBdr>
            </w:div>
            <w:div w:id="1837921282">
              <w:marLeft w:val="0"/>
              <w:marRight w:val="0"/>
              <w:marTop w:val="0"/>
              <w:marBottom w:val="0"/>
              <w:divBdr>
                <w:top w:val="none" w:sz="0" w:space="0" w:color="auto"/>
                <w:left w:val="none" w:sz="0" w:space="0" w:color="auto"/>
                <w:bottom w:val="none" w:sz="0" w:space="0" w:color="auto"/>
                <w:right w:val="none" w:sz="0" w:space="0" w:color="auto"/>
              </w:divBdr>
            </w:div>
            <w:div w:id="772483454">
              <w:marLeft w:val="0"/>
              <w:marRight w:val="0"/>
              <w:marTop w:val="0"/>
              <w:marBottom w:val="0"/>
              <w:divBdr>
                <w:top w:val="none" w:sz="0" w:space="0" w:color="auto"/>
                <w:left w:val="none" w:sz="0" w:space="0" w:color="auto"/>
                <w:bottom w:val="none" w:sz="0" w:space="0" w:color="auto"/>
                <w:right w:val="none" w:sz="0" w:space="0" w:color="auto"/>
              </w:divBdr>
            </w:div>
            <w:div w:id="1263223392">
              <w:marLeft w:val="0"/>
              <w:marRight w:val="0"/>
              <w:marTop w:val="0"/>
              <w:marBottom w:val="0"/>
              <w:divBdr>
                <w:top w:val="none" w:sz="0" w:space="0" w:color="auto"/>
                <w:left w:val="none" w:sz="0" w:space="0" w:color="auto"/>
                <w:bottom w:val="none" w:sz="0" w:space="0" w:color="auto"/>
                <w:right w:val="none" w:sz="0" w:space="0" w:color="auto"/>
              </w:divBdr>
            </w:div>
            <w:div w:id="1909458903">
              <w:marLeft w:val="0"/>
              <w:marRight w:val="0"/>
              <w:marTop w:val="0"/>
              <w:marBottom w:val="0"/>
              <w:divBdr>
                <w:top w:val="none" w:sz="0" w:space="0" w:color="auto"/>
                <w:left w:val="none" w:sz="0" w:space="0" w:color="auto"/>
                <w:bottom w:val="none" w:sz="0" w:space="0" w:color="auto"/>
                <w:right w:val="none" w:sz="0" w:space="0" w:color="auto"/>
              </w:divBdr>
            </w:div>
            <w:div w:id="1464344932">
              <w:marLeft w:val="0"/>
              <w:marRight w:val="0"/>
              <w:marTop w:val="0"/>
              <w:marBottom w:val="0"/>
              <w:divBdr>
                <w:top w:val="none" w:sz="0" w:space="0" w:color="auto"/>
                <w:left w:val="none" w:sz="0" w:space="0" w:color="auto"/>
                <w:bottom w:val="none" w:sz="0" w:space="0" w:color="auto"/>
                <w:right w:val="none" w:sz="0" w:space="0" w:color="auto"/>
              </w:divBdr>
            </w:div>
            <w:div w:id="259332994">
              <w:marLeft w:val="0"/>
              <w:marRight w:val="0"/>
              <w:marTop w:val="0"/>
              <w:marBottom w:val="0"/>
              <w:divBdr>
                <w:top w:val="none" w:sz="0" w:space="0" w:color="auto"/>
                <w:left w:val="none" w:sz="0" w:space="0" w:color="auto"/>
                <w:bottom w:val="none" w:sz="0" w:space="0" w:color="auto"/>
                <w:right w:val="none" w:sz="0" w:space="0" w:color="auto"/>
              </w:divBdr>
            </w:div>
            <w:div w:id="1630940512">
              <w:marLeft w:val="0"/>
              <w:marRight w:val="0"/>
              <w:marTop w:val="0"/>
              <w:marBottom w:val="0"/>
              <w:divBdr>
                <w:top w:val="none" w:sz="0" w:space="0" w:color="auto"/>
                <w:left w:val="none" w:sz="0" w:space="0" w:color="auto"/>
                <w:bottom w:val="none" w:sz="0" w:space="0" w:color="auto"/>
                <w:right w:val="none" w:sz="0" w:space="0" w:color="auto"/>
              </w:divBdr>
            </w:div>
            <w:div w:id="1521236662">
              <w:marLeft w:val="0"/>
              <w:marRight w:val="0"/>
              <w:marTop w:val="0"/>
              <w:marBottom w:val="0"/>
              <w:divBdr>
                <w:top w:val="none" w:sz="0" w:space="0" w:color="auto"/>
                <w:left w:val="none" w:sz="0" w:space="0" w:color="auto"/>
                <w:bottom w:val="none" w:sz="0" w:space="0" w:color="auto"/>
                <w:right w:val="none" w:sz="0" w:space="0" w:color="auto"/>
              </w:divBdr>
            </w:div>
            <w:div w:id="1848984491">
              <w:marLeft w:val="0"/>
              <w:marRight w:val="0"/>
              <w:marTop w:val="0"/>
              <w:marBottom w:val="0"/>
              <w:divBdr>
                <w:top w:val="none" w:sz="0" w:space="0" w:color="auto"/>
                <w:left w:val="none" w:sz="0" w:space="0" w:color="auto"/>
                <w:bottom w:val="none" w:sz="0" w:space="0" w:color="auto"/>
                <w:right w:val="none" w:sz="0" w:space="0" w:color="auto"/>
              </w:divBdr>
            </w:div>
            <w:div w:id="102923333">
              <w:marLeft w:val="0"/>
              <w:marRight w:val="0"/>
              <w:marTop w:val="0"/>
              <w:marBottom w:val="0"/>
              <w:divBdr>
                <w:top w:val="none" w:sz="0" w:space="0" w:color="auto"/>
                <w:left w:val="none" w:sz="0" w:space="0" w:color="auto"/>
                <w:bottom w:val="none" w:sz="0" w:space="0" w:color="auto"/>
                <w:right w:val="none" w:sz="0" w:space="0" w:color="auto"/>
              </w:divBdr>
            </w:div>
            <w:div w:id="239755137">
              <w:marLeft w:val="0"/>
              <w:marRight w:val="0"/>
              <w:marTop w:val="0"/>
              <w:marBottom w:val="0"/>
              <w:divBdr>
                <w:top w:val="none" w:sz="0" w:space="0" w:color="auto"/>
                <w:left w:val="none" w:sz="0" w:space="0" w:color="auto"/>
                <w:bottom w:val="none" w:sz="0" w:space="0" w:color="auto"/>
                <w:right w:val="none" w:sz="0" w:space="0" w:color="auto"/>
              </w:divBdr>
            </w:div>
            <w:div w:id="2045056686">
              <w:marLeft w:val="0"/>
              <w:marRight w:val="0"/>
              <w:marTop w:val="0"/>
              <w:marBottom w:val="0"/>
              <w:divBdr>
                <w:top w:val="none" w:sz="0" w:space="0" w:color="auto"/>
                <w:left w:val="none" w:sz="0" w:space="0" w:color="auto"/>
                <w:bottom w:val="none" w:sz="0" w:space="0" w:color="auto"/>
                <w:right w:val="none" w:sz="0" w:space="0" w:color="auto"/>
              </w:divBdr>
            </w:div>
            <w:div w:id="247083087">
              <w:marLeft w:val="0"/>
              <w:marRight w:val="0"/>
              <w:marTop w:val="0"/>
              <w:marBottom w:val="0"/>
              <w:divBdr>
                <w:top w:val="none" w:sz="0" w:space="0" w:color="auto"/>
                <w:left w:val="none" w:sz="0" w:space="0" w:color="auto"/>
                <w:bottom w:val="none" w:sz="0" w:space="0" w:color="auto"/>
                <w:right w:val="none" w:sz="0" w:space="0" w:color="auto"/>
              </w:divBdr>
            </w:div>
            <w:div w:id="1278174709">
              <w:marLeft w:val="0"/>
              <w:marRight w:val="0"/>
              <w:marTop w:val="0"/>
              <w:marBottom w:val="0"/>
              <w:divBdr>
                <w:top w:val="none" w:sz="0" w:space="0" w:color="auto"/>
                <w:left w:val="none" w:sz="0" w:space="0" w:color="auto"/>
                <w:bottom w:val="none" w:sz="0" w:space="0" w:color="auto"/>
                <w:right w:val="none" w:sz="0" w:space="0" w:color="auto"/>
              </w:divBdr>
            </w:div>
            <w:div w:id="32506309">
              <w:marLeft w:val="0"/>
              <w:marRight w:val="0"/>
              <w:marTop w:val="0"/>
              <w:marBottom w:val="0"/>
              <w:divBdr>
                <w:top w:val="none" w:sz="0" w:space="0" w:color="auto"/>
                <w:left w:val="none" w:sz="0" w:space="0" w:color="auto"/>
                <w:bottom w:val="none" w:sz="0" w:space="0" w:color="auto"/>
                <w:right w:val="none" w:sz="0" w:space="0" w:color="auto"/>
              </w:divBdr>
            </w:div>
            <w:div w:id="2051957015">
              <w:marLeft w:val="0"/>
              <w:marRight w:val="0"/>
              <w:marTop w:val="0"/>
              <w:marBottom w:val="0"/>
              <w:divBdr>
                <w:top w:val="none" w:sz="0" w:space="0" w:color="auto"/>
                <w:left w:val="none" w:sz="0" w:space="0" w:color="auto"/>
                <w:bottom w:val="none" w:sz="0" w:space="0" w:color="auto"/>
                <w:right w:val="none" w:sz="0" w:space="0" w:color="auto"/>
              </w:divBdr>
            </w:div>
            <w:div w:id="1602683058">
              <w:marLeft w:val="0"/>
              <w:marRight w:val="0"/>
              <w:marTop w:val="0"/>
              <w:marBottom w:val="0"/>
              <w:divBdr>
                <w:top w:val="none" w:sz="0" w:space="0" w:color="auto"/>
                <w:left w:val="none" w:sz="0" w:space="0" w:color="auto"/>
                <w:bottom w:val="none" w:sz="0" w:space="0" w:color="auto"/>
                <w:right w:val="none" w:sz="0" w:space="0" w:color="auto"/>
              </w:divBdr>
            </w:div>
            <w:div w:id="639766309">
              <w:marLeft w:val="0"/>
              <w:marRight w:val="0"/>
              <w:marTop w:val="0"/>
              <w:marBottom w:val="0"/>
              <w:divBdr>
                <w:top w:val="none" w:sz="0" w:space="0" w:color="auto"/>
                <w:left w:val="none" w:sz="0" w:space="0" w:color="auto"/>
                <w:bottom w:val="none" w:sz="0" w:space="0" w:color="auto"/>
                <w:right w:val="none" w:sz="0" w:space="0" w:color="auto"/>
              </w:divBdr>
            </w:div>
            <w:div w:id="348070574">
              <w:marLeft w:val="0"/>
              <w:marRight w:val="0"/>
              <w:marTop w:val="0"/>
              <w:marBottom w:val="0"/>
              <w:divBdr>
                <w:top w:val="none" w:sz="0" w:space="0" w:color="auto"/>
                <w:left w:val="none" w:sz="0" w:space="0" w:color="auto"/>
                <w:bottom w:val="none" w:sz="0" w:space="0" w:color="auto"/>
                <w:right w:val="none" w:sz="0" w:space="0" w:color="auto"/>
              </w:divBdr>
            </w:div>
            <w:div w:id="2047366628">
              <w:marLeft w:val="0"/>
              <w:marRight w:val="0"/>
              <w:marTop w:val="0"/>
              <w:marBottom w:val="0"/>
              <w:divBdr>
                <w:top w:val="none" w:sz="0" w:space="0" w:color="auto"/>
                <w:left w:val="none" w:sz="0" w:space="0" w:color="auto"/>
                <w:bottom w:val="none" w:sz="0" w:space="0" w:color="auto"/>
                <w:right w:val="none" w:sz="0" w:space="0" w:color="auto"/>
              </w:divBdr>
            </w:div>
            <w:div w:id="523439920">
              <w:marLeft w:val="0"/>
              <w:marRight w:val="0"/>
              <w:marTop w:val="0"/>
              <w:marBottom w:val="0"/>
              <w:divBdr>
                <w:top w:val="none" w:sz="0" w:space="0" w:color="auto"/>
                <w:left w:val="none" w:sz="0" w:space="0" w:color="auto"/>
                <w:bottom w:val="none" w:sz="0" w:space="0" w:color="auto"/>
                <w:right w:val="none" w:sz="0" w:space="0" w:color="auto"/>
              </w:divBdr>
            </w:div>
            <w:div w:id="970129692">
              <w:marLeft w:val="0"/>
              <w:marRight w:val="0"/>
              <w:marTop w:val="0"/>
              <w:marBottom w:val="0"/>
              <w:divBdr>
                <w:top w:val="none" w:sz="0" w:space="0" w:color="auto"/>
                <w:left w:val="none" w:sz="0" w:space="0" w:color="auto"/>
                <w:bottom w:val="none" w:sz="0" w:space="0" w:color="auto"/>
                <w:right w:val="none" w:sz="0" w:space="0" w:color="auto"/>
              </w:divBdr>
            </w:div>
            <w:div w:id="533276165">
              <w:marLeft w:val="0"/>
              <w:marRight w:val="0"/>
              <w:marTop w:val="0"/>
              <w:marBottom w:val="0"/>
              <w:divBdr>
                <w:top w:val="none" w:sz="0" w:space="0" w:color="auto"/>
                <w:left w:val="none" w:sz="0" w:space="0" w:color="auto"/>
                <w:bottom w:val="none" w:sz="0" w:space="0" w:color="auto"/>
                <w:right w:val="none" w:sz="0" w:space="0" w:color="auto"/>
              </w:divBdr>
            </w:div>
            <w:div w:id="447546850">
              <w:marLeft w:val="0"/>
              <w:marRight w:val="0"/>
              <w:marTop w:val="0"/>
              <w:marBottom w:val="0"/>
              <w:divBdr>
                <w:top w:val="none" w:sz="0" w:space="0" w:color="auto"/>
                <w:left w:val="none" w:sz="0" w:space="0" w:color="auto"/>
                <w:bottom w:val="none" w:sz="0" w:space="0" w:color="auto"/>
                <w:right w:val="none" w:sz="0" w:space="0" w:color="auto"/>
              </w:divBdr>
            </w:div>
            <w:div w:id="1036276571">
              <w:marLeft w:val="0"/>
              <w:marRight w:val="0"/>
              <w:marTop w:val="0"/>
              <w:marBottom w:val="0"/>
              <w:divBdr>
                <w:top w:val="none" w:sz="0" w:space="0" w:color="auto"/>
                <w:left w:val="none" w:sz="0" w:space="0" w:color="auto"/>
                <w:bottom w:val="none" w:sz="0" w:space="0" w:color="auto"/>
                <w:right w:val="none" w:sz="0" w:space="0" w:color="auto"/>
              </w:divBdr>
            </w:div>
            <w:div w:id="1627008632">
              <w:marLeft w:val="0"/>
              <w:marRight w:val="0"/>
              <w:marTop w:val="0"/>
              <w:marBottom w:val="0"/>
              <w:divBdr>
                <w:top w:val="none" w:sz="0" w:space="0" w:color="auto"/>
                <w:left w:val="none" w:sz="0" w:space="0" w:color="auto"/>
                <w:bottom w:val="none" w:sz="0" w:space="0" w:color="auto"/>
                <w:right w:val="none" w:sz="0" w:space="0" w:color="auto"/>
              </w:divBdr>
            </w:div>
            <w:div w:id="1359549232">
              <w:marLeft w:val="0"/>
              <w:marRight w:val="0"/>
              <w:marTop w:val="0"/>
              <w:marBottom w:val="0"/>
              <w:divBdr>
                <w:top w:val="none" w:sz="0" w:space="0" w:color="auto"/>
                <w:left w:val="none" w:sz="0" w:space="0" w:color="auto"/>
                <w:bottom w:val="none" w:sz="0" w:space="0" w:color="auto"/>
                <w:right w:val="none" w:sz="0" w:space="0" w:color="auto"/>
              </w:divBdr>
            </w:div>
            <w:div w:id="365451000">
              <w:marLeft w:val="0"/>
              <w:marRight w:val="0"/>
              <w:marTop w:val="0"/>
              <w:marBottom w:val="0"/>
              <w:divBdr>
                <w:top w:val="none" w:sz="0" w:space="0" w:color="auto"/>
                <w:left w:val="none" w:sz="0" w:space="0" w:color="auto"/>
                <w:bottom w:val="none" w:sz="0" w:space="0" w:color="auto"/>
                <w:right w:val="none" w:sz="0" w:space="0" w:color="auto"/>
              </w:divBdr>
            </w:div>
            <w:div w:id="2129859114">
              <w:marLeft w:val="0"/>
              <w:marRight w:val="0"/>
              <w:marTop w:val="0"/>
              <w:marBottom w:val="0"/>
              <w:divBdr>
                <w:top w:val="none" w:sz="0" w:space="0" w:color="auto"/>
                <w:left w:val="none" w:sz="0" w:space="0" w:color="auto"/>
                <w:bottom w:val="none" w:sz="0" w:space="0" w:color="auto"/>
                <w:right w:val="none" w:sz="0" w:space="0" w:color="auto"/>
              </w:divBdr>
            </w:div>
            <w:div w:id="1575234399">
              <w:marLeft w:val="0"/>
              <w:marRight w:val="0"/>
              <w:marTop w:val="0"/>
              <w:marBottom w:val="0"/>
              <w:divBdr>
                <w:top w:val="none" w:sz="0" w:space="0" w:color="auto"/>
                <w:left w:val="none" w:sz="0" w:space="0" w:color="auto"/>
                <w:bottom w:val="none" w:sz="0" w:space="0" w:color="auto"/>
                <w:right w:val="none" w:sz="0" w:space="0" w:color="auto"/>
              </w:divBdr>
            </w:div>
            <w:div w:id="1602294813">
              <w:marLeft w:val="0"/>
              <w:marRight w:val="0"/>
              <w:marTop w:val="0"/>
              <w:marBottom w:val="0"/>
              <w:divBdr>
                <w:top w:val="none" w:sz="0" w:space="0" w:color="auto"/>
                <w:left w:val="none" w:sz="0" w:space="0" w:color="auto"/>
                <w:bottom w:val="none" w:sz="0" w:space="0" w:color="auto"/>
                <w:right w:val="none" w:sz="0" w:space="0" w:color="auto"/>
              </w:divBdr>
            </w:div>
            <w:div w:id="559054544">
              <w:marLeft w:val="0"/>
              <w:marRight w:val="0"/>
              <w:marTop w:val="0"/>
              <w:marBottom w:val="0"/>
              <w:divBdr>
                <w:top w:val="none" w:sz="0" w:space="0" w:color="auto"/>
                <w:left w:val="none" w:sz="0" w:space="0" w:color="auto"/>
                <w:bottom w:val="none" w:sz="0" w:space="0" w:color="auto"/>
                <w:right w:val="none" w:sz="0" w:space="0" w:color="auto"/>
              </w:divBdr>
            </w:div>
            <w:div w:id="843907644">
              <w:marLeft w:val="0"/>
              <w:marRight w:val="0"/>
              <w:marTop w:val="0"/>
              <w:marBottom w:val="0"/>
              <w:divBdr>
                <w:top w:val="none" w:sz="0" w:space="0" w:color="auto"/>
                <w:left w:val="none" w:sz="0" w:space="0" w:color="auto"/>
                <w:bottom w:val="none" w:sz="0" w:space="0" w:color="auto"/>
                <w:right w:val="none" w:sz="0" w:space="0" w:color="auto"/>
              </w:divBdr>
            </w:div>
            <w:div w:id="846987581">
              <w:marLeft w:val="0"/>
              <w:marRight w:val="0"/>
              <w:marTop w:val="0"/>
              <w:marBottom w:val="0"/>
              <w:divBdr>
                <w:top w:val="none" w:sz="0" w:space="0" w:color="auto"/>
                <w:left w:val="none" w:sz="0" w:space="0" w:color="auto"/>
                <w:bottom w:val="none" w:sz="0" w:space="0" w:color="auto"/>
                <w:right w:val="none" w:sz="0" w:space="0" w:color="auto"/>
              </w:divBdr>
            </w:div>
            <w:div w:id="2040350828">
              <w:marLeft w:val="0"/>
              <w:marRight w:val="0"/>
              <w:marTop w:val="0"/>
              <w:marBottom w:val="0"/>
              <w:divBdr>
                <w:top w:val="none" w:sz="0" w:space="0" w:color="auto"/>
                <w:left w:val="none" w:sz="0" w:space="0" w:color="auto"/>
                <w:bottom w:val="none" w:sz="0" w:space="0" w:color="auto"/>
                <w:right w:val="none" w:sz="0" w:space="0" w:color="auto"/>
              </w:divBdr>
            </w:div>
            <w:div w:id="2099936820">
              <w:marLeft w:val="0"/>
              <w:marRight w:val="0"/>
              <w:marTop w:val="0"/>
              <w:marBottom w:val="0"/>
              <w:divBdr>
                <w:top w:val="none" w:sz="0" w:space="0" w:color="auto"/>
                <w:left w:val="none" w:sz="0" w:space="0" w:color="auto"/>
                <w:bottom w:val="none" w:sz="0" w:space="0" w:color="auto"/>
                <w:right w:val="none" w:sz="0" w:space="0" w:color="auto"/>
              </w:divBdr>
            </w:div>
            <w:div w:id="1288051225">
              <w:marLeft w:val="0"/>
              <w:marRight w:val="0"/>
              <w:marTop w:val="0"/>
              <w:marBottom w:val="0"/>
              <w:divBdr>
                <w:top w:val="none" w:sz="0" w:space="0" w:color="auto"/>
                <w:left w:val="none" w:sz="0" w:space="0" w:color="auto"/>
                <w:bottom w:val="none" w:sz="0" w:space="0" w:color="auto"/>
                <w:right w:val="none" w:sz="0" w:space="0" w:color="auto"/>
              </w:divBdr>
            </w:div>
            <w:div w:id="1369140097">
              <w:marLeft w:val="0"/>
              <w:marRight w:val="0"/>
              <w:marTop w:val="0"/>
              <w:marBottom w:val="0"/>
              <w:divBdr>
                <w:top w:val="none" w:sz="0" w:space="0" w:color="auto"/>
                <w:left w:val="none" w:sz="0" w:space="0" w:color="auto"/>
                <w:bottom w:val="none" w:sz="0" w:space="0" w:color="auto"/>
                <w:right w:val="none" w:sz="0" w:space="0" w:color="auto"/>
              </w:divBdr>
            </w:div>
            <w:div w:id="1817648945">
              <w:marLeft w:val="0"/>
              <w:marRight w:val="0"/>
              <w:marTop w:val="0"/>
              <w:marBottom w:val="0"/>
              <w:divBdr>
                <w:top w:val="none" w:sz="0" w:space="0" w:color="auto"/>
                <w:left w:val="none" w:sz="0" w:space="0" w:color="auto"/>
                <w:bottom w:val="none" w:sz="0" w:space="0" w:color="auto"/>
                <w:right w:val="none" w:sz="0" w:space="0" w:color="auto"/>
              </w:divBdr>
            </w:div>
            <w:div w:id="743644559">
              <w:marLeft w:val="0"/>
              <w:marRight w:val="0"/>
              <w:marTop w:val="0"/>
              <w:marBottom w:val="0"/>
              <w:divBdr>
                <w:top w:val="none" w:sz="0" w:space="0" w:color="auto"/>
                <w:left w:val="none" w:sz="0" w:space="0" w:color="auto"/>
                <w:bottom w:val="none" w:sz="0" w:space="0" w:color="auto"/>
                <w:right w:val="none" w:sz="0" w:space="0" w:color="auto"/>
              </w:divBdr>
            </w:div>
            <w:div w:id="179509137">
              <w:marLeft w:val="0"/>
              <w:marRight w:val="0"/>
              <w:marTop w:val="0"/>
              <w:marBottom w:val="0"/>
              <w:divBdr>
                <w:top w:val="none" w:sz="0" w:space="0" w:color="auto"/>
                <w:left w:val="none" w:sz="0" w:space="0" w:color="auto"/>
                <w:bottom w:val="none" w:sz="0" w:space="0" w:color="auto"/>
                <w:right w:val="none" w:sz="0" w:space="0" w:color="auto"/>
              </w:divBdr>
            </w:div>
            <w:div w:id="438570932">
              <w:marLeft w:val="0"/>
              <w:marRight w:val="0"/>
              <w:marTop w:val="0"/>
              <w:marBottom w:val="0"/>
              <w:divBdr>
                <w:top w:val="none" w:sz="0" w:space="0" w:color="auto"/>
                <w:left w:val="none" w:sz="0" w:space="0" w:color="auto"/>
                <w:bottom w:val="none" w:sz="0" w:space="0" w:color="auto"/>
                <w:right w:val="none" w:sz="0" w:space="0" w:color="auto"/>
              </w:divBdr>
            </w:div>
            <w:div w:id="116609043">
              <w:marLeft w:val="0"/>
              <w:marRight w:val="0"/>
              <w:marTop w:val="0"/>
              <w:marBottom w:val="0"/>
              <w:divBdr>
                <w:top w:val="none" w:sz="0" w:space="0" w:color="auto"/>
                <w:left w:val="none" w:sz="0" w:space="0" w:color="auto"/>
                <w:bottom w:val="none" w:sz="0" w:space="0" w:color="auto"/>
                <w:right w:val="none" w:sz="0" w:space="0" w:color="auto"/>
              </w:divBdr>
            </w:div>
            <w:div w:id="417019339">
              <w:marLeft w:val="0"/>
              <w:marRight w:val="0"/>
              <w:marTop w:val="0"/>
              <w:marBottom w:val="0"/>
              <w:divBdr>
                <w:top w:val="none" w:sz="0" w:space="0" w:color="auto"/>
                <w:left w:val="none" w:sz="0" w:space="0" w:color="auto"/>
                <w:bottom w:val="none" w:sz="0" w:space="0" w:color="auto"/>
                <w:right w:val="none" w:sz="0" w:space="0" w:color="auto"/>
              </w:divBdr>
            </w:div>
            <w:div w:id="907765409">
              <w:marLeft w:val="0"/>
              <w:marRight w:val="0"/>
              <w:marTop w:val="0"/>
              <w:marBottom w:val="0"/>
              <w:divBdr>
                <w:top w:val="none" w:sz="0" w:space="0" w:color="auto"/>
                <w:left w:val="none" w:sz="0" w:space="0" w:color="auto"/>
                <w:bottom w:val="none" w:sz="0" w:space="0" w:color="auto"/>
                <w:right w:val="none" w:sz="0" w:space="0" w:color="auto"/>
              </w:divBdr>
            </w:div>
            <w:div w:id="1475878366">
              <w:marLeft w:val="0"/>
              <w:marRight w:val="0"/>
              <w:marTop w:val="0"/>
              <w:marBottom w:val="0"/>
              <w:divBdr>
                <w:top w:val="none" w:sz="0" w:space="0" w:color="auto"/>
                <w:left w:val="none" w:sz="0" w:space="0" w:color="auto"/>
                <w:bottom w:val="none" w:sz="0" w:space="0" w:color="auto"/>
                <w:right w:val="none" w:sz="0" w:space="0" w:color="auto"/>
              </w:divBdr>
            </w:div>
            <w:div w:id="1762414672">
              <w:marLeft w:val="0"/>
              <w:marRight w:val="0"/>
              <w:marTop w:val="0"/>
              <w:marBottom w:val="0"/>
              <w:divBdr>
                <w:top w:val="none" w:sz="0" w:space="0" w:color="auto"/>
                <w:left w:val="none" w:sz="0" w:space="0" w:color="auto"/>
                <w:bottom w:val="none" w:sz="0" w:space="0" w:color="auto"/>
                <w:right w:val="none" w:sz="0" w:space="0" w:color="auto"/>
              </w:divBdr>
            </w:div>
            <w:div w:id="476262832">
              <w:marLeft w:val="0"/>
              <w:marRight w:val="0"/>
              <w:marTop w:val="0"/>
              <w:marBottom w:val="0"/>
              <w:divBdr>
                <w:top w:val="none" w:sz="0" w:space="0" w:color="auto"/>
                <w:left w:val="none" w:sz="0" w:space="0" w:color="auto"/>
                <w:bottom w:val="none" w:sz="0" w:space="0" w:color="auto"/>
                <w:right w:val="none" w:sz="0" w:space="0" w:color="auto"/>
              </w:divBdr>
            </w:div>
            <w:div w:id="963661673">
              <w:marLeft w:val="0"/>
              <w:marRight w:val="0"/>
              <w:marTop w:val="0"/>
              <w:marBottom w:val="0"/>
              <w:divBdr>
                <w:top w:val="none" w:sz="0" w:space="0" w:color="auto"/>
                <w:left w:val="none" w:sz="0" w:space="0" w:color="auto"/>
                <w:bottom w:val="none" w:sz="0" w:space="0" w:color="auto"/>
                <w:right w:val="none" w:sz="0" w:space="0" w:color="auto"/>
              </w:divBdr>
            </w:div>
            <w:div w:id="939823">
              <w:marLeft w:val="0"/>
              <w:marRight w:val="0"/>
              <w:marTop w:val="0"/>
              <w:marBottom w:val="0"/>
              <w:divBdr>
                <w:top w:val="none" w:sz="0" w:space="0" w:color="auto"/>
                <w:left w:val="none" w:sz="0" w:space="0" w:color="auto"/>
                <w:bottom w:val="none" w:sz="0" w:space="0" w:color="auto"/>
                <w:right w:val="none" w:sz="0" w:space="0" w:color="auto"/>
              </w:divBdr>
            </w:div>
            <w:div w:id="912354342">
              <w:marLeft w:val="0"/>
              <w:marRight w:val="0"/>
              <w:marTop w:val="0"/>
              <w:marBottom w:val="0"/>
              <w:divBdr>
                <w:top w:val="none" w:sz="0" w:space="0" w:color="auto"/>
                <w:left w:val="none" w:sz="0" w:space="0" w:color="auto"/>
                <w:bottom w:val="none" w:sz="0" w:space="0" w:color="auto"/>
                <w:right w:val="none" w:sz="0" w:space="0" w:color="auto"/>
              </w:divBdr>
            </w:div>
            <w:div w:id="628559548">
              <w:marLeft w:val="0"/>
              <w:marRight w:val="0"/>
              <w:marTop w:val="0"/>
              <w:marBottom w:val="0"/>
              <w:divBdr>
                <w:top w:val="none" w:sz="0" w:space="0" w:color="auto"/>
                <w:left w:val="none" w:sz="0" w:space="0" w:color="auto"/>
                <w:bottom w:val="none" w:sz="0" w:space="0" w:color="auto"/>
                <w:right w:val="none" w:sz="0" w:space="0" w:color="auto"/>
              </w:divBdr>
            </w:div>
            <w:div w:id="1005280182">
              <w:marLeft w:val="0"/>
              <w:marRight w:val="0"/>
              <w:marTop w:val="0"/>
              <w:marBottom w:val="0"/>
              <w:divBdr>
                <w:top w:val="none" w:sz="0" w:space="0" w:color="auto"/>
                <w:left w:val="none" w:sz="0" w:space="0" w:color="auto"/>
                <w:bottom w:val="none" w:sz="0" w:space="0" w:color="auto"/>
                <w:right w:val="none" w:sz="0" w:space="0" w:color="auto"/>
              </w:divBdr>
            </w:div>
            <w:div w:id="2121869866">
              <w:marLeft w:val="0"/>
              <w:marRight w:val="0"/>
              <w:marTop w:val="0"/>
              <w:marBottom w:val="0"/>
              <w:divBdr>
                <w:top w:val="none" w:sz="0" w:space="0" w:color="auto"/>
                <w:left w:val="none" w:sz="0" w:space="0" w:color="auto"/>
                <w:bottom w:val="none" w:sz="0" w:space="0" w:color="auto"/>
                <w:right w:val="none" w:sz="0" w:space="0" w:color="auto"/>
              </w:divBdr>
            </w:div>
            <w:div w:id="599878617">
              <w:marLeft w:val="0"/>
              <w:marRight w:val="0"/>
              <w:marTop w:val="0"/>
              <w:marBottom w:val="0"/>
              <w:divBdr>
                <w:top w:val="none" w:sz="0" w:space="0" w:color="auto"/>
                <w:left w:val="none" w:sz="0" w:space="0" w:color="auto"/>
                <w:bottom w:val="none" w:sz="0" w:space="0" w:color="auto"/>
                <w:right w:val="none" w:sz="0" w:space="0" w:color="auto"/>
              </w:divBdr>
            </w:div>
            <w:div w:id="185946095">
              <w:marLeft w:val="0"/>
              <w:marRight w:val="0"/>
              <w:marTop w:val="0"/>
              <w:marBottom w:val="0"/>
              <w:divBdr>
                <w:top w:val="none" w:sz="0" w:space="0" w:color="auto"/>
                <w:left w:val="none" w:sz="0" w:space="0" w:color="auto"/>
                <w:bottom w:val="none" w:sz="0" w:space="0" w:color="auto"/>
                <w:right w:val="none" w:sz="0" w:space="0" w:color="auto"/>
              </w:divBdr>
            </w:div>
            <w:div w:id="903106463">
              <w:marLeft w:val="0"/>
              <w:marRight w:val="0"/>
              <w:marTop w:val="0"/>
              <w:marBottom w:val="0"/>
              <w:divBdr>
                <w:top w:val="none" w:sz="0" w:space="0" w:color="auto"/>
                <w:left w:val="none" w:sz="0" w:space="0" w:color="auto"/>
                <w:bottom w:val="none" w:sz="0" w:space="0" w:color="auto"/>
                <w:right w:val="none" w:sz="0" w:space="0" w:color="auto"/>
              </w:divBdr>
            </w:div>
            <w:div w:id="370887258">
              <w:marLeft w:val="0"/>
              <w:marRight w:val="0"/>
              <w:marTop w:val="0"/>
              <w:marBottom w:val="0"/>
              <w:divBdr>
                <w:top w:val="none" w:sz="0" w:space="0" w:color="auto"/>
                <w:left w:val="none" w:sz="0" w:space="0" w:color="auto"/>
                <w:bottom w:val="none" w:sz="0" w:space="0" w:color="auto"/>
                <w:right w:val="none" w:sz="0" w:space="0" w:color="auto"/>
              </w:divBdr>
            </w:div>
            <w:div w:id="1790929377">
              <w:marLeft w:val="0"/>
              <w:marRight w:val="0"/>
              <w:marTop w:val="0"/>
              <w:marBottom w:val="0"/>
              <w:divBdr>
                <w:top w:val="none" w:sz="0" w:space="0" w:color="auto"/>
                <w:left w:val="none" w:sz="0" w:space="0" w:color="auto"/>
                <w:bottom w:val="none" w:sz="0" w:space="0" w:color="auto"/>
                <w:right w:val="none" w:sz="0" w:space="0" w:color="auto"/>
              </w:divBdr>
            </w:div>
            <w:div w:id="2019580988">
              <w:marLeft w:val="0"/>
              <w:marRight w:val="0"/>
              <w:marTop w:val="0"/>
              <w:marBottom w:val="0"/>
              <w:divBdr>
                <w:top w:val="none" w:sz="0" w:space="0" w:color="auto"/>
                <w:left w:val="none" w:sz="0" w:space="0" w:color="auto"/>
                <w:bottom w:val="none" w:sz="0" w:space="0" w:color="auto"/>
                <w:right w:val="none" w:sz="0" w:space="0" w:color="auto"/>
              </w:divBdr>
            </w:div>
            <w:div w:id="33308059">
              <w:marLeft w:val="0"/>
              <w:marRight w:val="0"/>
              <w:marTop w:val="0"/>
              <w:marBottom w:val="0"/>
              <w:divBdr>
                <w:top w:val="none" w:sz="0" w:space="0" w:color="auto"/>
                <w:left w:val="none" w:sz="0" w:space="0" w:color="auto"/>
                <w:bottom w:val="none" w:sz="0" w:space="0" w:color="auto"/>
                <w:right w:val="none" w:sz="0" w:space="0" w:color="auto"/>
              </w:divBdr>
            </w:div>
            <w:div w:id="1912082640">
              <w:marLeft w:val="0"/>
              <w:marRight w:val="0"/>
              <w:marTop w:val="0"/>
              <w:marBottom w:val="0"/>
              <w:divBdr>
                <w:top w:val="none" w:sz="0" w:space="0" w:color="auto"/>
                <w:left w:val="none" w:sz="0" w:space="0" w:color="auto"/>
                <w:bottom w:val="none" w:sz="0" w:space="0" w:color="auto"/>
                <w:right w:val="none" w:sz="0" w:space="0" w:color="auto"/>
              </w:divBdr>
            </w:div>
            <w:div w:id="51465124">
              <w:marLeft w:val="0"/>
              <w:marRight w:val="0"/>
              <w:marTop w:val="0"/>
              <w:marBottom w:val="0"/>
              <w:divBdr>
                <w:top w:val="none" w:sz="0" w:space="0" w:color="auto"/>
                <w:left w:val="none" w:sz="0" w:space="0" w:color="auto"/>
                <w:bottom w:val="none" w:sz="0" w:space="0" w:color="auto"/>
                <w:right w:val="none" w:sz="0" w:space="0" w:color="auto"/>
              </w:divBdr>
            </w:div>
            <w:div w:id="2090148206">
              <w:marLeft w:val="0"/>
              <w:marRight w:val="0"/>
              <w:marTop w:val="0"/>
              <w:marBottom w:val="0"/>
              <w:divBdr>
                <w:top w:val="none" w:sz="0" w:space="0" w:color="auto"/>
                <w:left w:val="none" w:sz="0" w:space="0" w:color="auto"/>
                <w:bottom w:val="none" w:sz="0" w:space="0" w:color="auto"/>
                <w:right w:val="none" w:sz="0" w:space="0" w:color="auto"/>
              </w:divBdr>
            </w:div>
            <w:div w:id="414059257">
              <w:marLeft w:val="0"/>
              <w:marRight w:val="0"/>
              <w:marTop w:val="0"/>
              <w:marBottom w:val="0"/>
              <w:divBdr>
                <w:top w:val="none" w:sz="0" w:space="0" w:color="auto"/>
                <w:left w:val="none" w:sz="0" w:space="0" w:color="auto"/>
                <w:bottom w:val="none" w:sz="0" w:space="0" w:color="auto"/>
                <w:right w:val="none" w:sz="0" w:space="0" w:color="auto"/>
              </w:divBdr>
            </w:div>
            <w:div w:id="1985889265">
              <w:marLeft w:val="0"/>
              <w:marRight w:val="0"/>
              <w:marTop w:val="0"/>
              <w:marBottom w:val="0"/>
              <w:divBdr>
                <w:top w:val="none" w:sz="0" w:space="0" w:color="auto"/>
                <w:left w:val="none" w:sz="0" w:space="0" w:color="auto"/>
                <w:bottom w:val="none" w:sz="0" w:space="0" w:color="auto"/>
                <w:right w:val="none" w:sz="0" w:space="0" w:color="auto"/>
              </w:divBdr>
            </w:div>
            <w:div w:id="124130366">
              <w:marLeft w:val="0"/>
              <w:marRight w:val="0"/>
              <w:marTop w:val="0"/>
              <w:marBottom w:val="0"/>
              <w:divBdr>
                <w:top w:val="none" w:sz="0" w:space="0" w:color="auto"/>
                <w:left w:val="none" w:sz="0" w:space="0" w:color="auto"/>
                <w:bottom w:val="none" w:sz="0" w:space="0" w:color="auto"/>
                <w:right w:val="none" w:sz="0" w:space="0" w:color="auto"/>
              </w:divBdr>
            </w:div>
            <w:div w:id="718240508">
              <w:marLeft w:val="0"/>
              <w:marRight w:val="0"/>
              <w:marTop w:val="0"/>
              <w:marBottom w:val="0"/>
              <w:divBdr>
                <w:top w:val="none" w:sz="0" w:space="0" w:color="auto"/>
                <w:left w:val="none" w:sz="0" w:space="0" w:color="auto"/>
                <w:bottom w:val="none" w:sz="0" w:space="0" w:color="auto"/>
                <w:right w:val="none" w:sz="0" w:space="0" w:color="auto"/>
              </w:divBdr>
            </w:div>
            <w:div w:id="1031224335">
              <w:marLeft w:val="0"/>
              <w:marRight w:val="0"/>
              <w:marTop w:val="0"/>
              <w:marBottom w:val="0"/>
              <w:divBdr>
                <w:top w:val="none" w:sz="0" w:space="0" w:color="auto"/>
                <w:left w:val="none" w:sz="0" w:space="0" w:color="auto"/>
                <w:bottom w:val="none" w:sz="0" w:space="0" w:color="auto"/>
                <w:right w:val="none" w:sz="0" w:space="0" w:color="auto"/>
              </w:divBdr>
            </w:div>
            <w:div w:id="401366196">
              <w:marLeft w:val="0"/>
              <w:marRight w:val="0"/>
              <w:marTop w:val="0"/>
              <w:marBottom w:val="0"/>
              <w:divBdr>
                <w:top w:val="none" w:sz="0" w:space="0" w:color="auto"/>
                <w:left w:val="none" w:sz="0" w:space="0" w:color="auto"/>
                <w:bottom w:val="none" w:sz="0" w:space="0" w:color="auto"/>
                <w:right w:val="none" w:sz="0" w:space="0" w:color="auto"/>
              </w:divBdr>
            </w:div>
            <w:div w:id="1994681000">
              <w:marLeft w:val="0"/>
              <w:marRight w:val="0"/>
              <w:marTop w:val="0"/>
              <w:marBottom w:val="0"/>
              <w:divBdr>
                <w:top w:val="none" w:sz="0" w:space="0" w:color="auto"/>
                <w:left w:val="none" w:sz="0" w:space="0" w:color="auto"/>
                <w:bottom w:val="none" w:sz="0" w:space="0" w:color="auto"/>
                <w:right w:val="none" w:sz="0" w:space="0" w:color="auto"/>
              </w:divBdr>
            </w:div>
            <w:div w:id="1475836467">
              <w:marLeft w:val="0"/>
              <w:marRight w:val="0"/>
              <w:marTop w:val="0"/>
              <w:marBottom w:val="0"/>
              <w:divBdr>
                <w:top w:val="none" w:sz="0" w:space="0" w:color="auto"/>
                <w:left w:val="none" w:sz="0" w:space="0" w:color="auto"/>
                <w:bottom w:val="none" w:sz="0" w:space="0" w:color="auto"/>
                <w:right w:val="none" w:sz="0" w:space="0" w:color="auto"/>
              </w:divBdr>
            </w:div>
            <w:div w:id="312486595">
              <w:marLeft w:val="0"/>
              <w:marRight w:val="0"/>
              <w:marTop w:val="0"/>
              <w:marBottom w:val="0"/>
              <w:divBdr>
                <w:top w:val="none" w:sz="0" w:space="0" w:color="auto"/>
                <w:left w:val="none" w:sz="0" w:space="0" w:color="auto"/>
                <w:bottom w:val="none" w:sz="0" w:space="0" w:color="auto"/>
                <w:right w:val="none" w:sz="0" w:space="0" w:color="auto"/>
              </w:divBdr>
            </w:div>
            <w:div w:id="222565881">
              <w:marLeft w:val="0"/>
              <w:marRight w:val="0"/>
              <w:marTop w:val="0"/>
              <w:marBottom w:val="0"/>
              <w:divBdr>
                <w:top w:val="none" w:sz="0" w:space="0" w:color="auto"/>
                <w:left w:val="none" w:sz="0" w:space="0" w:color="auto"/>
                <w:bottom w:val="none" w:sz="0" w:space="0" w:color="auto"/>
                <w:right w:val="none" w:sz="0" w:space="0" w:color="auto"/>
              </w:divBdr>
            </w:div>
            <w:div w:id="1849442364">
              <w:marLeft w:val="0"/>
              <w:marRight w:val="0"/>
              <w:marTop w:val="0"/>
              <w:marBottom w:val="0"/>
              <w:divBdr>
                <w:top w:val="none" w:sz="0" w:space="0" w:color="auto"/>
                <w:left w:val="none" w:sz="0" w:space="0" w:color="auto"/>
                <w:bottom w:val="none" w:sz="0" w:space="0" w:color="auto"/>
                <w:right w:val="none" w:sz="0" w:space="0" w:color="auto"/>
              </w:divBdr>
            </w:div>
            <w:div w:id="1477452949">
              <w:marLeft w:val="0"/>
              <w:marRight w:val="0"/>
              <w:marTop w:val="0"/>
              <w:marBottom w:val="0"/>
              <w:divBdr>
                <w:top w:val="none" w:sz="0" w:space="0" w:color="auto"/>
                <w:left w:val="none" w:sz="0" w:space="0" w:color="auto"/>
                <w:bottom w:val="none" w:sz="0" w:space="0" w:color="auto"/>
                <w:right w:val="none" w:sz="0" w:space="0" w:color="auto"/>
              </w:divBdr>
            </w:div>
            <w:div w:id="1763801052">
              <w:marLeft w:val="0"/>
              <w:marRight w:val="0"/>
              <w:marTop w:val="0"/>
              <w:marBottom w:val="0"/>
              <w:divBdr>
                <w:top w:val="none" w:sz="0" w:space="0" w:color="auto"/>
                <w:left w:val="none" w:sz="0" w:space="0" w:color="auto"/>
                <w:bottom w:val="none" w:sz="0" w:space="0" w:color="auto"/>
                <w:right w:val="none" w:sz="0" w:space="0" w:color="auto"/>
              </w:divBdr>
            </w:div>
            <w:div w:id="1716347179">
              <w:marLeft w:val="0"/>
              <w:marRight w:val="0"/>
              <w:marTop w:val="0"/>
              <w:marBottom w:val="0"/>
              <w:divBdr>
                <w:top w:val="none" w:sz="0" w:space="0" w:color="auto"/>
                <w:left w:val="none" w:sz="0" w:space="0" w:color="auto"/>
                <w:bottom w:val="none" w:sz="0" w:space="0" w:color="auto"/>
                <w:right w:val="none" w:sz="0" w:space="0" w:color="auto"/>
              </w:divBdr>
            </w:div>
            <w:div w:id="1421482193">
              <w:marLeft w:val="0"/>
              <w:marRight w:val="0"/>
              <w:marTop w:val="0"/>
              <w:marBottom w:val="0"/>
              <w:divBdr>
                <w:top w:val="none" w:sz="0" w:space="0" w:color="auto"/>
                <w:left w:val="none" w:sz="0" w:space="0" w:color="auto"/>
                <w:bottom w:val="none" w:sz="0" w:space="0" w:color="auto"/>
                <w:right w:val="none" w:sz="0" w:space="0" w:color="auto"/>
              </w:divBdr>
            </w:div>
            <w:div w:id="132916770">
              <w:marLeft w:val="0"/>
              <w:marRight w:val="0"/>
              <w:marTop w:val="0"/>
              <w:marBottom w:val="0"/>
              <w:divBdr>
                <w:top w:val="none" w:sz="0" w:space="0" w:color="auto"/>
                <w:left w:val="none" w:sz="0" w:space="0" w:color="auto"/>
                <w:bottom w:val="none" w:sz="0" w:space="0" w:color="auto"/>
                <w:right w:val="none" w:sz="0" w:space="0" w:color="auto"/>
              </w:divBdr>
            </w:div>
            <w:div w:id="117266129">
              <w:marLeft w:val="0"/>
              <w:marRight w:val="0"/>
              <w:marTop w:val="0"/>
              <w:marBottom w:val="0"/>
              <w:divBdr>
                <w:top w:val="none" w:sz="0" w:space="0" w:color="auto"/>
                <w:left w:val="none" w:sz="0" w:space="0" w:color="auto"/>
                <w:bottom w:val="none" w:sz="0" w:space="0" w:color="auto"/>
                <w:right w:val="none" w:sz="0" w:space="0" w:color="auto"/>
              </w:divBdr>
            </w:div>
            <w:div w:id="528841487">
              <w:marLeft w:val="0"/>
              <w:marRight w:val="0"/>
              <w:marTop w:val="0"/>
              <w:marBottom w:val="0"/>
              <w:divBdr>
                <w:top w:val="none" w:sz="0" w:space="0" w:color="auto"/>
                <w:left w:val="none" w:sz="0" w:space="0" w:color="auto"/>
                <w:bottom w:val="none" w:sz="0" w:space="0" w:color="auto"/>
                <w:right w:val="none" w:sz="0" w:space="0" w:color="auto"/>
              </w:divBdr>
            </w:div>
            <w:div w:id="469174533">
              <w:marLeft w:val="0"/>
              <w:marRight w:val="0"/>
              <w:marTop w:val="0"/>
              <w:marBottom w:val="0"/>
              <w:divBdr>
                <w:top w:val="none" w:sz="0" w:space="0" w:color="auto"/>
                <w:left w:val="none" w:sz="0" w:space="0" w:color="auto"/>
                <w:bottom w:val="none" w:sz="0" w:space="0" w:color="auto"/>
                <w:right w:val="none" w:sz="0" w:space="0" w:color="auto"/>
              </w:divBdr>
            </w:div>
            <w:div w:id="523401740">
              <w:marLeft w:val="0"/>
              <w:marRight w:val="0"/>
              <w:marTop w:val="0"/>
              <w:marBottom w:val="0"/>
              <w:divBdr>
                <w:top w:val="none" w:sz="0" w:space="0" w:color="auto"/>
                <w:left w:val="none" w:sz="0" w:space="0" w:color="auto"/>
                <w:bottom w:val="none" w:sz="0" w:space="0" w:color="auto"/>
                <w:right w:val="none" w:sz="0" w:space="0" w:color="auto"/>
              </w:divBdr>
            </w:div>
            <w:div w:id="1134907760">
              <w:marLeft w:val="0"/>
              <w:marRight w:val="0"/>
              <w:marTop w:val="0"/>
              <w:marBottom w:val="0"/>
              <w:divBdr>
                <w:top w:val="none" w:sz="0" w:space="0" w:color="auto"/>
                <w:left w:val="none" w:sz="0" w:space="0" w:color="auto"/>
                <w:bottom w:val="none" w:sz="0" w:space="0" w:color="auto"/>
                <w:right w:val="none" w:sz="0" w:space="0" w:color="auto"/>
              </w:divBdr>
            </w:div>
            <w:div w:id="1158570446">
              <w:marLeft w:val="0"/>
              <w:marRight w:val="0"/>
              <w:marTop w:val="0"/>
              <w:marBottom w:val="0"/>
              <w:divBdr>
                <w:top w:val="none" w:sz="0" w:space="0" w:color="auto"/>
                <w:left w:val="none" w:sz="0" w:space="0" w:color="auto"/>
                <w:bottom w:val="none" w:sz="0" w:space="0" w:color="auto"/>
                <w:right w:val="none" w:sz="0" w:space="0" w:color="auto"/>
              </w:divBdr>
            </w:div>
            <w:div w:id="1178302266">
              <w:marLeft w:val="0"/>
              <w:marRight w:val="0"/>
              <w:marTop w:val="0"/>
              <w:marBottom w:val="0"/>
              <w:divBdr>
                <w:top w:val="none" w:sz="0" w:space="0" w:color="auto"/>
                <w:left w:val="none" w:sz="0" w:space="0" w:color="auto"/>
                <w:bottom w:val="none" w:sz="0" w:space="0" w:color="auto"/>
                <w:right w:val="none" w:sz="0" w:space="0" w:color="auto"/>
              </w:divBdr>
            </w:div>
            <w:div w:id="283585681">
              <w:marLeft w:val="0"/>
              <w:marRight w:val="0"/>
              <w:marTop w:val="0"/>
              <w:marBottom w:val="0"/>
              <w:divBdr>
                <w:top w:val="none" w:sz="0" w:space="0" w:color="auto"/>
                <w:left w:val="none" w:sz="0" w:space="0" w:color="auto"/>
                <w:bottom w:val="none" w:sz="0" w:space="0" w:color="auto"/>
                <w:right w:val="none" w:sz="0" w:space="0" w:color="auto"/>
              </w:divBdr>
            </w:div>
            <w:div w:id="1528521656">
              <w:marLeft w:val="0"/>
              <w:marRight w:val="0"/>
              <w:marTop w:val="0"/>
              <w:marBottom w:val="0"/>
              <w:divBdr>
                <w:top w:val="none" w:sz="0" w:space="0" w:color="auto"/>
                <w:left w:val="none" w:sz="0" w:space="0" w:color="auto"/>
                <w:bottom w:val="none" w:sz="0" w:space="0" w:color="auto"/>
                <w:right w:val="none" w:sz="0" w:space="0" w:color="auto"/>
              </w:divBdr>
            </w:div>
            <w:div w:id="657465526">
              <w:marLeft w:val="0"/>
              <w:marRight w:val="0"/>
              <w:marTop w:val="0"/>
              <w:marBottom w:val="0"/>
              <w:divBdr>
                <w:top w:val="none" w:sz="0" w:space="0" w:color="auto"/>
                <w:left w:val="none" w:sz="0" w:space="0" w:color="auto"/>
                <w:bottom w:val="none" w:sz="0" w:space="0" w:color="auto"/>
                <w:right w:val="none" w:sz="0" w:space="0" w:color="auto"/>
              </w:divBdr>
            </w:div>
            <w:div w:id="2828454">
              <w:marLeft w:val="0"/>
              <w:marRight w:val="0"/>
              <w:marTop w:val="0"/>
              <w:marBottom w:val="0"/>
              <w:divBdr>
                <w:top w:val="none" w:sz="0" w:space="0" w:color="auto"/>
                <w:left w:val="none" w:sz="0" w:space="0" w:color="auto"/>
                <w:bottom w:val="none" w:sz="0" w:space="0" w:color="auto"/>
                <w:right w:val="none" w:sz="0" w:space="0" w:color="auto"/>
              </w:divBdr>
            </w:div>
            <w:div w:id="1775130084">
              <w:marLeft w:val="0"/>
              <w:marRight w:val="0"/>
              <w:marTop w:val="0"/>
              <w:marBottom w:val="0"/>
              <w:divBdr>
                <w:top w:val="none" w:sz="0" w:space="0" w:color="auto"/>
                <w:left w:val="none" w:sz="0" w:space="0" w:color="auto"/>
                <w:bottom w:val="none" w:sz="0" w:space="0" w:color="auto"/>
                <w:right w:val="none" w:sz="0" w:space="0" w:color="auto"/>
              </w:divBdr>
            </w:div>
            <w:div w:id="526606956">
              <w:marLeft w:val="0"/>
              <w:marRight w:val="0"/>
              <w:marTop w:val="0"/>
              <w:marBottom w:val="0"/>
              <w:divBdr>
                <w:top w:val="none" w:sz="0" w:space="0" w:color="auto"/>
                <w:left w:val="none" w:sz="0" w:space="0" w:color="auto"/>
                <w:bottom w:val="none" w:sz="0" w:space="0" w:color="auto"/>
                <w:right w:val="none" w:sz="0" w:space="0" w:color="auto"/>
              </w:divBdr>
            </w:div>
            <w:div w:id="2074351282">
              <w:marLeft w:val="0"/>
              <w:marRight w:val="0"/>
              <w:marTop w:val="0"/>
              <w:marBottom w:val="0"/>
              <w:divBdr>
                <w:top w:val="none" w:sz="0" w:space="0" w:color="auto"/>
                <w:left w:val="none" w:sz="0" w:space="0" w:color="auto"/>
                <w:bottom w:val="none" w:sz="0" w:space="0" w:color="auto"/>
                <w:right w:val="none" w:sz="0" w:space="0" w:color="auto"/>
              </w:divBdr>
            </w:div>
            <w:div w:id="972977761">
              <w:marLeft w:val="0"/>
              <w:marRight w:val="0"/>
              <w:marTop w:val="0"/>
              <w:marBottom w:val="0"/>
              <w:divBdr>
                <w:top w:val="none" w:sz="0" w:space="0" w:color="auto"/>
                <w:left w:val="none" w:sz="0" w:space="0" w:color="auto"/>
                <w:bottom w:val="none" w:sz="0" w:space="0" w:color="auto"/>
                <w:right w:val="none" w:sz="0" w:space="0" w:color="auto"/>
              </w:divBdr>
            </w:div>
            <w:div w:id="252399280">
              <w:marLeft w:val="0"/>
              <w:marRight w:val="0"/>
              <w:marTop w:val="0"/>
              <w:marBottom w:val="0"/>
              <w:divBdr>
                <w:top w:val="none" w:sz="0" w:space="0" w:color="auto"/>
                <w:left w:val="none" w:sz="0" w:space="0" w:color="auto"/>
                <w:bottom w:val="none" w:sz="0" w:space="0" w:color="auto"/>
                <w:right w:val="none" w:sz="0" w:space="0" w:color="auto"/>
              </w:divBdr>
            </w:div>
            <w:div w:id="1223519004">
              <w:marLeft w:val="0"/>
              <w:marRight w:val="0"/>
              <w:marTop w:val="0"/>
              <w:marBottom w:val="0"/>
              <w:divBdr>
                <w:top w:val="none" w:sz="0" w:space="0" w:color="auto"/>
                <w:left w:val="none" w:sz="0" w:space="0" w:color="auto"/>
                <w:bottom w:val="none" w:sz="0" w:space="0" w:color="auto"/>
                <w:right w:val="none" w:sz="0" w:space="0" w:color="auto"/>
              </w:divBdr>
            </w:div>
            <w:div w:id="950623021">
              <w:marLeft w:val="0"/>
              <w:marRight w:val="0"/>
              <w:marTop w:val="0"/>
              <w:marBottom w:val="0"/>
              <w:divBdr>
                <w:top w:val="none" w:sz="0" w:space="0" w:color="auto"/>
                <w:left w:val="none" w:sz="0" w:space="0" w:color="auto"/>
                <w:bottom w:val="none" w:sz="0" w:space="0" w:color="auto"/>
                <w:right w:val="none" w:sz="0" w:space="0" w:color="auto"/>
              </w:divBdr>
            </w:div>
            <w:div w:id="1581989863">
              <w:marLeft w:val="0"/>
              <w:marRight w:val="0"/>
              <w:marTop w:val="0"/>
              <w:marBottom w:val="0"/>
              <w:divBdr>
                <w:top w:val="none" w:sz="0" w:space="0" w:color="auto"/>
                <w:left w:val="none" w:sz="0" w:space="0" w:color="auto"/>
                <w:bottom w:val="none" w:sz="0" w:space="0" w:color="auto"/>
                <w:right w:val="none" w:sz="0" w:space="0" w:color="auto"/>
              </w:divBdr>
            </w:div>
            <w:div w:id="428087765">
              <w:marLeft w:val="0"/>
              <w:marRight w:val="0"/>
              <w:marTop w:val="0"/>
              <w:marBottom w:val="0"/>
              <w:divBdr>
                <w:top w:val="none" w:sz="0" w:space="0" w:color="auto"/>
                <w:left w:val="none" w:sz="0" w:space="0" w:color="auto"/>
                <w:bottom w:val="none" w:sz="0" w:space="0" w:color="auto"/>
                <w:right w:val="none" w:sz="0" w:space="0" w:color="auto"/>
              </w:divBdr>
            </w:div>
            <w:div w:id="390005014">
              <w:marLeft w:val="0"/>
              <w:marRight w:val="0"/>
              <w:marTop w:val="0"/>
              <w:marBottom w:val="0"/>
              <w:divBdr>
                <w:top w:val="none" w:sz="0" w:space="0" w:color="auto"/>
                <w:left w:val="none" w:sz="0" w:space="0" w:color="auto"/>
                <w:bottom w:val="none" w:sz="0" w:space="0" w:color="auto"/>
                <w:right w:val="none" w:sz="0" w:space="0" w:color="auto"/>
              </w:divBdr>
            </w:div>
            <w:div w:id="885683164">
              <w:marLeft w:val="0"/>
              <w:marRight w:val="0"/>
              <w:marTop w:val="0"/>
              <w:marBottom w:val="0"/>
              <w:divBdr>
                <w:top w:val="none" w:sz="0" w:space="0" w:color="auto"/>
                <w:left w:val="none" w:sz="0" w:space="0" w:color="auto"/>
                <w:bottom w:val="none" w:sz="0" w:space="0" w:color="auto"/>
                <w:right w:val="none" w:sz="0" w:space="0" w:color="auto"/>
              </w:divBdr>
            </w:div>
            <w:div w:id="2066637497">
              <w:marLeft w:val="0"/>
              <w:marRight w:val="0"/>
              <w:marTop w:val="0"/>
              <w:marBottom w:val="0"/>
              <w:divBdr>
                <w:top w:val="none" w:sz="0" w:space="0" w:color="auto"/>
                <w:left w:val="none" w:sz="0" w:space="0" w:color="auto"/>
                <w:bottom w:val="none" w:sz="0" w:space="0" w:color="auto"/>
                <w:right w:val="none" w:sz="0" w:space="0" w:color="auto"/>
              </w:divBdr>
            </w:div>
            <w:div w:id="1866864317">
              <w:marLeft w:val="0"/>
              <w:marRight w:val="0"/>
              <w:marTop w:val="0"/>
              <w:marBottom w:val="0"/>
              <w:divBdr>
                <w:top w:val="none" w:sz="0" w:space="0" w:color="auto"/>
                <w:left w:val="none" w:sz="0" w:space="0" w:color="auto"/>
                <w:bottom w:val="none" w:sz="0" w:space="0" w:color="auto"/>
                <w:right w:val="none" w:sz="0" w:space="0" w:color="auto"/>
              </w:divBdr>
            </w:div>
            <w:div w:id="1908612121">
              <w:marLeft w:val="0"/>
              <w:marRight w:val="0"/>
              <w:marTop w:val="0"/>
              <w:marBottom w:val="0"/>
              <w:divBdr>
                <w:top w:val="none" w:sz="0" w:space="0" w:color="auto"/>
                <w:left w:val="none" w:sz="0" w:space="0" w:color="auto"/>
                <w:bottom w:val="none" w:sz="0" w:space="0" w:color="auto"/>
                <w:right w:val="none" w:sz="0" w:space="0" w:color="auto"/>
              </w:divBdr>
            </w:div>
            <w:div w:id="1852837681">
              <w:marLeft w:val="0"/>
              <w:marRight w:val="0"/>
              <w:marTop w:val="0"/>
              <w:marBottom w:val="0"/>
              <w:divBdr>
                <w:top w:val="none" w:sz="0" w:space="0" w:color="auto"/>
                <w:left w:val="none" w:sz="0" w:space="0" w:color="auto"/>
                <w:bottom w:val="none" w:sz="0" w:space="0" w:color="auto"/>
                <w:right w:val="none" w:sz="0" w:space="0" w:color="auto"/>
              </w:divBdr>
            </w:div>
            <w:div w:id="1448501107">
              <w:marLeft w:val="0"/>
              <w:marRight w:val="0"/>
              <w:marTop w:val="0"/>
              <w:marBottom w:val="0"/>
              <w:divBdr>
                <w:top w:val="none" w:sz="0" w:space="0" w:color="auto"/>
                <w:left w:val="none" w:sz="0" w:space="0" w:color="auto"/>
                <w:bottom w:val="none" w:sz="0" w:space="0" w:color="auto"/>
                <w:right w:val="none" w:sz="0" w:space="0" w:color="auto"/>
              </w:divBdr>
            </w:div>
            <w:div w:id="1947537108">
              <w:marLeft w:val="0"/>
              <w:marRight w:val="0"/>
              <w:marTop w:val="0"/>
              <w:marBottom w:val="0"/>
              <w:divBdr>
                <w:top w:val="none" w:sz="0" w:space="0" w:color="auto"/>
                <w:left w:val="none" w:sz="0" w:space="0" w:color="auto"/>
                <w:bottom w:val="none" w:sz="0" w:space="0" w:color="auto"/>
                <w:right w:val="none" w:sz="0" w:space="0" w:color="auto"/>
              </w:divBdr>
            </w:div>
            <w:div w:id="2014259338">
              <w:marLeft w:val="0"/>
              <w:marRight w:val="0"/>
              <w:marTop w:val="0"/>
              <w:marBottom w:val="0"/>
              <w:divBdr>
                <w:top w:val="none" w:sz="0" w:space="0" w:color="auto"/>
                <w:left w:val="none" w:sz="0" w:space="0" w:color="auto"/>
                <w:bottom w:val="none" w:sz="0" w:space="0" w:color="auto"/>
                <w:right w:val="none" w:sz="0" w:space="0" w:color="auto"/>
              </w:divBdr>
            </w:div>
            <w:div w:id="991299693">
              <w:marLeft w:val="0"/>
              <w:marRight w:val="0"/>
              <w:marTop w:val="0"/>
              <w:marBottom w:val="0"/>
              <w:divBdr>
                <w:top w:val="none" w:sz="0" w:space="0" w:color="auto"/>
                <w:left w:val="none" w:sz="0" w:space="0" w:color="auto"/>
                <w:bottom w:val="none" w:sz="0" w:space="0" w:color="auto"/>
                <w:right w:val="none" w:sz="0" w:space="0" w:color="auto"/>
              </w:divBdr>
            </w:div>
            <w:div w:id="1037848904">
              <w:marLeft w:val="0"/>
              <w:marRight w:val="0"/>
              <w:marTop w:val="0"/>
              <w:marBottom w:val="0"/>
              <w:divBdr>
                <w:top w:val="none" w:sz="0" w:space="0" w:color="auto"/>
                <w:left w:val="none" w:sz="0" w:space="0" w:color="auto"/>
                <w:bottom w:val="none" w:sz="0" w:space="0" w:color="auto"/>
                <w:right w:val="none" w:sz="0" w:space="0" w:color="auto"/>
              </w:divBdr>
            </w:div>
            <w:div w:id="1559394561">
              <w:marLeft w:val="0"/>
              <w:marRight w:val="0"/>
              <w:marTop w:val="0"/>
              <w:marBottom w:val="0"/>
              <w:divBdr>
                <w:top w:val="none" w:sz="0" w:space="0" w:color="auto"/>
                <w:left w:val="none" w:sz="0" w:space="0" w:color="auto"/>
                <w:bottom w:val="none" w:sz="0" w:space="0" w:color="auto"/>
                <w:right w:val="none" w:sz="0" w:space="0" w:color="auto"/>
              </w:divBdr>
            </w:div>
            <w:div w:id="1093354367">
              <w:marLeft w:val="0"/>
              <w:marRight w:val="0"/>
              <w:marTop w:val="0"/>
              <w:marBottom w:val="0"/>
              <w:divBdr>
                <w:top w:val="none" w:sz="0" w:space="0" w:color="auto"/>
                <w:left w:val="none" w:sz="0" w:space="0" w:color="auto"/>
                <w:bottom w:val="none" w:sz="0" w:space="0" w:color="auto"/>
                <w:right w:val="none" w:sz="0" w:space="0" w:color="auto"/>
              </w:divBdr>
            </w:div>
            <w:div w:id="2073193996">
              <w:marLeft w:val="0"/>
              <w:marRight w:val="0"/>
              <w:marTop w:val="0"/>
              <w:marBottom w:val="0"/>
              <w:divBdr>
                <w:top w:val="none" w:sz="0" w:space="0" w:color="auto"/>
                <w:left w:val="none" w:sz="0" w:space="0" w:color="auto"/>
                <w:bottom w:val="none" w:sz="0" w:space="0" w:color="auto"/>
                <w:right w:val="none" w:sz="0" w:space="0" w:color="auto"/>
              </w:divBdr>
            </w:div>
            <w:div w:id="1549798260">
              <w:marLeft w:val="0"/>
              <w:marRight w:val="0"/>
              <w:marTop w:val="0"/>
              <w:marBottom w:val="0"/>
              <w:divBdr>
                <w:top w:val="none" w:sz="0" w:space="0" w:color="auto"/>
                <w:left w:val="none" w:sz="0" w:space="0" w:color="auto"/>
                <w:bottom w:val="none" w:sz="0" w:space="0" w:color="auto"/>
                <w:right w:val="none" w:sz="0" w:space="0" w:color="auto"/>
              </w:divBdr>
            </w:div>
            <w:div w:id="1757559142">
              <w:marLeft w:val="0"/>
              <w:marRight w:val="0"/>
              <w:marTop w:val="0"/>
              <w:marBottom w:val="0"/>
              <w:divBdr>
                <w:top w:val="none" w:sz="0" w:space="0" w:color="auto"/>
                <w:left w:val="none" w:sz="0" w:space="0" w:color="auto"/>
                <w:bottom w:val="none" w:sz="0" w:space="0" w:color="auto"/>
                <w:right w:val="none" w:sz="0" w:space="0" w:color="auto"/>
              </w:divBdr>
            </w:div>
            <w:div w:id="106509319">
              <w:marLeft w:val="0"/>
              <w:marRight w:val="0"/>
              <w:marTop w:val="0"/>
              <w:marBottom w:val="0"/>
              <w:divBdr>
                <w:top w:val="none" w:sz="0" w:space="0" w:color="auto"/>
                <w:left w:val="none" w:sz="0" w:space="0" w:color="auto"/>
                <w:bottom w:val="none" w:sz="0" w:space="0" w:color="auto"/>
                <w:right w:val="none" w:sz="0" w:space="0" w:color="auto"/>
              </w:divBdr>
            </w:div>
            <w:div w:id="58477221">
              <w:marLeft w:val="0"/>
              <w:marRight w:val="0"/>
              <w:marTop w:val="0"/>
              <w:marBottom w:val="0"/>
              <w:divBdr>
                <w:top w:val="none" w:sz="0" w:space="0" w:color="auto"/>
                <w:left w:val="none" w:sz="0" w:space="0" w:color="auto"/>
                <w:bottom w:val="none" w:sz="0" w:space="0" w:color="auto"/>
                <w:right w:val="none" w:sz="0" w:space="0" w:color="auto"/>
              </w:divBdr>
            </w:div>
            <w:div w:id="1079981015">
              <w:marLeft w:val="0"/>
              <w:marRight w:val="0"/>
              <w:marTop w:val="0"/>
              <w:marBottom w:val="0"/>
              <w:divBdr>
                <w:top w:val="none" w:sz="0" w:space="0" w:color="auto"/>
                <w:left w:val="none" w:sz="0" w:space="0" w:color="auto"/>
                <w:bottom w:val="none" w:sz="0" w:space="0" w:color="auto"/>
                <w:right w:val="none" w:sz="0" w:space="0" w:color="auto"/>
              </w:divBdr>
            </w:div>
            <w:div w:id="1255673400">
              <w:marLeft w:val="0"/>
              <w:marRight w:val="0"/>
              <w:marTop w:val="0"/>
              <w:marBottom w:val="0"/>
              <w:divBdr>
                <w:top w:val="none" w:sz="0" w:space="0" w:color="auto"/>
                <w:left w:val="none" w:sz="0" w:space="0" w:color="auto"/>
                <w:bottom w:val="none" w:sz="0" w:space="0" w:color="auto"/>
                <w:right w:val="none" w:sz="0" w:space="0" w:color="auto"/>
              </w:divBdr>
            </w:div>
            <w:div w:id="2093577996">
              <w:marLeft w:val="0"/>
              <w:marRight w:val="0"/>
              <w:marTop w:val="0"/>
              <w:marBottom w:val="0"/>
              <w:divBdr>
                <w:top w:val="none" w:sz="0" w:space="0" w:color="auto"/>
                <w:left w:val="none" w:sz="0" w:space="0" w:color="auto"/>
                <w:bottom w:val="none" w:sz="0" w:space="0" w:color="auto"/>
                <w:right w:val="none" w:sz="0" w:space="0" w:color="auto"/>
              </w:divBdr>
            </w:div>
            <w:div w:id="612595350">
              <w:marLeft w:val="0"/>
              <w:marRight w:val="0"/>
              <w:marTop w:val="0"/>
              <w:marBottom w:val="0"/>
              <w:divBdr>
                <w:top w:val="none" w:sz="0" w:space="0" w:color="auto"/>
                <w:left w:val="none" w:sz="0" w:space="0" w:color="auto"/>
                <w:bottom w:val="none" w:sz="0" w:space="0" w:color="auto"/>
                <w:right w:val="none" w:sz="0" w:space="0" w:color="auto"/>
              </w:divBdr>
            </w:div>
            <w:div w:id="318969559">
              <w:marLeft w:val="0"/>
              <w:marRight w:val="0"/>
              <w:marTop w:val="0"/>
              <w:marBottom w:val="0"/>
              <w:divBdr>
                <w:top w:val="none" w:sz="0" w:space="0" w:color="auto"/>
                <w:left w:val="none" w:sz="0" w:space="0" w:color="auto"/>
                <w:bottom w:val="none" w:sz="0" w:space="0" w:color="auto"/>
                <w:right w:val="none" w:sz="0" w:space="0" w:color="auto"/>
              </w:divBdr>
            </w:div>
            <w:div w:id="1428497689">
              <w:marLeft w:val="0"/>
              <w:marRight w:val="0"/>
              <w:marTop w:val="0"/>
              <w:marBottom w:val="0"/>
              <w:divBdr>
                <w:top w:val="none" w:sz="0" w:space="0" w:color="auto"/>
                <w:left w:val="none" w:sz="0" w:space="0" w:color="auto"/>
                <w:bottom w:val="none" w:sz="0" w:space="0" w:color="auto"/>
                <w:right w:val="none" w:sz="0" w:space="0" w:color="auto"/>
              </w:divBdr>
            </w:div>
            <w:div w:id="1366445519">
              <w:marLeft w:val="0"/>
              <w:marRight w:val="0"/>
              <w:marTop w:val="0"/>
              <w:marBottom w:val="0"/>
              <w:divBdr>
                <w:top w:val="none" w:sz="0" w:space="0" w:color="auto"/>
                <w:left w:val="none" w:sz="0" w:space="0" w:color="auto"/>
                <w:bottom w:val="none" w:sz="0" w:space="0" w:color="auto"/>
                <w:right w:val="none" w:sz="0" w:space="0" w:color="auto"/>
              </w:divBdr>
            </w:div>
            <w:div w:id="490829160">
              <w:marLeft w:val="0"/>
              <w:marRight w:val="0"/>
              <w:marTop w:val="0"/>
              <w:marBottom w:val="0"/>
              <w:divBdr>
                <w:top w:val="none" w:sz="0" w:space="0" w:color="auto"/>
                <w:left w:val="none" w:sz="0" w:space="0" w:color="auto"/>
                <w:bottom w:val="none" w:sz="0" w:space="0" w:color="auto"/>
                <w:right w:val="none" w:sz="0" w:space="0" w:color="auto"/>
              </w:divBdr>
            </w:div>
            <w:div w:id="967587422">
              <w:marLeft w:val="0"/>
              <w:marRight w:val="0"/>
              <w:marTop w:val="0"/>
              <w:marBottom w:val="0"/>
              <w:divBdr>
                <w:top w:val="none" w:sz="0" w:space="0" w:color="auto"/>
                <w:left w:val="none" w:sz="0" w:space="0" w:color="auto"/>
                <w:bottom w:val="none" w:sz="0" w:space="0" w:color="auto"/>
                <w:right w:val="none" w:sz="0" w:space="0" w:color="auto"/>
              </w:divBdr>
            </w:div>
            <w:div w:id="996108262">
              <w:marLeft w:val="0"/>
              <w:marRight w:val="0"/>
              <w:marTop w:val="0"/>
              <w:marBottom w:val="0"/>
              <w:divBdr>
                <w:top w:val="none" w:sz="0" w:space="0" w:color="auto"/>
                <w:left w:val="none" w:sz="0" w:space="0" w:color="auto"/>
                <w:bottom w:val="none" w:sz="0" w:space="0" w:color="auto"/>
                <w:right w:val="none" w:sz="0" w:space="0" w:color="auto"/>
              </w:divBdr>
            </w:div>
            <w:div w:id="210965344">
              <w:marLeft w:val="0"/>
              <w:marRight w:val="0"/>
              <w:marTop w:val="0"/>
              <w:marBottom w:val="0"/>
              <w:divBdr>
                <w:top w:val="none" w:sz="0" w:space="0" w:color="auto"/>
                <w:left w:val="none" w:sz="0" w:space="0" w:color="auto"/>
                <w:bottom w:val="none" w:sz="0" w:space="0" w:color="auto"/>
                <w:right w:val="none" w:sz="0" w:space="0" w:color="auto"/>
              </w:divBdr>
            </w:div>
            <w:div w:id="1392384833">
              <w:marLeft w:val="0"/>
              <w:marRight w:val="0"/>
              <w:marTop w:val="0"/>
              <w:marBottom w:val="0"/>
              <w:divBdr>
                <w:top w:val="none" w:sz="0" w:space="0" w:color="auto"/>
                <w:left w:val="none" w:sz="0" w:space="0" w:color="auto"/>
                <w:bottom w:val="none" w:sz="0" w:space="0" w:color="auto"/>
                <w:right w:val="none" w:sz="0" w:space="0" w:color="auto"/>
              </w:divBdr>
            </w:div>
            <w:div w:id="392508119">
              <w:marLeft w:val="0"/>
              <w:marRight w:val="0"/>
              <w:marTop w:val="0"/>
              <w:marBottom w:val="0"/>
              <w:divBdr>
                <w:top w:val="none" w:sz="0" w:space="0" w:color="auto"/>
                <w:left w:val="none" w:sz="0" w:space="0" w:color="auto"/>
                <w:bottom w:val="none" w:sz="0" w:space="0" w:color="auto"/>
                <w:right w:val="none" w:sz="0" w:space="0" w:color="auto"/>
              </w:divBdr>
            </w:div>
            <w:div w:id="1832138441">
              <w:marLeft w:val="0"/>
              <w:marRight w:val="0"/>
              <w:marTop w:val="0"/>
              <w:marBottom w:val="0"/>
              <w:divBdr>
                <w:top w:val="none" w:sz="0" w:space="0" w:color="auto"/>
                <w:left w:val="none" w:sz="0" w:space="0" w:color="auto"/>
                <w:bottom w:val="none" w:sz="0" w:space="0" w:color="auto"/>
                <w:right w:val="none" w:sz="0" w:space="0" w:color="auto"/>
              </w:divBdr>
            </w:div>
            <w:div w:id="1599950662">
              <w:marLeft w:val="0"/>
              <w:marRight w:val="0"/>
              <w:marTop w:val="0"/>
              <w:marBottom w:val="0"/>
              <w:divBdr>
                <w:top w:val="none" w:sz="0" w:space="0" w:color="auto"/>
                <w:left w:val="none" w:sz="0" w:space="0" w:color="auto"/>
                <w:bottom w:val="none" w:sz="0" w:space="0" w:color="auto"/>
                <w:right w:val="none" w:sz="0" w:space="0" w:color="auto"/>
              </w:divBdr>
            </w:div>
            <w:div w:id="1256982142">
              <w:marLeft w:val="0"/>
              <w:marRight w:val="0"/>
              <w:marTop w:val="0"/>
              <w:marBottom w:val="0"/>
              <w:divBdr>
                <w:top w:val="none" w:sz="0" w:space="0" w:color="auto"/>
                <w:left w:val="none" w:sz="0" w:space="0" w:color="auto"/>
                <w:bottom w:val="none" w:sz="0" w:space="0" w:color="auto"/>
                <w:right w:val="none" w:sz="0" w:space="0" w:color="auto"/>
              </w:divBdr>
            </w:div>
            <w:div w:id="695155425">
              <w:marLeft w:val="0"/>
              <w:marRight w:val="0"/>
              <w:marTop w:val="0"/>
              <w:marBottom w:val="0"/>
              <w:divBdr>
                <w:top w:val="none" w:sz="0" w:space="0" w:color="auto"/>
                <w:left w:val="none" w:sz="0" w:space="0" w:color="auto"/>
                <w:bottom w:val="none" w:sz="0" w:space="0" w:color="auto"/>
                <w:right w:val="none" w:sz="0" w:space="0" w:color="auto"/>
              </w:divBdr>
            </w:div>
            <w:div w:id="1829125792">
              <w:marLeft w:val="0"/>
              <w:marRight w:val="0"/>
              <w:marTop w:val="0"/>
              <w:marBottom w:val="0"/>
              <w:divBdr>
                <w:top w:val="none" w:sz="0" w:space="0" w:color="auto"/>
                <w:left w:val="none" w:sz="0" w:space="0" w:color="auto"/>
                <w:bottom w:val="none" w:sz="0" w:space="0" w:color="auto"/>
                <w:right w:val="none" w:sz="0" w:space="0" w:color="auto"/>
              </w:divBdr>
            </w:div>
            <w:div w:id="183909318">
              <w:marLeft w:val="0"/>
              <w:marRight w:val="0"/>
              <w:marTop w:val="0"/>
              <w:marBottom w:val="0"/>
              <w:divBdr>
                <w:top w:val="none" w:sz="0" w:space="0" w:color="auto"/>
                <w:left w:val="none" w:sz="0" w:space="0" w:color="auto"/>
                <w:bottom w:val="none" w:sz="0" w:space="0" w:color="auto"/>
                <w:right w:val="none" w:sz="0" w:space="0" w:color="auto"/>
              </w:divBdr>
            </w:div>
            <w:div w:id="1046372576">
              <w:marLeft w:val="0"/>
              <w:marRight w:val="0"/>
              <w:marTop w:val="0"/>
              <w:marBottom w:val="0"/>
              <w:divBdr>
                <w:top w:val="none" w:sz="0" w:space="0" w:color="auto"/>
                <w:left w:val="none" w:sz="0" w:space="0" w:color="auto"/>
                <w:bottom w:val="none" w:sz="0" w:space="0" w:color="auto"/>
                <w:right w:val="none" w:sz="0" w:space="0" w:color="auto"/>
              </w:divBdr>
            </w:div>
            <w:div w:id="386027746">
              <w:marLeft w:val="0"/>
              <w:marRight w:val="0"/>
              <w:marTop w:val="0"/>
              <w:marBottom w:val="0"/>
              <w:divBdr>
                <w:top w:val="none" w:sz="0" w:space="0" w:color="auto"/>
                <w:left w:val="none" w:sz="0" w:space="0" w:color="auto"/>
                <w:bottom w:val="none" w:sz="0" w:space="0" w:color="auto"/>
                <w:right w:val="none" w:sz="0" w:space="0" w:color="auto"/>
              </w:divBdr>
            </w:div>
            <w:div w:id="318920556">
              <w:marLeft w:val="0"/>
              <w:marRight w:val="0"/>
              <w:marTop w:val="0"/>
              <w:marBottom w:val="0"/>
              <w:divBdr>
                <w:top w:val="none" w:sz="0" w:space="0" w:color="auto"/>
                <w:left w:val="none" w:sz="0" w:space="0" w:color="auto"/>
                <w:bottom w:val="none" w:sz="0" w:space="0" w:color="auto"/>
                <w:right w:val="none" w:sz="0" w:space="0" w:color="auto"/>
              </w:divBdr>
            </w:div>
            <w:div w:id="1884370425">
              <w:marLeft w:val="0"/>
              <w:marRight w:val="0"/>
              <w:marTop w:val="0"/>
              <w:marBottom w:val="0"/>
              <w:divBdr>
                <w:top w:val="none" w:sz="0" w:space="0" w:color="auto"/>
                <w:left w:val="none" w:sz="0" w:space="0" w:color="auto"/>
                <w:bottom w:val="none" w:sz="0" w:space="0" w:color="auto"/>
                <w:right w:val="none" w:sz="0" w:space="0" w:color="auto"/>
              </w:divBdr>
            </w:div>
            <w:div w:id="544291079">
              <w:marLeft w:val="0"/>
              <w:marRight w:val="0"/>
              <w:marTop w:val="0"/>
              <w:marBottom w:val="0"/>
              <w:divBdr>
                <w:top w:val="none" w:sz="0" w:space="0" w:color="auto"/>
                <w:left w:val="none" w:sz="0" w:space="0" w:color="auto"/>
                <w:bottom w:val="none" w:sz="0" w:space="0" w:color="auto"/>
                <w:right w:val="none" w:sz="0" w:space="0" w:color="auto"/>
              </w:divBdr>
            </w:div>
            <w:div w:id="1257980077">
              <w:marLeft w:val="0"/>
              <w:marRight w:val="0"/>
              <w:marTop w:val="0"/>
              <w:marBottom w:val="0"/>
              <w:divBdr>
                <w:top w:val="none" w:sz="0" w:space="0" w:color="auto"/>
                <w:left w:val="none" w:sz="0" w:space="0" w:color="auto"/>
                <w:bottom w:val="none" w:sz="0" w:space="0" w:color="auto"/>
                <w:right w:val="none" w:sz="0" w:space="0" w:color="auto"/>
              </w:divBdr>
            </w:div>
            <w:div w:id="1300305805">
              <w:marLeft w:val="0"/>
              <w:marRight w:val="0"/>
              <w:marTop w:val="0"/>
              <w:marBottom w:val="0"/>
              <w:divBdr>
                <w:top w:val="none" w:sz="0" w:space="0" w:color="auto"/>
                <w:left w:val="none" w:sz="0" w:space="0" w:color="auto"/>
                <w:bottom w:val="none" w:sz="0" w:space="0" w:color="auto"/>
                <w:right w:val="none" w:sz="0" w:space="0" w:color="auto"/>
              </w:divBdr>
            </w:div>
            <w:div w:id="2030372644">
              <w:marLeft w:val="0"/>
              <w:marRight w:val="0"/>
              <w:marTop w:val="0"/>
              <w:marBottom w:val="0"/>
              <w:divBdr>
                <w:top w:val="none" w:sz="0" w:space="0" w:color="auto"/>
                <w:left w:val="none" w:sz="0" w:space="0" w:color="auto"/>
                <w:bottom w:val="none" w:sz="0" w:space="0" w:color="auto"/>
                <w:right w:val="none" w:sz="0" w:space="0" w:color="auto"/>
              </w:divBdr>
            </w:div>
            <w:div w:id="1825656837">
              <w:marLeft w:val="0"/>
              <w:marRight w:val="0"/>
              <w:marTop w:val="0"/>
              <w:marBottom w:val="0"/>
              <w:divBdr>
                <w:top w:val="none" w:sz="0" w:space="0" w:color="auto"/>
                <w:left w:val="none" w:sz="0" w:space="0" w:color="auto"/>
                <w:bottom w:val="none" w:sz="0" w:space="0" w:color="auto"/>
                <w:right w:val="none" w:sz="0" w:space="0" w:color="auto"/>
              </w:divBdr>
            </w:div>
            <w:div w:id="18632014">
              <w:marLeft w:val="0"/>
              <w:marRight w:val="0"/>
              <w:marTop w:val="0"/>
              <w:marBottom w:val="0"/>
              <w:divBdr>
                <w:top w:val="none" w:sz="0" w:space="0" w:color="auto"/>
                <w:left w:val="none" w:sz="0" w:space="0" w:color="auto"/>
                <w:bottom w:val="none" w:sz="0" w:space="0" w:color="auto"/>
                <w:right w:val="none" w:sz="0" w:space="0" w:color="auto"/>
              </w:divBdr>
            </w:div>
            <w:div w:id="965279888">
              <w:marLeft w:val="0"/>
              <w:marRight w:val="0"/>
              <w:marTop w:val="0"/>
              <w:marBottom w:val="0"/>
              <w:divBdr>
                <w:top w:val="none" w:sz="0" w:space="0" w:color="auto"/>
                <w:left w:val="none" w:sz="0" w:space="0" w:color="auto"/>
                <w:bottom w:val="none" w:sz="0" w:space="0" w:color="auto"/>
                <w:right w:val="none" w:sz="0" w:space="0" w:color="auto"/>
              </w:divBdr>
            </w:div>
            <w:div w:id="723598396">
              <w:marLeft w:val="0"/>
              <w:marRight w:val="0"/>
              <w:marTop w:val="0"/>
              <w:marBottom w:val="0"/>
              <w:divBdr>
                <w:top w:val="none" w:sz="0" w:space="0" w:color="auto"/>
                <w:left w:val="none" w:sz="0" w:space="0" w:color="auto"/>
                <w:bottom w:val="none" w:sz="0" w:space="0" w:color="auto"/>
                <w:right w:val="none" w:sz="0" w:space="0" w:color="auto"/>
              </w:divBdr>
            </w:div>
            <w:div w:id="1845128904">
              <w:marLeft w:val="0"/>
              <w:marRight w:val="0"/>
              <w:marTop w:val="0"/>
              <w:marBottom w:val="0"/>
              <w:divBdr>
                <w:top w:val="none" w:sz="0" w:space="0" w:color="auto"/>
                <w:left w:val="none" w:sz="0" w:space="0" w:color="auto"/>
                <w:bottom w:val="none" w:sz="0" w:space="0" w:color="auto"/>
                <w:right w:val="none" w:sz="0" w:space="0" w:color="auto"/>
              </w:divBdr>
            </w:div>
            <w:div w:id="384138269">
              <w:marLeft w:val="0"/>
              <w:marRight w:val="0"/>
              <w:marTop w:val="0"/>
              <w:marBottom w:val="0"/>
              <w:divBdr>
                <w:top w:val="none" w:sz="0" w:space="0" w:color="auto"/>
                <w:left w:val="none" w:sz="0" w:space="0" w:color="auto"/>
                <w:bottom w:val="none" w:sz="0" w:space="0" w:color="auto"/>
                <w:right w:val="none" w:sz="0" w:space="0" w:color="auto"/>
              </w:divBdr>
            </w:div>
            <w:div w:id="539325764">
              <w:marLeft w:val="0"/>
              <w:marRight w:val="0"/>
              <w:marTop w:val="0"/>
              <w:marBottom w:val="0"/>
              <w:divBdr>
                <w:top w:val="none" w:sz="0" w:space="0" w:color="auto"/>
                <w:left w:val="none" w:sz="0" w:space="0" w:color="auto"/>
                <w:bottom w:val="none" w:sz="0" w:space="0" w:color="auto"/>
                <w:right w:val="none" w:sz="0" w:space="0" w:color="auto"/>
              </w:divBdr>
            </w:div>
            <w:div w:id="1585718685">
              <w:marLeft w:val="0"/>
              <w:marRight w:val="0"/>
              <w:marTop w:val="0"/>
              <w:marBottom w:val="0"/>
              <w:divBdr>
                <w:top w:val="none" w:sz="0" w:space="0" w:color="auto"/>
                <w:left w:val="none" w:sz="0" w:space="0" w:color="auto"/>
                <w:bottom w:val="none" w:sz="0" w:space="0" w:color="auto"/>
                <w:right w:val="none" w:sz="0" w:space="0" w:color="auto"/>
              </w:divBdr>
            </w:div>
            <w:div w:id="224099853">
              <w:marLeft w:val="0"/>
              <w:marRight w:val="0"/>
              <w:marTop w:val="0"/>
              <w:marBottom w:val="0"/>
              <w:divBdr>
                <w:top w:val="none" w:sz="0" w:space="0" w:color="auto"/>
                <w:left w:val="none" w:sz="0" w:space="0" w:color="auto"/>
                <w:bottom w:val="none" w:sz="0" w:space="0" w:color="auto"/>
                <w:right w:val="none" w:sz="0" w:space="0" w:color="auto"/>
              </w:divBdr>
            </w:div>
            <w:div w:id="1701929081">
              <w:marLeft w:val="0"/>
              <w:marRight w:val="0"/>
              <w:marTop w:val="0"/>
              <w:marBottom w:val="0"/>
              <w:divBdr>
                <w:top w:val="none" w:sz="0" w:space="0" w:color="auto"/>
                <w:left w:val="none" w:sz="0" w:space="0" w:color="auto"/>
                <w:bottom w:val="none" w:sz="0" w:space="0" w:color="auto"/>
                <w:right w:val="none" w:sz="0" w:space="0" w:color="auto"/>
              </w:divBdr>
            </w:div>
            <w:div w:id="570119069">
              <w:marLeft w:val="0"/>
              <w:marRight w:val="0"/>
              <w:marTop w:val="0"/>
              <w:marBottom w:val="0"/>
              <w:divBdr>
                <w:top w:val="none" w:sz="0" w:space="0" w:color="auto"/>
                <w:left w:val="none" w:sz="0" w:space="0" w:color="auto"/>
                <w:bottom w:val="none" w:sz="0" w:space="0" w:color="auto"/>
                <w:right w:val="none" w:sz="0" w:space="0" w:color="auto"/>
              </w:divBdr>
            </w:div>
            <w:div w:id="1019622306">
              <w:marLeft w:val="0"/>
              <w:marRight w:val="0"/>
              <w:marTop w:val="0"/>
              <w:marBottom w:val="0"/>
              <w:divBdr>
                <w:top w:val="none" w:sz="0" w:space="0" w:color="auto"/>
                <w:left w:val="none" w:sz="0" w:space="0" w:color="auto"/>
                <w:bottom w:val="none" w:sz="0" w:space="0" w:color="auto"/>
                <w:right w:val="none" w:sz="0" w:space="0" w:color="auto"/>
              </w:divBdr>
            </w:div>
            <w:div w:id="1667250353">
              <w:marLeft w:val="0"/>
              <w:marRight w:val="0"/>
              <w:marTop w:val="0"/>
              <w:marBottom w:val="0"/>
              <w:divBdr>
                <w:top w:val="none" w:sz="0" w:space="0" w:color="auto"/>
                <w:left w:val="none" w:sz="0" w:space="0" w:color="auto"/>
                <w:bottom w:val="none" w:sz="0" w:space="0" w:color="auto"/>
                <w:right w:val="none" w:sz="0" w:space="0" w:color="auto"/>
              </w:divBdr>
            </w:div>
            <w:div w:id="2018147707">
              <w:marLeft w:val="0"/>
              <w:marRight w:val="0"/>
              <w:marTop w:val="0"/>
              <w:marBottom w:val="0"/>
              <w:divBdr>
                <w:top w:val="none" w:sz="0" w:space="0" w:color="auto"/>
                <w:left w:val="none" w:sz="0" w:space="0" w:color="auto"/>
                <w:bottom w:val="none" w:sz="0" w:space="0" w:color="auto"/>
                <w:right w:val="none" w:sz="0" w:space="0" w:color="auto"/>
              </w:divBdr>
            </w:div>
            <w:div w:id="188952309">
              <w:marLeft w:val="0"/>
              <w:marRight w:val="0"/>
              <w:marTop w:val="0"/>
              <w:marBottom w:val="0"/>
              <w:divBdr>
                <w:top w:val="none" w:sz="0" w:space="0" w:color="auto"/>
                <w:left w:val="none" w:sz="0" w:space="0" w:color="auto"/>
                <w:bottom w:val="none" w:sz="0" w:space="0" w:color="auto"/>
                <w:right w:val="none" w:sz="0" w:space="0" w:color="auto"/>
              </w:divBdr>
            </w:div>
            <w:div w:id="207958213">
              <w:marLeft w:val="0"/>
              <w:marRight w:val="0"/>
              <w:marTop w:val="0"/>
              <w:marBottom w:val="0"/>
              <w:divBdr>
                <w:top w:val="none" w:sz="0" w:space="0" w:color="auto"/>
                <w:left w:val="none" w:sz="0" w:space="0" w:color="auto"/>
                <w:bottom w:val="none" w:sz="0" w:space="0" w:color="auto"/>
                <w:right w:val="none" w:sz="0" w:space="0" w:color="auto"/>
              </w:divBdr>
            </w:div>
            <w:div w:id="34932021">
              <w:marLeft w:val="0"/>
              <w:marRight w:val="0"/>
              <w:marTop w:val="0"/>
              <w:marBottom w:val="0"/>
              <w:divBdr>
                <w:top w:val="none" w:sz="0" w:space="0" w:color="auto"/>
                <w:left w:val="none" w:sz="0" w:space="0" w:color="auto"/>
                <w:bottom w:val="none" w:sz="0" w:space="0" w:color="auto"/>
                <w:right w:val="none" w:sz="0" w:space="0" w:color="auto"/>
              </w:divBdr>
            </w:div>
            <w:div w:id="1528526161">
              <w:marLeft w:val="0"/>
              <w:marRight w:val="0"/>
              <w:marTop w:val="0"/>
              <w:marBottom w:val="0"/>
              <w:divBdr>
                <w:top w:val="none" w:sz="0" w:space="0" w:color="auto"/>
                <w:left w:val="none" w:sz="0" w:space="0" w:color="auto"/>
                <w:bottom w:val="none" w:sz="0" w:space="0" w:color="auto"/>
                <w:right w:val="none" w:sz="0" w:space="0" w:color="auto"/>
              </w:divBdr>
            </w:div>
            <w:div w:id="1520582293">
              <w:marLeft w:val="0"/>
              <w:marRight w:val="0"/>
              <w:marTop w:val="0"/>
              <w:marBottom w:val="0"/>
              <w:divBdr>
                <w:top w:val="none" w:sz="0" w:space="0" w:color="auto"/>
                <w:left w:val="none" w:sz="0" w:space="0" w:color="auto"/>
                <w:bottom w:val="none" w:sz="0" w:space="0" w:color="auto"/>
                <w:right w:val="none" w:sz="0" w:space="0" w:color="auto"/>
              </w:divBdr>
            </w:div>
            <w:div w:id="2013216018">
              <w:marLeft w:val="0"/>
              <w:marRight w:val="0"/>
              <w:marTop w:val="0"/>
              <w:marBottom w:val="0"/>
              <w:divBdr>
                <w:top w:val="none" w:sz="0" w:space="0" w:color="auto"/>
                <w:left w:val="none" w:sz="0" w:space="0" w:color="auto"/>
                <w:bottom w:val="none" w:sz="0" w:space="0" w:color="auto"/>
                <w:right w:val="none" w:sz="0" w:space="0" w:color="auto"/>
              </w:divBdr>
            </w:div>
            <w:div w:id="1744058126">
              <w:marLeft w:val="0"/>
              <w:marRight w:val="0"/>
              <w:marTop w:val="0"/>
              <w:marBottom w:val="0"/>
              <w:divBdr>
                <w:top w:val="none" w:sz="0" w:space="0" w:color="auto"/>
                <w:left w:val="none" w:sz="0" w:space="0" w:color="auto"/>
                <w:bottom w:val="none" w:sz="0" w:space="0" w:color="auto"/>
                <w:right w:val="none" w:sz="0" w:space="0" w:color="auto"/>
              </w:divBdr>
            </w:div>
            <w:div w:id="604969286">
              <w:marLeft w:val="0"/>
              <w:marRight w:val="0"/>
              <w:marTop w:val="0"/>
              <w:marBottom w:val="0"/>
              <w:divBdr>
                <w:top w:val="none" w:sz="0" w:space="0" w:color="auto"/>
                <w:left w:val="none" w:sz="0" w:space="0" w:color="auto"/>
                <w:bottom w:val="none" w:sz="0" w:space="0" w:color="auto"/>
                <w:right w:val="none" w:sz="0" w:space="0" w:color="auto"/>
              </w:divBdr>
            </w:div>
            <w:div w:id="512837045">
              <w:marLeft w:val="0"/>
              <w:marRight w:val="0"/>
              <w:marTop w:val="0"/>
              <w:marBottom w:val="0"/>
              <w:divBdr>
                <w:top w:val="none" w:sz="0" w:space="0" w:color="auto"/>
                <w:left w:val="none" w:sz="0" w:space="0" w:color="auto"/>
                <w:bottom w:val="none" w:sz="0" w:space="0" w:color="auto"/>
                <w:right w:val="none" w:sz="0" w:space="0" w:color="auto"/>
              </w:divBdr>
            </w:div>
            <w:div w:id="1119841563">
              <w:marLeft w:val="0"/>
              <w:marRight w:val="0"/>
              <w:marTop w:val="0"/>
              <w:marBottom w:val="0"/>
              <w:divBdr>
                <w:top w:val="none" w:sz="0" w:space="0" w:color="auto"/>
                <w:left w:val="none" w:sz="0" w:space="0" w:color="auto"/>
                <w:bottom w:val="none" w:sz="0" w:space="0" w:color="auto"/>
                <w:right w:val="none" w:sz="0" w:space="0" w:color="auto"/>
              </w:divBdr>
            </w:div>
            <w:div w:id="1165559410">
              <w:marLeft w:val="0"/>
              <w:marRight w:val="0"/>
              <w:marTop w:val="0"/>
              <w:marBottom w:val="0"/>
              <w:divBdr>
                <w:top w:val="none" w:sz="0" w:space="0" w:color="auto"/>
                <w:left w:val="none" w:sz="0" w:space="0" w:color="auto"/>
                <w:bottom w:val="none" w:sz="0" w:space="0" w:color="auto"/>
                <w:right w:val="none" w:sz="0" w:space="0" w:color="auto"/>
              </w:divBdr>
            </w:div>
            <w:div w:id="985547870">
              <w:marLeft w:val="0"/>
              <w:marRight w:val="0"/>
              <w:marTop w:val="0"/>
              <w:marBottom w:val="0"/>
              <w:divBdr>
                <w:top w:val="none" w:sz="0" w:space="0" w:color="auto"/>
                <w:left w:val="none" w:sz="0" w:space="0" w:color="auto"/>
                <w:bottom w:val="none" w:sz="0" w:space="0" w:color="auto"/>
                <w:right w:val="none" w:sz="0" w:space="0" w:color="auto"/>
              </w:divBdr>
            </w:div>
            <w:div w:id="1602642846">
              <w:marLeft w:val="0"/>
              <w:marRight w:val="0"/>
              <w:marTop w:val="0"/>
              <w:marBottom w:val="0"/>
              <w:divBdr>
                <w:top w:val="none" w:sz="0" w:space="0" w:color="auto"/>
                <w:left w:val="none" w:sz="0" w:space="0" w:color="auto"/>
                <w:bottom w:val="none" w:sz="0" w:space="0" w:color="auto"/>
                <w:right w:val="none" w:sz="0" w:space="0" w:color="auto"/>
              </w:divBdr>
            </w:div>
            <w:div w:id="1328054117">
              <w:marLeft w:val="0"/>
              <w:marRight w:val="0"/>
              <w:marTop w:val="0"/>
              <w:marBottom w:val="0"/>
              <w:divBdr>
                <w:top w:val="none" w:sz="0" w:space="0" w:color="auto"/>
                <w:left w:val="none" w:sz="0" w:space="0" w:color="auto"/>
                <w:bottom w:val="none" w:sz="0" w:space="0" w:color="auto"/>
                <w:right w:val="none" w:sz="0" w:space="0" w:color="auto"/>
              </w:divBdr>
            </w:div>
            <w:div w:id="102767547">
              <w:marLeft w:val="0"/>
              <w:marRight w:val="0"/>
              <w:marTop w:val="0"/>
              <w:marBottom w:val="0"/>
              <w:divBdr>
                <w:top w:val="none" w:sz="0" w:space="0" w:color="auto"/>
                <w:left w:val="none" w:sz="0" w:space="0" w:color="auto"/>
                <w:bottom w:val="none" w:sz="0" w:space="0" w:color="auto"/>
                <w:right w:val="none" w:sz="0" w:space="0" w:color="auto"/>
              </w:divBdr>
            </w:div>
            <w:div w:id="1972593969">
              <w:marLeft w:val="0"/>
              <w:marRight w:val="0"/>
              <w:marTop w:val="0"/>
              <w:marBottom w:val="0"/>
              <w:divBdr>
                <w:top w:val="none" w:sz="0" w:space="0" w:color="auto"/>
                <w:left w:val="none" w:sz="0" w:space="0" w:color="auto"/>
                <w:bottom w:val="none" w:sz="0" w:space="0" w:color="auto"/>
                <w:right w:val="none" w:sz="0" w:space="0" w:color="auto"/>
              </w:divBdr>
            </w:div>
            <w:div w:id="524900819">
              <w:marLeft w:val="0"/>
              <w:marRight w:val="0"/>
              <w:marTop w:val="0"/>
              <w:marBottom w:val="0"/>
              <w:divBdr>
                <w:top w:val="none" w:sz="0" w:space="0" w:color="auto"/>
                <w:left w:val="none" w:sz="0" w:space="0" w:color="auto"/>
                <w:bottom w:val="none" w:sz="0" w:space="0" w:color="auto"/>
                <w:right w:val="none" w:sz="0" w:space="0" w:color="auto"/>
              </w:divBdr>
            </w:div>
            <w:div w:id="597443627">
              <w:marLeft w:val="0"/>
              <w:marRight w:val="0"/>
              <w:marTop w:val="0"/>
              <w:marBottom w:val="0"/>
              <w:divBdr>
                <w:top w:val="none" w:sz="0" w:space="0" w:color="auto"/>
                <w:left w:val="none" w:sz="0" w:space="0" w:color="auto"/>
                <w:bottom w:val="none" w:sz="0" w:space="0" w:color="auto"/>
                <w:right w:val="none" w:sz="0" w:space="0" w:color="auto"/>
              </w:divBdr>
            </w:div>
            <w:div w:id="956984791">
              <w:marLeft w:val="0"/>
              <w:marRight w:val="0"/>
              <w:marTop w:val="0"/>
              <w:marBottom w:val="0"/>
              <w:divBdr>
                <w:top w:val="none" w:sz="0" w:space="0" w:color="auto"/>
                <w:left w:val="none" w:sz="0" w:space="0" w:color="auto"/>
                <w:bottom w:val="none" w:sz="0" w:space="0" w:color="auto"/>
                <w:right w:val="none" w:sz="0" w:space="0" w:color="auto"/>
              </w:divBdr>
            </w:div>
            <w:div w:id="1879470017">
              <w:marLeft w:val="0"/>
              <w:marRight w:val="0"/>
              <w:marTop w:val="0"/>
              <w:marBottom w:val="0"/>
              <w:divBdr>
                <w:top w:val="none" w:sz="0" w:space="0" w:color="auto"/>
                <w:left w:val="none" w:sz="0" w:space="0" w:color="auto"/>
                <w:bottom w:val="none" w:sz="0" w:space="0" w:color="auto"/>
                <w:right w:val="none" w:sz="0" w:space="0" w:color="auto"/>
              </w:divBdr>
            </w:div>
            <w:div w:id="1554318077">
              <w:marLeft w:val="0"/>
              <w:marRight w:val="0"/>
              <w:marTop w:val="0"/>
              <w:marBottom w:val="0"/>
              <w:divBdr>
                <w:top w:val="none" w:sz="0" w:space="0" w:color="auto"/>
                <w:left w:val="none" w:sz="0" w:space="0" w:color="auto"/>
                <w:bottom w:val="none" w:sz="0" w:space="0" w:color="auto"/>
                <w:right w:val="none" w:sz="0" w:space="0" w:color="auto"/>
              </w:divBdr>
            </w:div>
            <w:div w:id="822625071">
              <w:marLeft w:val="0"/>
              <w:marRight w:val="0"/>
              <w:marTop w:val="0"/>
              <w:marBottom w:val="0"/>
              <w:divBdr>
                <w:top w:val="none" w:sz="0" w:space="0" w:color="auto"/>
                <w:left w:val="none" w:sz="0" w:space="0" w:color="auto"/>
                <w:bottom w:val="none" w:sz="0" w:space="0" w:color="auto"/>
                <w:right w:val="none" w:sz="0" w:space="0" w:color="auto"/>
              </w:divBdr>
            </w:div>
            <w:div w:id="1988119560">
              <w:marLeft w:val="0"/>
              <w:marRight w:val="0"/>
              <w:marTop w:val="0"/>
              <w:marBottom w:val="0"/>
              <w:divBdr>
                <w:top w:val="none" w:sz="0" w:space="0" w:color="auto"/>
                <w:left w:val="none" w:sz="0" w:space="0" w:color="auto"/>
                <w:bottom w:val="none" w:sz="0" w:space="0" w:color="auto"/>
                <w:right w:val="none" w:sz="0" w:space="0" w:color="auto"/>
              </w:divBdr>
            </w:div>
            <w:div w:id="1622954213">
              <w:marLeft w:val="0"/>
              <w:marRight w:val="0"/>
              <w:marTop w:val="0"/>
              <w:marBottom w:val="0"/>
              <w:divBdr>
                <w:top w:val="none" w:sz="0" w:space="0" w:color="auto"/>
                <w:left w:val="none" w:sz="0" w:space="0" w:color="auto"/>
                <w:bottom w:val="none" w:sz="0" w:space="0" w:color="auto"/>
                <w:right w:val="none" w:sz="0" w:space="0" w:color="auto"/>
              </w:divBdr>
            </w:div>
            <w:div w:id="1967589218">
              <w:marLeft w:val="0"/>
              <w:marRight w:val="0"/>
              <w:marTop w:val="0"/>
              <w:marBottom w:val="0"/>
              <w:divBdr>
                <w:top w:val="none" w:sz="0" w:space="0" w:color="auto"/>
                <w:left w:val="none" w:sz="0" w:space="0" w:color="auto"/>
                <w:bottom w:val="none" w:sz="0" w:space="0" w:color="auto"/>
                <w:right w:val="none" w:sz="0" w:space="0" w:color="auto"/>
              </w:divBdr>
            </w:div>
            <w:div w:id="1175650571">
              <w:marLeft w:val="0"/>
              <w:marRight w:val="0"/>
              <w:marTop w:val="0"/>
              <w:marBottom w:val="0"/>
              <w:divBdr>
                <w:top w:val="none" w:sz="0" w:space="0" w:color="auto"/>
                <w:left w:val="none" w:sz="0" w:space="0" w:color="auto"/>
                <w:bottom w:val="none" w:sz="0" w:space="0" w:color="auto"/>
                <w:right w:val="none" w:sz="0" w:space="0" w:color="auto"/>
              </w:divBdr>
            </w:div>
            <w:div w:id="493450765">
              <w:marLeft w:val="0"/>
              <w:marRight w:val="0"/>
              <w:marTop w:val="0"/>
              <w:marBottom w:val="0"/>
              <w:divBdr>
                <w:top w:val="none" w:sz="0" w:space="0" w:color="auto"/>
                <w:left w:val="none" w:sz="0" w:space="0" w:color="auto"/>
                <w:bottom w:val="none" w:sz="0" w:space="0" w:color="auto"/>
                <w:right w:val="none" w:sz="0" w:space="0" w:color="auto"/>
              </w:divBdr>
            </w:div>
            <w:div w:id="1947613606">
              <w:marLeft w:val="0"/>
              <w:marRight w:val="0"/>
              <w:marTop w:val="0"/>
              <w:marBottom w:val="0"/>
              <w:divBdr>
                <w:top w:val="none" w:sz="0" w:space="0" w:color="auto"/>
                <w:left w:val="none" w:sz="0" w:space="0" w:color="auto"/>
                <w:bottom w:val="none" w:sz="0" w:space="0" w:color="auto"/>
                <w:right w:val="none" w:sz="0" w:space="0" w:color="auto"/>
              </w:divBdr>
            </w:div>
            <w:div w:id="753938792">
              <w:marLeft w:val="0"/>
              <w:marRight w:val="0"/>
              <w:marTop w:val="0"/>
              <w:marBottom w:val="0"/>
              <w:divBdr>
                <w:top w:val="none" w:sz="0" w:space="0" w:color="auto"/>
                <w:left w:val="none" w:sz="0" w:space="0" w:color="auto"/>
                <w:bottom w:val="none" w:sz="0" w:space="0" w:color="auto"/>
                <w:right w:val="none" w:sz="0" w:space="0" w:color="auto"/>
              </w:divBdr>
            </w:div>
            <w:div w:id="1967269355">
              <w:marLeft w:val="0"/>
              <w:marRight w:val="0"/>
              <w:marTop w:val="0"/>
              <w:marBottom w:val="0"/>
              <w:divBdr>
                <w:top w:val="none" w:sz="0" w:space="0" w:color="auto"/>
                <w:left w:val="none" w:sz="0" w:space="0" w:color="auto"/>
                <w:bottom w:val="none" w:sz="0" w:space="0" w:color="auto"/>
                <w:right w:val="none" w:sz="0" w:space="0" w:color="auto"/>
              </w:divBdr>
            </w:div>
            <w:div w:id="949551129">
              <w:marLeft w:val="0"/>
              <w:marRight w:val="0"/>
              <w:marTop w:val="0"/>
              <w:marBottom w:val="0"/>
              <w:divBdr>
                <w:top w:val="none" w:sz="0" w:space="0" w:color="auto"/>
                <w:left w:val="none" w:sz="0" w:space="0" w:color="auto"/>
                <w:bottom w:val="none" w:sz="0" w:space="0" w:color="auto"/>
                <w:right w:val="none" w:sz="0" w:space="0" w:color="auto"/>
              </w:divBdr>
            </w:div>
            <w:div w:id="1467240558">
              <w:marLeft w:val="0"/>
              <w:marRight w:val="0"/>
              <w:marTop w:val="0"/>
              <w:marBottom w:val="0"/>
              <w:divBdr>
                <w:top w:val="none" w:sz="0" w:space="0" w:color="auto"/>
                <w:left w:val="none" w:sz="0" w:space="0" w:color="auto"/>
                <w:bottom w:val="none" w:sz="0" w:space="0" w:color="auto"/>
                <w:right w:val="none" w:sz="0" w:space="0" w:color="auto"/>
              </w:divBdr>
            </w:div>
            <w:div w:id="567887821">
              <w:marLeft w:val="0"/>
              <w:marRight w:val="0"/>
              <w:marTop w:val="0"/>
              <w:marBottom w:val="0"/>
              <w:divBdr>
                <w:top w:val="none" w:sz="0" w:space="0" w:color="auto"/>
                <w:left w:val="none" w:sz="0" w:space="0" w:color="auto"/>
                <w:bottom w:val="none" w:sz="0" w:space="0" w:color="auto"/>
                <w:right w:val="none" w:sz="0" w:space="0" w:color="auto"/>
              </w:divBdr>
            </w:div>
            <w:div w:id="639311985">
              <w:marLeft w:val="0"/>
              <w:marRight w:val="0"/>
              <w:marTop w:val="0"/>
              <w:marBottom w:val="0"/>
              <w:divBdr>
                <w:top w:val="none" w:sz="0" w:space="0" w:color="auto"/>
                <w:left w:val="none" w:sz="0" w:space="0" w:color="auto"/>
                <w:bottom w:val="none" w:sz="0" w:space="0" w:color="auto"/>
                <w:right w:val="none" w:sz="0" w:space="0" w:color="auto"/>
              </w:divBdr>
            </w:div>
            <w:div w:id="703213665">
              <w:marLeft w:val="0"/>
              <w:marRight w:val="0"/>
              <w:marTop w:val="0"/>
              <w:marBottom w:val="0"/>
              <w:divBdr>
                <w:top w:val="none" w:sz="0" w:space="0" w:color="auto"/>
                <w:left w:val="none" w:sz="0" w:space="0" w:color="auto"/>
                <w:bottom w:val="none" w:sz="0" w:space="0" w:color="auto"/>
                <w:right w:val="none" w:sz="0" w:space="0" w:color="auto"/>
              </w:divBdr>
            </w:div>
            <w:div w:id="534392114">
              <w:marLeft w:val="0"/>
              <w:marRight w:val="0"/>
              <w:marTop w:val="0"/>
              <w:marBottom w:val="0"/>
              <w:divBdr>
                <w:top w:val="none" w:sz="0" w:space="0" w:color="auto"/>
                <w:left w:val="none" w:sz="0" w:space="0" w:color="auto"/>
                <w:bottom w:val="none" w:sz="0" w:space="0" w:color="auto"/>
                <w:right w:val="none" w:sz="0" w:space="0" w:color="auto"/>
              </w:divBdr>
            </w:div>
            <w:div w:id="1947888187">
              <w:marLeft w:val="0"/>
              <w:marRight w:val="0"/>
              <w:marTop w:val="0"/>
              <w:marBottom w:val="0"/>
              <w:divBdr>
                <w:top w:val="none" w:sz="0" w:space="0" w:color="auto"/>
                <w:left w:val="none" w:sz="0" w:space="0" w:color="auto"/>
                <w:bottom w:val="none" w:sz="0" w:space="0" w:color="auto"/>
                <w:right w:val="none" w:sz="0" w:space="0" w:color="auto"/>
              </w:divBdr>
            </w:div>
            <w:div w:id="173421790">
              <w:marLeft w:val="0"/>
              <w:marRight w:val="0"/>
              <w:marTop w:val="0"/>
              <w:marBottom w:val="0"/>
              <w:divBdr>
                <w:top w:val="none" w:sz="0" w:space="0" w:color="auto"/>
                <w:left w:val="none" w:sz="0" w:space="0" w:color="auto"/>
                <w:bottom w:val="none" w:sz="0" w:space="0" w:color="auto"/>
                <w:right w:val="none" w:sz="0" w:space="0" w:color="auto"/>
              </w:divBdr>
            </w:div>
            <w:div w:id="1116098322">
              <w:marLeft w:val="0"/>
              <w:marRight w:val="0"/>
              <w:marTop w:val="0"/>
              <w:marBottom w:val="0"/>
              <w:divBdr>
                <w:top w:val="none" w:sz="0" w:space="0" w:color="auto"/>
                <w:left w:val="none" w:sz="0" w:space="0" w:color="auto"/>
                <w:bottom w:val="none" w:sz="0" w:space="0" w:color="auto"/>
                <w:right w:val="none" w:sz="0" w:space="0" w:color="auto"/>
              </w:divBdr>
            </w:div>
            <w:div w:id="1969119325">
              <w:marLeft w:val="0"/>
              <w:marRight w:val="0"/>
              <w:marTop w:val="0"/>
              <w:marBottom w:val="0"/>
              <w:divBdr>
                <w:top w:val="none" w:sz="0" w:space="0" w:color="auto"/>
                <w:left w:val="none" w:sz="0" w:space="0" w:color="auto"/>
                <w:bottom w:val="none" w:sz="0" w:space="0" w:color="auto"/>
                <w:right w:val="none" w:sz="0" w:space="0" w:color="auto"/>
              </w:divBdr>
            </w:div>
            <w:div w:id="1998537513">
              <w:marLeft w:val="0"/>
              <w:marRight w:val="0"/>
              <w:marTop w:val="0"/>
              <w:marBottom w:val="0"/>
              <w:divBdr>
                <w:top w:val="none" w:sz="0" w:space="0" w:color="auto"/>
                <w:left w:val="none" w:sz="0" w:space="0" w:color="auto"/>
                <w:bottom w:val="none" w:sz="0" w:space="0" w:color="auto"/>
                <w:right w:val="none" w:sz="0" w:space="0" w:color="auto"/>
              </w:divBdr>
            </w:div>
            <w:div w:id="143737758">
              <w:marLeft w:val="0"/>
              <w:marRight w:val="0"/>
              <w:marTop w:val="0"/>
              <w:marBottom w:val="0"/>
              <w:divBdr>
                <w:top w:val="none" w:sz="0" w:space="0" w:color="auto"/>
                <w:left w:val="none" w:sz="0" w:space="0" w:color="auto"/>
                <w:bottom w:val="none" w:sz="0" w:space="0" w:color="auto"/>
                <w:right w:val="none" w:sz="0" w:space="0" w:color="auto"/>
              </w:divBdr>
            </w:div>
            <w:div w:id="358092344">
              <w:marLeft w:val="0"/>
              <w:marRight w:val="0"/>
              <w:marTop w:val="0"/>
              <w:marBottom w:val="0"/>
              <w:divBdr>
                <w:top w:val="none" w:sz="0" w:space="0" w:color="auto"/>
                <w:left w:val="none" w:sz="0" w:space="0" w:color="auto"/>
                <w:bottom w:val="none" w:sz="0" w:space="0" w:color="auto"/>
                <w:right w:val="none" w:sz="0" w:space="0" w:color="auto"/>
              </w:divBdr>
            </w:div>
            <w:div w:id="342248526">
              <w:marLeft w:val="0"/>
              <w:marRight w:val="0"/>
              <w:marTop w:val="0"/>
              <w:marBottom w:val="0"/>
              <w:divBdr>
                <w:top w:val="none" w:sz="0" w:space="0" w:color="auto"/>
                <w:left w:val="none" w:sz="0" w:space="0" w:color="auto"/>
                <w:bottom w:val="none" w:sz="0" w:space="0" w:color="auto"/>
                <w:right w:val="none" w:sz="0" w:space="0" w:color="auto"/>
              </w:divBdr>
            </w:div>
            <w:div w:id="1485471445">
              <w:marLeft w:val="0"/>
              <w:marRight w:val="0"/>
              <w:marTop w:val="0"/>
              <w:marBottom w:val="0"/>
              <w:divBdr>
                <w:top w:val="none" w:sz="0" w:space="0" w:color="auto"/>
                <w:left w:val="none" w:sz="0" w:space="0" w:color="auto"/>
                <w:bottom w:val="none" w:sz="0" w:space="0" w:color="auto"/>
                <w:right w:val="none" w:sz="0" w:space="0" w:color="auto"/>
              </w:divBdr>
            </w:div>
            <w:div w:id="1666736297">
              <w:marLeft w:val="0"/>
              <w:marRight w:val="0"/>
              <w:marTop w:val="0"/>
              <w:marBottom w:val="0"/>
              <w:divBdr>
                <w:top w:val="none" w:sz="0" w:space="0" w:color="auto"/>
                <w:left w:val="none" w:sz="0" w:space="0" w:color="auto"/>
                <w:bottom w:val="none" w:sz="0" w:space="0" w:color="auto"/>
                <w:right w:val="none" w:sz="0" w:space="0" w:color="auto"/>
              </w:divBdr>
            </w:div>
            <w:div w:id="1667440678">
              <w:marLeft w:val="0"/>
              <w:marRight w:val="0"/>
              <w:marTop w:val="0"/>
              <w:marBottom w:val="0"/>
              <w:divBdr>
                <w:top w:val="none" w:sz="0" w:space="0" w:color="auto"/>
                <w:left w:val="none" w:sz="0" w:space="0" w:color="auto"/>
                <w:bottom w:val="none" w:sz="0" w:space="0" w:color="auto"/>
                <w:right w:val="none" w:sz="0" w:space="0" w:color="auto"/>
              </w:divBdr>
            </w:div>
            <w:div w:id="1923753738">
              <w:marLeft w:val="0"/>
              <w:marRight w:val="0"/>
              <w:marTop w:val="0"/>
              <w:marBottom w:val="0"/>
              <w:divBdr>
                <w:top w:val="none" w:sz="0" w:space="0" w:color="auto"/>
                <w:left w:val="none" w:sz="0" w:space="0" w:color="auto"/>
                <w:bottom w:val="none" w:sz="0" w:space="0" w:color="auto"/>
                <w:right w:val="none" w:sz="0" w:space="0" w:color="auto"/>
              </w:divBdr>
            </w:div>
            <w:div w:id="1248079397">
              <w:marLeft w:val="0"/>
              <w:marRight w:val="0"/>
              <w:marTop w:val="0"/>
              <w:marBottom w:val="0"/>
              <w:divBdr>
                <w:top w:val="none" w:sz="0" w:space="0" w:color="auto"/>
                <w:left w:val="none" w:sz="0" w:space="0" w:color="auto"/>
                <w:bottom w:val="none" w:sz="0" w:space="0" w:color="auto"/>
                <w:right w:val="none" w:sz="0" w:space="0" w:color="auto"/>
              </w:divBdr>
            </w:div>
            <w:div w:id="1496724333">
              <w:marLeft w:val="0"/>
              <w:marRight w:val="0"/>
              <w:marTop w:val="0"/>
              <w:marBottom w:val="0"/>
              <w:divBdr>
                <w:top w:val="none" w:sz="0" w:space="0" w:color="auto"/>
                <w:left w:val="none" w:sz="0" w:space="0" w:color="auto"/>
                <w:bottom w:val="none" w:sz="0" w:space="0" w:color="auto"/>
                <w:right w:val="none" w:sz="0" w:space="0" w:color="auto"/>
              </w:divBdr>
            </w:div>
            <w:div w:id="1833716633">
              <w:marLeft w:val="0"/>
              <w:marRight w:val="0"/>
              <w:marTop w:val="0"/>
              <w:marBottom w:val="0"/>
              <w:divBdr>
                <w:top w:val="none" w:sz="0" w:space="0" w:color="auto"/>
                <w:left w:val="none" w:sz="0" w:space="0" w:color="auto"/>
                <w:bottom w:val="none" w:sz="0" w:space="0" w:color="auto"/>
                <w:right w:val="none" w:sz="0" w:space="0" w:color="auto"/>
              </w:divBdr>
            </w:div>
            <w:div w:id="1307126207">
              <w:marLeft w:val="0"/>
              <w:marRight w:val="0"/>
              <w:marTop w:val="0"/>
              <w:marBottom w:val="0"/>
              <w:divBdr>
                <w:top w:val="none" w:sz="0" w:space="0" w:color="auto"/>
                <w:left w:val="none" w:sz="0" w:space="0" w:color="auto"/>
                <w:bottom w:val="none" w:sz="0" w:space="0" w:color="auto"/>
                <w:right w:val="none" w:sz="0" w:space="0" w:color="auto"/>
              </w:divBdr>
            </w:div>
            <w:div w:id="206645751">
              <w:marLeft w:val="0"/>
              <w:marRight w:val="0"/>
              <w:marTop w:val="0"/>
              <w:marBottom w:val="0"/>
              <w:divBdr>
                <w:top w:val="none" w:sz="0" w:space="0" w:color="auto"/>
                <w:left w:val="none" w:sz="0" w:space="0" w:color="auto"/>
                <w:bottom w:val="none" w:sz="0" w:space="0" w:color="auto"/>
                <w:right w:val="none" w:sz="0" w:space="0" w:color="auto"/>
              </w:divBdr>
            </w:div>
            <w:div w:id="7559520">
              <w:marLeft w:val="0"/>
              <w:marRight w:val="0"/>
              <w:marTop w:val="0"/>
              <w:marBottom w:val="0"/>
              <w:divBdr>
                <w:top w:val="none" w:sz="0" w:space="0" w:color="auto"/>
                <w:left w:val="none" w:sz="0" w:space="0" w:color="auto"/>
                <w:bottom w:val="none" w:sz="0" w:space="0" w:color="auto"/>
                <w:right w:val="none" w:sz="0" w:space="0" w:color="auto"/>
              </w:divBdr>
            </w:div>
            <w:div w:id="1244684202">
              <w:marLeft w:val="0"/>
              <w:marRight w:val="0"/>
              <w:marTop w:val="0"/>
              <w:marBottom w:val="0"/>
              <w:divBdr>
                <w:top w:val="none" w:sz="0" w:space="0" w:color="auto"/>
                <w:left w:val="none" w:sz="0" w:space="0" w:color="auto"/>
                <w:bottom w:val="none" w:sz="0" w:space="0" w:color="auto"/>
                <w:right w:val="none" w:sz="0" w:space="0" w:color="auto"/>
              </w:divBdr>
            </w:div>
            <w:div w:id="558174453">
              <w:marLeft w:val="0"/>
              <w:marRight w:val="0"/>
              <w:marTop w:val="0"/>
              <w:marBottom w:val="0"/>
              <w:divBdr>
                <w:top w:val="none" w:sz="0" w:space="0" w:color="auto"/>
                <w:left w:val="none" w:sz="0" w:space="0" w:color="auto"/>
                <w:bottom w:val="none" w:sz="0" w:space="0" w:color="auto"/>
                <w:right w:val="none" w:sz="0" w:space="0" w:color="auto"/>
              </w:divBdr>
            </w:div>
            <w:div w:id="316962341">
              <w:marLeft w:val="0"/>
              <w:marRight w:val="0"/>
              <w:marTop w:val="0"/>
              <w:marBottom w:val="0"/>
              <w:divBdr>
                <w:top w:val="none" w:sz="0" w:space="0" w:color="auto"/>
                <w:left w:val="none" w:sz="0" w:space="0" w:color="auto"/>
                <w:bottom w:val="none" w:sz="0" w:space="0" w:color="auto"/>
                <w:right w:val="none" w:sz="0" w:space="0" w:color="auto"/>
              </w:divBdr>
            </w:div>
            <w:div w:id="609513218">
              <w:marLeft w:val="0"/>
              <w:marRight w:val="0"/>
              <w:marTop w:val="0"/>
              <w:marBottom w:val="0"/>
              <w:divBdr>
                <w:top w:val="none" w:sz="0" w:space="0" w:color="auto"/>
                <w:left w:val="none" w:sz="0" w:space="0" w:color="auto"/>
                <w:bottom w:val="none" w:sz="0" w:space="0" w:color="auto"/>
                <w:right w:val="none" w:sz="0" w:space="0" w:color="auto"/>
              </w:divBdr>
            </w:div>
            <w:div w:id="1154443876">
              <w:marLeft w:val="0"/>
              <w:marRight w:val="0"/>
              <w:marTop w:val="0"/>
              <w:marBottom w:val="0"/>
              <w:divBdr>
                <w:top w:val="none" w:sz="0" w:space="0" w:color="auto"/>
                <w:left w:val="none" w:sz="0" w:space="0" w:color="auto"/>
                <w:bottom w:val="none" w:sz="0" w:space="0" w:color="auto"/>
                <w:right w:val="none" w:sz="0" w:space="0" w:color="auto"/>
              </w:divBdr>
            </w:div>
            <w:div w:id="674383810">
              <w:marLeft w:val="0"/>
              <w:marRight w:val="0"/>
              <w:marTop w:val="0"/>
              <w:marBottom w:val="0"/>
              <w:divBdr>
                <w:top w:val="none" w:sz="0" w:space="0" w:color="auto"/>
                <w:left w:val="none" w:sz="0" w:space="0" w:color="auto"/>
                <w:bottom w:val="none" w:sz="0" w:space="0" w:color="auto"/>
                <w:right w:val="none" w:sz="0" w:space="0" w:color="auto"/>
              </w:divBdr>
            </w:div>
            <w:div w:id="1895655185">
              <w:marLeft w:val="0"/>
              <w:marRight w:val="0"/>
              <w:marTop w:val="0"/>
              <w:marBottom w:val="0"/>
              <w:divBdr>
                <w:top w:val="none" w:sz="0" w:space="0" w:color="auto"/>
                <w:left w:val="none" w:sz="0" w:space="0" w:color="auto"/>
                <w:bottom w:val="none" w:sz="0" w:space="0" w:color="auto"/>
                <w:right w:val="none" w:sz="0" w:space="0" w:color="auto"/>
              </w:divBdr>
            </w:div>
            <w:div w:id="244345157">
              <w:marLeft w:val="0"/>
              <w:marRight w:val="0"/>
              <w:marTop w:val="0"/>
              <w:marBottom w:val="0"/>
              <w:divBdr>
                <w:top w:val="none" w:sz="0" w:space="0" w:color="auto"/>
                <w:left w:val="none" w:sz="0" w:space="0" w:color="auto"/>
                <w:bottom w:val="none" w:sz="0" w:space="0" w:color="auto"/>
                <w:right w:val="none" w:sz="0" w:space="0" w:color="auto"/>
              </w:divBdr>
            </w:div>
            <w:div w:id="37559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09559">
      <w:bodyDiv w:val="1"/>
      <w:marLeft w:val="0"/>
      <w:marRight w:val="0"/>
      <w:marTop w:val="0"/>
      <w:marBottom w:val="0"/>
      <w:divBdr>
        <w:top w:val="none" w:sz="0" w:space="0" w:color="auto"/>
        <w:left w:val="none" w:sz="0" w:space="0" w:color="auto"/>
        <w:bottom w:val="none" w:sz="0" w:space="0" w:color="auto"/>
        <w:right w:val="none" w:sz="0" w:space="0" w:color="auto"/>
      </w:divBdr>
      <w:divsChild>
        <w:div w:id="1390149663">
          <w:marLeft w:val="0"/>
          <w:marRight w:val="0"/>
          <w:marTop w:val="0"/>
          <w:marBottom w:val="0"/>
          <w:divBdr>
            <w:top w:val="none" w:sz="0" w:space="0" w:color="auto"/>
            <w:left w:val="none" w:sz="0" w:space="0" w:color="auto"/>
            <w:bottom w:val="none" w:sz="0" w:space="0" w:color="auto"/>
            <w:right w:val="none" w:sz="0" w:space="0" w:color="auto"/>
          </w:divBdr>
          <w:divsChild>
            <w:div w:id="1423456270">
              <w:marLeft w:val="0"/>
              <w:marRight w:val="0"/>
              <w:marTop w:val="0"/>
              <w:marBottom w:val="0"/>
              <w:divBdr>
                <w:top w:val="none" w:sz="0" w:space="0" w:color="auto"/>
                <w:left w:val="none" w:sz="0" w:space="0" w:color="auto"/>
                <w:bottom w:val="none" w:sz="0" w:space="0" w:color="auto"/>
                <w:right w:val="none" w:sz="0" w:space="0" w:color="auto"/>
              </w:divBdr>
            </w:div>
            <w:div w:id="180706037">
              <w:marLeft w:val="0"/>
              <w:marRight w:val="0"/>
              <w:marTop w:val="0"/>
              <w:marBottom w:val="0"/>
              <w:divBdr>
                <w:top w:val="none" w:sz="0" w:space="0" w:color="auto"/>
                <w:left w:val="none" w:sz="0" w:space="0" w:color="auto"/>
                <w:bottom w:val="none" w:sz="0" w:space="0" w:color="auto"/>
                <w:right w:val="none" w:sz="0" w:space="0" w:color="auto"/>
              </w:divBdr>
            </w:div>
            <w:div w:id="223219390">
              <w:marLeft w:val="0"/>
              <w:marRight w:val="0"/>
              <w:marTop w:val="0"/>
              <w:marBottom w:val="0"/>
              <w:divBdr>
                <w:top w:val="none" w:sz="0" w:space="0" w:color="auto"/>
                <w:left w:val="none" w:sz="0" w:space="0" w:color="auto"/>
                <w:bottom w:val="none" w:sz="0" w:space="0" w:color="auto"/>
                <w:right w:val="none" w:sz="0" w:space="0" w:color="auto"/>
              </w:divBdr>
            </w:div>
            <w:div w:id="297300408">
              <w:marLeft w:val="0"/>
              <w:marRight w:val="0"/>
              <w:marTop w:val="0"/>
              <w:marBottom w:val="0"/>
              <w:divBdr>
                <w:top w:val="none" w:sz="0" w:space="0" w:color="auto"/>
                <w:left w:val="none" w:sz="0" w:space="0" w:color="auto"/>
                <w:bottom w:val="none" w:sz="0" w:space="0" w:color="auto"/>
                <w:right w:val="none" w:sz="0" w:space="0" w:color="auto"/>
              </w:divBdr>
            </w:div>
            <w:div w:id="1175806768">
              <w:marLeft w:val="0"/>
              <w:marRight w:val="0"/>
              <w:marTop w:val="0"/>
              <w:marBottom w:val="0"/>
              <w:divBdr>
                <w:top w:val="none" w:sz="0" w:space="0" w:color="auto"/>
                <w:left w:val="none" w:sz="0" w:space="0" w:color="auto"/>
                <w:bottom w:val="none" w:sz="0" w:space="0" w:color="auto"/>
                <w:right w:val="none" w:sz="0" w:space="0" w:color="auto"/>
              </w:divBdr>
            </w:div>
            <w:div w:id="1051731799">
              <w:marLeft w:val="0"/>
              <w:marRight w:val="0"/>
              <w:marTop w:val="0"/>
              <w:marBottom w:val="0"/>
              <w:divBdr>
                <w:top w:val="none" w:sz="0" w:space="0" w:color="auto"/>
                <w:left w:val="none" w:sz="0" w:space="0" w:color="auto"/>
                <w:bottom w:val="none" w:sz="0" w:space="0" w:color="auto"/>
                <w:right w:val="none" w:sz="0" w:space="0" w:color="auto"/>
              </w:divBdr>
            </w:div>
            <w:div w:id="1182355354">
              <w:marLeft w:val="0"/>
              <w:marRight w:val="0"/>
              <w:marTop w:val="0"/>
              <w:marBottom w:val="0"/>
              <w:divBdr>
                <w:top w:val="none" w:sz="0" w:space="0" w:color="auto"/>
                <w:left w:val="none" w:sz="0" w:space="0" w:color="auto"/>
                <w:bottom w:val="none" w:sz="0" w:space="0" w:color="auto"/>
                <w:right w:val="none" w:sz="0" w:space="0" w:color="auto"/>
              </w:divBdr>
            </w:div>
            <w:div w:id="1744721986">
              <w:marLeft w:val="0"/>
              <w:marRight w:val="0"/>
              <w:marTop w:val="0"/>
              <w:marBottom w:val="0"/>
              <w:divBdr>
                <w:top w:val="none" w:sz="0" w:space="0" w:color="auto"/>
                <w:left w:val="none" w:sz="0" w:space="0" w:color="auto"/>
                <w:bottom w:val="none" w:sz="0" w:space="0" w:color="auto"/>
                <w:right w:val="none" w:sz="0" w:space="0" w:color="auto"/>
              </w:divBdr>
            </w:div>
            <w:div w:id="86729598">
              <w:marLeft w:val="0"/>
              <w:marRight w:val="0"/>
              <w:marTop w:val="0"/>
              <w:marBottom w:val="0"/>
              <w:divBdr>
                <w:top w:val="none" w:sz="0" w:space="0" w:color="auto"/>
                <w:left w:val="none" w:sz="0" w:space="0" w:color="auto"/>
                <w:bottom w:val="none" w:sz="0" w:space="0" w:color="auto"/>
                <w:right w:val="none" w:sz="0" w:space="0" w:color="auto"/>
              </w:divBdr>
            </w:div>
            <w:div w:id="2022275787">
              <w:marLeft w:val="0"/>
              <w:marRight w:val="0"/>
              <w:marTop w:val="0"/>
              <w:marBottom w:val="0"/>
              <w:divBdr>
                <w:top w:val="none" w:sz="0" w:space="0" w:color="auto"/>
                <w:left w:val="none" w:sz="0" w:space="0" w:color="auto"/>
                <w:bottom w:val="none" w:sz="0" w:space="0" w:color="auto"/>
                <w:right w:val="none" w:sz="0" w:space="0" w:color="auto"/>
              </w:divBdr>
            </w:div>
            <w:div w:id="201052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5498">
      <w:bodyDiv w:val="1"/>
      <w:marLeft w:val="0"/>
      <w:marRight w:val="0"/>
      <w:marTop w:val="0"/>
      <w:marBottom w:val="0"/>
      <w:divBdr>
        <w:top w:val="none" w:sz="0" w:space="0" w:color="auto"/>
        <w:left w:val="none" w:sz="0" w:space="0" w:color="auto"/>
        <w:bottom w:val="none" w:sz="0" w:space="0" w:color="auto"/>
        <w:right w:val="none" w:sz="0" w:space="0" w:color="auto"/>
      </w:divBdr>
      <w:divsChild>
        <w:div w:id="1768039765">
          <w:marLeft w:val="0"/>
          <w:marRight w:val="0"/>
          <w:marTop w:val="0"/>
          <w:marBottom w:val="0"/>
          <w:divBdr>
            <w:top w:val="none" w:sz="0" w:space="0" w:color="auto"/>
            <w:left w:val="none" w:sz="0" w:space="0" w:color="auto"/>
            <w:bottom w:val="none" w:sz="0" w:space="0" w:color="auto"/>
            <w:right w:val="none" w:sz="0" w:space="0" w:color="auto"/>
          </w:divBdr>
          <w:divsChild>
            <w:div w:id="93746305">
              <w:marLeft w:val="0"/>
              <w:marRight w:val="0"/>
              <w:marTop w:val="0"/>
              <w:marBottom w:val="0"/>
              <w:divBdr>
                <w:top w:val="none" w:sz="0" w:space="0" w:color="auto"/>
                <w:left w:val="none" w:sz="0" w:space="0" w:color="auto"/>
                <w:bottom w:val="none" w:sz="0" w:space="0" w:color="auto"/>
                <w:right w:val="none" w:sz="0" w:space="0" w:color="auto"/>
              </w:divBdr>
            </w:div>
            <w:div w:id="672414818">
              <w:marLeft w:val="0"/>
              <w:marRight w:val="0"/>
              <w:marTop w:val="0"/>
              <w:marBottom w:val="0"/>
              <w:divBdr>
                <w:top w:val="none" w:sz="0" w:space="0" w:color="auto"/>
                <w:left w:val="none" w:sz="0" w:space="0" w:color="auto"/>
                <w:bottom w:val="none" w:sz="0" w:space="0" w:color="auto"/>
                <w:right w:val="none" w:sz="0" w:space="0" w:color="auto"/>
              </w:divBdr>
            </w:div>
            <w:div w:id="420832879">
              <w:marLeft w:val="0"/>
              <w:marRight w:val="0"/>
              <w:marTop w:val="0"/>
              <w:marBottom w:val="0"/>
              <w:divBdr>
                <w:top w:val="none" w:sz="0" w:space="0" w:color="auto"/>
                <w:left w:val="none" w:sz="0" w:space="0" w:color="auto"/>
                <w:bottom w:val="none" w:sz="0" w:space="0" w:color="auto"/>
                <w:right w:val="none" w:sz="0" w:space="0" w:color="auto"/>
              </w:divBdr>
            </w:div>
            <w:div w:id="1531606228">
              <w:marLeft w:val="0"/>
              <w:marRight w:val="0"/>
              <w:marTop w:val="0"/>
              <w:marBottom w:val="0"/>
              <w:divBdr>
                <w:top w:val="none" w:sz="0" w:space="0" w:color="auto"/>
                <w:left w:val="none" w:sz="0" w:space="0" w:color="auto"/>
                <w:bottom w:val="none" w:sz="0" w:space="0" w:color="auto"/>
                <w:right w:val="none" w:sz="0" w:space="0" w:color="auto"/>
              </w:divBdr>
            </w:div>
            <w:div w:id="356589493">
              <w:marLeft w:val="0"/>
              <w:marRight w:val="0"/>
              <w:marTop w:val="0"/>
              <w:marBottom w:val="0"/>
              <w:divBdr>
                <w:top w:val="none" w:sz="0" w:space="0" w:color="auto"/>
                <w:left w:val="none" w:sz="0" w:space="0" w:color="auto"/>
                <w:bottom w:val="none" w:sz="0" w:space="0" w:color="auto"/>
                <w:right w:val="none" w:sz="0" w:space="0" w:color="auto"/>
              </w:divBdr>
            </w:div>
            <w:div w:id="58093536">
              <w:marLeft w:val="0"/>
              <w:marRight w:val="0"/>
              <w:marTop w:val="0"/>
              <w:marBottom w:val="0"/>
              <w:divBdr>
                <w:top w:val="none" w:sz="0" w:space="0" w:color="auto"/>
                <w:left w:val="none" w:sz="0" w:space="0" w:color="auto"/>
                <w:bottom w:val="none" w:sz="0" w:space="0" w:color="auto"/>
                <w:right w:val="none" w:sz="0" w:space="0" w:color="auto"/>
              </w:divBdr>
            </w:div>
            <w:div w:id="520434967">
              <w:marLeft w:val="0"/>
              <w:marRight w:val="0"/>
              <w:marTop w:val="0"/>
              <w:marBottom w:val="0"/>
              <w:divBdr>
                <w:top w:val="none" w:sz="0" w:space="0" w:color="auto"/>
                <w:left w:val="none" w:sz="0" w:space="0" w:color="auto"/>
                <w:bottom w:val="none" w:sz="0" w:space="0" w:color="auto"/>
                <w:right w:val="none" w:sz="0" w:space="0" w:color="auto"/>
              </w:divBdr>
            </w:div>
            <w:div w:id="1053431623">
              <w:marLeft w:val="0"/>
              <w:marRight w:val="0"/>
              <w:marTop w:val="0"/>
              <w:marBottom w:val="0"/>
              <w:divBdr>
                <w:top w:val="none" w:sz="0" w:space="0" w:color="auto"/>
                <w:left w:val="none" w:sz="0" w:space="0" w:color="auto"/>
                <w:bottom w:val="none" w:sz="0" w:space="0" w:color="auto"/>
                <w:right w:val="none" w:sz="0" w:space="0" w:color="auto"/>
              </w:divBdr>
            </w:div>
            <w:div w:id="156650821">
              <w:marLeft w:val="0"/>
              <w:marRight w:val="0"/>
              <w:marTop w:val="0"/>
              <w:marBottom w:val="0"/>
              <w:divBdr>
                <w:top w:val="none" w:sz="0" w:space="0" w:color="auto"/>
                <w:left w:val="none" w:sz="0" w:space="0" w:color="auto"/>
                <w:bottom w:val="none" w:sz="0" w:space="0" w:color="auto"/>
                <w:right w:val="none" w:sz="0" w:space="0" w:color="auto"/>
              </w:divBdr>
            </w:div>
            <w:div w:id="32661055">
              <w:marLeft w:val="0"/>
              <w:marRight w:val="0"/>
              <w:marTop w:val="0"/>
              <w:marBottom w:val="0"/>
              <w:divBdr>
                <w:top w:val="none" w:sz="0" w:space="0" w:color="auto"/>
                <w:left w:val="none" w:sz="0" w:space="0" w:color="auto"/>
                <w:bottom w:val="none" w:sz="0" w:space="0" w:color="auto"/>
                <w:right w:val="none" w:sz="0" w:space="0" w:color="auto"/>
              </w:divBdr>
            </w:div>
            <w:div w:id="1145969229">
              <w:marLeft w:val="0"/>
              <w:marRight w:val="0"/>
              <w:marTop w:val="0"/>
              <w:marBottom w:val="0"/>
              <w:divBdr>
                <w:top w:val="none" w:sz="0" w:space="0" w:color="auto"/>
                <w:left w:val="none" w:sz="0" w:space="0" w:color="auto"/>
                <w:bottom w:val="none" w:sz="0" w:space="0" w:color="auto"/>
                <w:right w:val="none" w:sz="0" w:space="0" w:color="auto"/>
              </w:divBdr>
            </w:div>
            <w:div w:id="216938476">
              <w:marLeft w:val="0"/>
              <w:marRight w:val="0"/>
              <w:marTop w:val="0"/>
              <w:marBottom w:val="0"/>
              <w:divBdr>
                <w:top w:val="none" w:sz="0" w:space="0" w:color="auto"/>
                <w:left w:val="none" w:sz="0" w:space="0" w:color="auto"/>
                <w:bottom w:val="none" w:sz="0" w:space="0" w:color="auto"/>
                <w:right w:val="none" w:sz="0" w:space="0" w:color="auto"/>
              </w:divBdr>
            </w:div>
            <w:div w:id="5177519">
              <w:marLeft w:val="0"/>
              <w:marRight w:val="0"/>
              <w:marTop w:val="0"/>
              <w:marBottom w:val="0"/>
              <w:divBdr>
                <w:top w:val="none" w:sz="0" w:space="0" w:color="auto"/>
                <w:left w:val="none" w:sz="0" w:space="0" w:color="auto"/>
                <w:bottom w:val="none" w:sz="0" w:space="0" w:color="auto"/>
                <w:right w:val="none" w:sz="0" w:space="0" w:color="auto"/>
              </w:divBdr>
            </w:div>
            <w:div w:id="1355350258">
              <w:marLeft w:val="0"/>
              <w:marRight w:val="0"/>
              <w:marTop w:val="0"/>
              <w:marBottom w:val="0"/>
              <w:divBdr>
                <w:top w:val="none" w:sz="0" w:space="0" w:color="auto"/>
                <w:left w:val="none" w:sz="0" w:space="0" w:color="auto"/>
                <w:bottom w:val="none" w:sz="0" w:space="0" w:color="auto"/>
                <w:right w:val="none" w:sz="0" w:space="0" w:color="auto"/>
              </w:divBdr>
            </w:div>
            <w:div w:id="1016345066">
              <w:marLeft w:val="0"/>
              <w:marRight w:val="0"/>
              <w:marTop w:val="0"/>
              <w:marBottom w:val="0"/>
              <w:divBdr>
                <w:top w:val="none" w:sz="0" w:space="0" w:color="auto"/>
                <w:left w:val="none" w:sz="0" w:space="0" w:color="auto"/>
                <w:bottom w:val="none" w:sz="0" w:space="0" w:color="auto"/>
                <w:right w:val="none" w:sz="0" w:space="0" w:color="auto"/>
              </w:divBdr>
            </w:div>
            <w:div w:id="38290132">
              <w:marLeft w:val="0"/>
              <w:marRight w:val="0"/>
              <w:marTop w:val="0"/>
              <w:marBottom w:val="0"/>
              <w:divBdr>
                <w:top w:val="none" w:sz="0" w:space="0" w:color="auto"/>
                <w:left w:val="none" w:sz="0" w:space="0" w:color="auto"/>
                <w:bottom w:val="none" w:sz="0" w:space="0" w:color="auto"/>
                <w:right w:val="none" w:sz="0" w:space="0" w:color="auto"/>
              </w:divBdr>
            </w:div>
            <w:div w:id="1228104225">
              <w:marLeft w:val="0"/>
              <w:marRight w:val="0"/>
              <w:marTop w:val="0"/>
              <w:marBottom w:val="0"/>
              <w:divBdr>
                <w:top w:val="none" w:sz="0" w:space="0" w:color="auto"/>
                <w:left w:val="none" w:sz="0" w:space="0" w:color="auto"/>
                <w:bottom w:val="none" w:sz="0" w:space="0" w:color="auto"/>
                <w:right w:val="none" w:sz="0" w:space="0" w:color="auto"/>
              </w:divBdr>
            </w:div>
            <w:div w:id="1038504163">
              <w:marLeft w:val="0"/>
              <w:marRight w:val="0"/>
              <w:marTop w:val="0"/>
              <w:marBottom w:val="0"/>
              <w:divBdr>
                <w:top w:val="none" w:sz="0" w:space="0" w:color="auto"/>
                <w:left w:val="none" w:sz="0" w:space="0" w:color="auto"/>
                <w:bottom w:val="none" w:sz="0" w:space="0" w:color="auto"/>
                <w:right w:val="none" w:sz="0" w:space="0" w:color="auto"/>
              </w:divBdr>
            </w:div>
            <w:div w:id="1042242981">
              <w:marLeft w:val="0"/>
              <w:marRight w:val="0"/>
              <w:marTop w:val="0"/>
              <w:marBottom w:val="0"/>
              <w:divBdr>
                <w:top w:val="none" w:sz="0" w:space="0" w:color="auto"/>
                <w:left w:val="none" w:sz="0" w:space="0" w:color="auto"/>
                <w:bottom w:val="none" w:sz="0" w:space="0" w:color="auto"/>
                <w:right w:val="none" w:sz="0" w:space="0" w:color="auto"/>
              </w:divBdr>
            </w:div>
            <w:div w:id="546067146">
              <w:marLeft w:val="0"/>
              <w:marRight w:val="0"/>
              <w:marTop w:val="0"/>
              <w:marBottom w:val="0"/>
              <w:divBdr>
                <w:top w:val="none" w:sz="0" w:space="0" w:color="auto"/>
                <w:left w:val="none" w:sz="0" w:space="0" w:color="auto"/>
                <w:bottom w:val="none" w:sz="0" w:space="0" w:color="auto"/>
                <w:right w:val="none" w:sz="0" w:space="0" w:color="auto"/>
              </w:divBdr>
            </w:div>
            <w:div w:id="880870379">
              <w:marLeft w:val="0"/>
              <w:marRight w:val="0"/>
              <w:marTop w:val="0"/>
              <w:marBottom w:val="0"/>
              <w:divBdr>
                <w:top w:val="none" w:sz="0" w:space="0" w:color="auto"/>
                <w:left w:val="none" w:sz="0" w:space="0" w:color="auto"/>
                <w:bottom w:val="none" w:sz="0" w:space="0" w:color="auto"/>
                <w:right w:val="none" w:sz="0" w:space="0" w:color="auto"/>
              </w:divBdr>
            </w:div>
            <w:div w:id="1342123995">
              <w:marLeft w:val="0"/>
              <w:marRight w:val="0"/>
              <w:marTop w:val="0"/>
              <w:marBottom w:val="0"/>
              <w:divBdr>
                <w:top w:val="none" w:sz="0" w:space="0" w:color="auto"/>
                <w:left w:val="none" w:sz="0" w:space="0" w:color="auto"/>
                <w:bottom w:val="none" w:sz="0" w:space="0" w:color="auto"/>
                <w:right w:val="none" w:sz="0" w:space="0" w:color="auto"/>
              </w:divBdr>
            </w:div>
            <w:div w:id="1770350640">
              <w:marLeft w:val="0"/>
              <w:marRight w:val="0"/>
              <w:marTop w:val="0"/>
              <w:marBottom w:val="0"/>
              <w:divBdr>
                <w:top w:val="none" w:sz="0" w:space="0" w:color="auto"/>
                <w:left w:val="none" w:sz="0" w:space="0" w:color="auto"/>
                <w:bottom w:val="none" w:sz="0" w:space="0" w:color="auto"/>
                <w:right w:val="none" w:sz="0" w:space="0" w:color="auto"/>
              </w:divBdr>
            </w:div>
            <w:div w:id="675116021">
              <w:marLeft w:val="0"/>
              <w:marRight w:val="0"/>
              <w:marTop w:val="0"/>
              <w:marBottom w:val="0"/>
              <w:divBdr>
                <w:top w:val="none" w:sz="0" w:space="0" w:color="auto"/>
                <w:left w:val="none" w:sz="0" w:space="0" w:color="auto"/>
                <w:bottom w:val="none" w:sz="0" w:space="0" w:color="auto"/>
                <w:right w:val="none" w:sz="0" w:space="0" w:color="auto"/>
              </w:divBdr>
            </w:div>
            <w:div w:id="882012737">
              <w:marLeft w:val="0"/>
              <w:marRight w:val="0"/>
              <w:marTop w:val="0"/>
              <w:marBottom w:val="0"/>
              <w:divBdr>
                <w:top w:val="none" w:sz="0" w:space="0" w:color="auto"/>
                <w:left w:val="none" w:sz="0" w:space="0" w:color="auto"/>
                <w:bottom w:val="none" w:sz="0" w:space="0" w:color="auto"/>
                <w:right w:val="none" w:sz="0" w:space="0" w:color="auto"/>
              </w:divBdr>
            </w:div>
            <w:div w:id="1366099638">
              <w:marLeft w:val="0"/>
              <w:marRight w:val="0"/>
              <w:marTop w:val="0"/>
              <w:marBottom w:val="0"/>
              <w:divBdr>
                <w:top w:val="none" w:sz="0" w:space="0" w:color="auto"/>
                <w:left w:val="none" w:sz="0" w:space="0" w:color="auto"/>
                <w:bottom w:val="none" w:sz="0" w:space="0" w:color="auto"/>
                <w:right w:val="none" w:sz="0" w:space="0" w:color="auto"/>
              </w:divBdr>
            </w:div>
            <w:div w:id="160973352">
              <w:marLeft w:val="0"/>
              <w:marRight w:val="0"/>
              <w:marTop w:val="0"/>
              <w:marBottom w:val="0"/>
              <w:divBdr>
                <w:top w:val="none" w:sz="0" w:space="0" w:color="auto"/>
                <w:left w:val="none" w:sz="0" w:space="0" w:color="auto"/>
                <w:bottom w:val="none" w:sz="0" w:space="0" w:color="auto"/>
                <w:right w:val="none" w:sz="0" w:space="0" w:color="auto"/>
              </w:divBdr>
            </w:div>
            <w:div w:id="21905838">
              <w:marLeft w:val="0"/>
              <w:marRight w:val="0"/>
              <w:marTop w:val="0"/>
              <w:marBottom w:val="0"/>
              <w:divBdr>
                <w:top w:val="none" w:sz="0" w:space="0" w:color="auto"/>
                <w:left w:val="none" w:sz="0" w:space="0" w:color="auto"/>
                <w:bottom w:val="none" w:sz="0" w:space="0" w:color="auto"/>
                <w:right w:val="none" w:sz="0" w:space="0" w:color="auto"/>
              </w:divBdr>
            </w:div>
            <w:div w:id="1444111379">
              <w:marLeft w:val="0"/>
              <w:marRight w:val="0"/>
              <w:marTop w:val="0"/>
              <w:marBottom w:val="0"/>
              <w:divBdr>
                <w:top w:val="none" w:sz="0" w:space="0" w:color="auto"/>
                <w:left w:val="none" w:sz="0" w:space="0" w:color="auto"/>
                <w:bottom w:val="none" w:sz="0" w:space="0" w:color="auto"/>
                <w:right w:val="none" w:sz="0" w:space="0" w:color="auto"/>
              </w:divBdr>
            </w:div>
            <w:div w:id="1511291249">
              <w:marLeft w:val="0"/>
              <w:marRight w:val="0"/>
              <w:marTop w:val="0"/>
              <w:marBottom w:val="0"/>
              <w:divBdr>
                <w:top w:val="none" w:sz="0" w:space="0" w:color="auto"/>
                <w:left w:val="none" w:sz="0" w:space="0" w:color="auto"/>
                <w:bottom w:val="none" w:sz="0" w:space="0" w:color="auto"/>
                <w:right w:val="none" w:sz="0" w:space="0" w:color="auto"/>
              </w:divBdr>
            </w:div>
            <w:div w:id="444621851">
              <w:marLeft w:val="0"/>
              <w:marRight w:val="0"/>
              <w:marTop w:val="0"/>
              <w:marBottom w:val="0"/>
              <w:divBdr>
                <w:top w:val="none" w:sz="0" w:space="0" w:color="auto"/>
                <w:left w:val="none" w:sz="0" w:space="0" w:color="auto"/>
                <w:bottom w:val="none" w:sz="0" w:space="0" w:color="auto"/>
                <w:right w:val="none" w:sz="0" w:space="0" w:color="auto"/>
              </w:divBdr>
            </w:div>
            <w:div w:id="15078611">
              <w:marLeft w:val="0"/>
              <w:marRight w:val="0"/>
              <w:marTop w:val="0"/>
              <w:marBottom w:val="0"/>
              <w:divBdr>
                <w:top w:val="none" w:sz="0" w:space="0" w:color="auto"/>
                <w:left w:val="none" w:sz="0" w:space="0" w:color="auto"/>
                <w:bottom w:val="none" w:sz="0" w:space="0" w:color="auto"/>
                <w:right w:val="none" w:sz="0" w:space="0" w:color="auto"/>
              </w:divBdr>
            </w:div>
            <w:div w:id="1947540364">
              <w:marLeft w:val="0"/>
              <w:marRight w:val="0"/>
              <w:marTop w:val="0"/>
              <w:marBottom w:val="0"/>
              <w:divBdr>
                <w:top w:val="none" w:sz="0" w:space="0" w:color="auto"/>
                <w:left w:val="none" w:sz="0" w:space="0" w:color="auto"/>
                <w:bottom w:val="none" w:sz="0" w:space="0" w:color="auto"/>
                <w:right w:val="none" w:sz="0" w:space="0" w:color="auto"/>
              </w:divBdr>
            </w:div>
            <w:div w:id="1493914765">
              <w:marLeft w:val="0"/>
              <w:marRight w:val="0"/>
              <w:marTop w:val="0"/>
              <w:marBottom w:val="0"/>
              <w:divBdr>
                <w:top w:val="none" w:sz="0" w:space="0" w:color="auto"/>
                <w:left w:val="none" w:sz="0" w:space="0" w:color="auto"/>
                <w:bottom w:val="none" w:sz="0" w:space="0" w:color="auto"/>
                <w:right w:val="none" w:sz="0" w:space="0" w:color="auto"/>
              </w:divBdr>
            </w:div>
            <w:div w:id="997541006">
              <w:marLeft w:val="0"/>
              <w:marRight w:val="0"/>
              <w:marTop w:val="0"/>
              <w:marBottom w:val="0"/>
              <w:divBdr>
                <w:top w:val="none" w:sz="0" w:space="0" w:color="auto"/>
                <w:left w:val="none" w:sz="0" w:space="0" w:color="auto"/>
                <w:bottom w:val="none" w:sz="0" w:space="0" w:color="auto"/>
                <w:right w:val="none" w:sz="0" w:space="0" w:color="auto"/>
              </w:divBdr>
            </w:div>
            <w:div w:id="228922327">
              <w:marLeft w:val="0"/>
              <w:marRight w:val="0"/>
              <w:marTop w:val="0"/>
              <w:marBottom w:val="0"/>
              <w:divBdr>
                <w:top w:val="none" w:sz="0" w:space="0" w:color="auto"/>
                <w:left w:val="none" w:sz="0" w:space="0" w:color="auto"/>
                <w:bottom w:val="none" w:sz="0" w:space="0" w:color="auto"/>
                <w:right w:val="none" w:sz="0" w:space="0" w:color="auto"/>
              </w:divBdr>
            </w:div>
            <w:div w:id="712465813">
              <w:marLeft w:val="0"/>
              <w:marRight w:val="0"/>
              <w:marTop w:val="0"/>
              <w:marBottom w:val="0"/>
              <w:divBdr>
                <w:top w:val="none" w:sz="0" w:space="0" w:color="auto"/>
                <w:left w:val="none" w:sz="0" w:space="0" w:color="auto"/>
                <w:bottom w:val="none" w:sz="0" w:space="0" w:color="auto"/>
                <w:right w:val="none" w:sz="0" w:space="0" w:color="auto"/>
              </w:divBdr>
            </w:div>
            <w:div w:id="773864110">
              <w:marLeft w:val="0"/>
              <w:marRight w:val="0"/>
              <w:marTop w:val="0"/>
              <w:marBottom w:val="0"/>
              <w:divBdr>
                <w:top w:val="none" w:sz="0" w:space="0" w:color="auto"/>
                <w:left w:val="none" w:sz="0" w:space="0" w:color="auto"/>
                <w:bottom w:val="none" w:sz="0" w:space="0" w:color="auto"/>
                <w:right w:val="none" w:sz="0" w:space="0" w:color="auto"/>
              </w:divBdr>
            </w:div>
            <w:div w:id="740181715">
              <w:marLeft w:val="0"/>
              <w:marRight w:val="0"/>
              <w:marTop w:val="0"/>
              <w:marBottom w:val="0"/>
              <w:divBdr>
                <w:top w:val="none" w:sz="0" w:space="0" w:color="auto"/>
                <w:left w:val="none" w:sz="0" w:space="0" w:color="auto"/>
                <w:bottom w:val="none" w:sz="0" w:space="0" w:color="auto"/>
                <w:right w:val="none" w:sz="0" w:space="0" w:color="auto"/>
              </w:divBdr>
            </w:div>
            <w:div w:id="422723815">
              <w:marLeft w:val="0"/>
              <w:marRight w:val="0"/>
              <w:marTop w:val="0"/>
              <w:marBottom w:val="0"/>
              <w:divBdr>
                <w:top w:val="none" w:sz="0" w:space="0" w:color="auto"/>
                <w:left w:val="none" w:sz="0" w:space="0" w:color="auto"/>
                <w:bottom w:val="none" w:sz="0" w:space="0" w:color="auto"/>
                <w:right w:val="none" w:sz="0" w:space="0" w:color="auto"/>
              </w:divBdr>
            </w:div>
            <w:div w:id="2105807820">
              <w:marLeft w:val="0"/>
              <w:marRight w:val="0"/>
              <w:marTop w:val="0"/>
              <w:marBottom w:val="0"/>
              <w:divBdr>
                <w:top w:val="none" w:sz="0" w:space="0" w:color="auto"/>
                <w:left w:val="none" w:sz="0" w:space="0" w:color="auto"/>
                <w:bottom w:val="none" w:sz="0" w:space="0" w:color="auto"/>
                <w:right w:val="none" w:sz="0" w:space="0" w:color="auto"/>
              </w:divBdr>
            </w:div>
            <w:div w:id="386031910">
              <w:marLeft w:val="0"/>
              <w:marRight w:val="0"/>
              <w:marTop w:val="0"/>
              <w:marBottom w:val="0"/>
              <w:divBdr>
                <w:top w:val="none" w:sz="0" w:space="0" w:color="auto"/>
                <w:left w:val="none" w:sz="0" w:space="0" w:color="auto"/>
                <w:bottom w:val="none" w:sz="0" w:space="0" w:color="auto"/>
                <w:right w:val="none" w:sz="0" w:space="0" w:color="auto"/>
              </w:divBdr>
            </w:div>
            <w:div w:id="484467386">
              <w:marLeft w:val="0"/>
              <w:marRight w:val="0"/>
              <w:marTop w:val="0"/>
              <w:marBottom w:val="0"/>
              <w:divBdr>
                <w:top w:val="none" w:sz="0" w:space="0" w:color="auto"/>
                <w:left w:val="none" w:sz="0" w:space="0" w:color="auto"/>
                <w:bottom w:val="none" w:sz="0" w:space="0" w:color="auto"/>
                <w:right w:val="none" w:sz="0" w:space="0" w:color="auto"/>
              </w:divBdr>
            </w:div>
            <w:div w:id="685835779">
              <w:marLeft w:val="0"/>
              <w:marRight w:val="0"/>
              <w:marTop w:val="0"/>
              <w:marBottom w:val="0"/>
              <w:divBdr>
                <w:top w:val="none" w:sz="0" w:space="0" w:color="auto"/>
                <w:left w:val="none" w:sz="0" w:space="0" w:color="auto"/>
                <w:bottom w:val="none" w:sz="0" w:space="0" w:color="auto"/>
                <w:right w:val="none" w:sz="0" w:space="0" w:color="auto"/>
              </w:divBdr>
            </w:div>
            <w:div w:id="787967832">
              <w:marLeft w:val="0"/>
              <w:marRight w:val="0"/>
              <w:marTop w:val="0"/>
              <w:marBottom w:val="0"/>
              <w:divBdr>
                <w:top w:val="none" w:sz="0" w:space="0" w:color="auto"/>
                <w:left w:val="none" w:sz="0" w:space="0" w:color="auto"/>
                <w:bottom w:val="none" w:sz="0" w:space="0" w:color="auto"/>
                <w:right w:val="none" w:sz="0" w:space="0" w:color="auto"/>
              </w:divBdr>
            </w:div>
            <w:div w:id="471480380">
              <w:marLeft w:val="0"/>
              <w:marRight w:val="0"/>
              <w:marTop w:val="0"/>
              <w:marBottom w:val="0"/>
              <w:divBdr>
                <w:top w:val="none" w:sz="0" w:space="0" w:color="auto"/>
                <w:left w:val="none" w:sz="0" w:space="0" w:color="auto"/>
                <w:bottom w:val="none" w:sz="0" w:space="0" w:color="auto"/>
                <w:right w:val="none" w:sz="0" w:space="0" w:color="auto"/>
              </w:divBdr>
            </w:div>
            <w:div w:id="1924600973">
              <w:marLeft w:val="0"/>
              <w:marRight w:val="0"/>
              <w:marTop w:val="0"/>
              <w:marBottom w:val="0"/>
              <w:divBdr>
                <w:top w:val="none" w:sz="0" w:space="0" w:color="auto"/>
                <w:left w:val="none" w:sz="0" w:space="0" w:color="auto"/>
                <w:bottom w:val="none" w:sz="0" w:space="0" w:color="auto"/>
                <w:right w:val="none" w:sz="0" w:space="0" w:color="auto"/>
              </w:divBdr>
            </w:div>
            <w:div w:id="1918128870">
              <w:marLeft w:val="0"/>
              <w:marRight w:val="0"/>
              <w:marTop w:val="0"/>
              <w:marBottom w:val="0"/>
              <w:divBdr>
                <w:top w:val="none" w:sz="0" w:space="0" w:color="auto"/>
                <w:left w:val="none" w:sz="0" w:space="0" w:color="auto"/>
                <w:bottom w:val="none" w:sz="0" w:space="0" w:color="auto"/>
                <w:right w:val="none" w:sz="0" w:space="0" w:color="auto"/>
              </w:divBdr>
            </w:div>
            <w:div w:id="1667322693">
              <w:marLeft w:val="0"/>
              <w:marRight w:val="0"/>
              <w:marTop w:val="0"/>
              <w:marBottom w:val="0"/>
              <w:divBdr>
                <w:top w:val="none" w:sz="0" w:space="0" w:color="auto"/>
                <w:left w:val="none" w:sz="0" w:space="0" w:color="auto"/>
                <w:bottom w:val="none" w:sz="0" w:space="0" w:color="auto"/>
                <w:right w:val="none" w:sz="0" w:space="0" w:color="auto"/>
              </w:divBdr>
            </w:div>
            <w:div w:id="561910193">
              <w:marLeft w:val="0"/>
              <w:marRight w:val="0"/>
              <w:marTop w:val="0"/>
              <w:marBottom w:val="0"/>
              <w:divBdr>
                <w:top w:val="none" w:sz="0" w:space="0" w:color="auto"/>
                <w:left w:val="none" w:sz="0" w:space="0" w:color="auto"/>
                <w:bottom w:val="none" w:sz="0" w:space="0" w:color="auto"/>
                <w:right w:val="none" w:sz="0" w:space="0" w:color="auto"/>
              </w:divBdr>
            </w:div>
            <w:div w:id="1156914245">
              <w:marLeft w:val="0"/>
              <w:marRight w:val="0"/>
              <w:marTop w:val="0"/>
              <w:marBottom w:val="0"/>
              <w:divBdr>
                <w:top w:val="none" w:sz="0" w:space="0" w:color="auto"/>
                <w:left w:val="none" w:sz="0" w:space="0" w:color="auto"/>
                <w:bottom w:val="none" w:sz="0" w:space="0" w:color="auto"/>
                <w:right w:val="none" w:sz="0" w:space="0" w:color="auto"/>
              </w:divBdr>
            </w:div>
            <w:div w:id="590314197">
              <w:marLeft w:val="0"/>
              <w:marRight w:val="0"/>
              <w:marTop w:val="0"/>
              <w:marBottom w:val="0"/>
              <w:divBdr>
                <w:top w:val="none" w:sz="0" w:space="0" w:color="auto"/>
                <w:left w:val="none" w:sz="0" w:space="0" w:color="auto"/>
                <w:bottom w:val="none" w:sz="0" w:space="0" w:color="auto"/>
                <w:right w:val="none" w:sz="0" w:space="0" w:color="auto"/>
              </w:divBdr>
            </w:div>
            <w:div w:id="2069380121">
              <w:marLeft w:val="0"/>
              <w:marRight w:val="0"/>
              <w:marTop w:val="0"/>
              <w:marBottom w:val="0"/>
              <w:divBdr>
                <w:top w:val="none" w:sz="0" w:space="0" w:color="auto"/>
                <w:left w:val="none" w:sz="0" w:space="0" w:color="auto"/>
                <w:bottom w:val="none" w:sz="0" w:space="0" w:color="auto"/>
                <w:right w:val="none" w:sz="0" w:space="0" w:color="auto"/>
              </w:divBdr>
            </w:div>
            <w:div w:id="442921247">
              <w:marLeft w:val="0"/>
              <w:marRight w:val="0"/>
              <w:marTop w:val="0"/>
              <w:marBottom w:val="0"/>
              <w:divBdr>
                <w:top w:val="none" w:sz="0" w:space="0" w:color="auto"/>
                <w:left w:val="none" w:sz="0" w:space="0" w:color="auto"/>
                <w:bottom w:val="none" w:sz="0" w:space="0" w:color="auto"/>
                <w:right w:val="none" w:sz="0" w:space="0" w:color="auto"/>
              </w:divBdr>
            </w:div>
            <w:div w:id="1481993478">
              <w:marLeft w:val="0"/>
              <w:marRight w:val="0"/>
              <w:marTop w:val="0"/>
              <w:marBottom w:val="0"/>
              <w:divBdr>
                <w:top w:val="none" w:sz="0" w:space="0" w:color="auto"/>
                <w:left w:val="none" w:sz="0" w:space="0" w:color="auto"/>
                <w:bottom w:val="none" w:sz="0" w:space="0" w:color="auto"/>
                <w:right w:val="none" w:sz="0" w:space="0" w:color="auto"/>
              </w:divBdr>
            </w:div>
            <w:div w:id="453866568">
              <w:marLeft w:val="0"/>
              <w:marRight w:val="0"/>
              <w:marTop w:val="0"/>
              <w:marBottom w:val="0"/>
              <w:divBdr>
                <w:top w:val="none" w:sz="0" w:space="0" w:color="auto"/>
                <w:left w:val="none" w:sz="0" w:space="0" w:color="auto"/>
                <w:bottom w:val="none" w:sz="0" w:space="0" w:color="auto"/>
                <w:right w:val="none" w:sz="0" w:space="0" w:color="auto"/>
              </w:divBdr>
            </w:div>
            <w:div w:id="135921763">
              <w:marLeft w:val="0"/>
              <w:marRight w:val="0"/>
              <w:marTop w:val="0"/>
              <w:marBottom w:val="0"/>
              <w:divBdr>
                <w:top w:val="none" w:sz="0" w:space="0" w:color="auto"/>
                <w:left w:val="none" w:sz="0" w:space="0" w:color="auto"/>
                <w:bottom w:val="none" w:sz="0" w:space="0" w:color="auto"/>
                <w:right w:val="none" w:sz="0" w:space="0" w:color="auto"/>
              </w:divBdr>
            </w:div>
            <w:div w:id="1651640092">
              <w:marLeft w:val="0"/>
              <w:marRight w:val="0"/>
              <w:marTop w:val="0"/>
              <w:marBottom w:val="0"/>
              <w:divBdr>
                <w:top w:val="none" w:sz="0" w:space="0" w:color="auto"/>
                <w:left w:val="none" w:sz="0" w:space="0" w:color="auto"/>
                <w:bottom w:val="none" w:sz="0" w:space="0" w:color="auto"/>
                <w:right w:val="none" w:sz="0" w:space="0" w:color="auto"/>
              </w:divBdr>
            </w:div>
            <w:div w:id="1462068132">
              <w:marLeft w:val="0"/>
              <w:marRight w:val="0"/>
              <w:marTop w:val="0"/>
              <w:marBottom w:val="0"/>
              <w:divBdr>
                <w:top w:val="none" w:sz="0" w:space="0" w:color="auto"/>
                <w:left w:val="none" w:sz="0" w:space="0" w:color="auto"/>
                <w:bottom w:val="none" w:sz="0" w:space="0" w:color="auto"/>
                <w:right w:val="none" w:sz="0" w:space="0" w:color="auto"/>
              </w:divBdr>
            </w:div>
            <w:div w:id="841234798">
              <w:marLeft w:val="0"/>
              <w:marRight w:val="0"/>
              <w:marTop w:val="0"/>
              <w:marBottom w:val="0"/>
              <w:divBdr>
                <w:top w:val="none" w:sz="0" w:space="0" w:color="auto"/>
                <w:left w:val="none" w:sz="0" w:space="0" w:color="auto"/>
                <w:bottom w:val="none" w:sz="0" w:space="0" w:color="auto"/>
                <w:right w:val="none" w:sz="0" w:space="0" w:color="auto"/>
              </w:divBdr>
            </w:div>
            <w:div w:id="1395202428">
              <w:marLeft w:val="0"/>
              <w:marRight w:val="0"/>
              <w:marTop w:val="0"/>
              <w:marBottom w:val="0"/>
              <w:divBdr>
                <w:top w:val="none" w:sz="0" w:space="0" w:color="auto"/>
                <w:left w:val="none" w:sz="0" w:space="0" w:color="auto"/>
                <w:bottom w:val="none" w:sz="0" w:space="0" w:color="auto"/>
                <w:right w:val="none" w:sz="0" w:space="0" w:color="auto"/>
              </w:divBdr>
            </w:div>
            <w:div w:id="1251040195">
              <w:marLeft w:val="0"/>
              <w:marRight w:val="0"/>
              <w:marTop w:val="0"/>
              <w:marBottom w:val="0"/>
              <w:divBdr>
                <w:top w:val="none" w:sz="0" w:space="0" w:color="auto"/>
                <w:left w:val="none" w:sz="0" w:space="0" w:color="auto"/>
                <w:bottom w:val="none" w:sz="0" w:space="0" w:color="auto"/>
                <w:right w:val="none" w:sz="0" w:space="0" w:color="auto"/>
              </w:divBdr>
            </w:div>
            <w:div w:id="1480921543">
              <w:marLeft w:val="0"/>
              <w:marRight w:val="0"/>
              <w:marTop w:val="0"/>
              <w:marBottom w:val="0"/>
              <w:divBdr>
                <w:top w:val="none" w:sz="0" w:space="0" w:color="auto"/>
                <w:left w:val="none" w:sz="0" w:space="0" w:color="auto"/>
                <w:bottom w:val="none" w:sz="0" w:space="0" w:color="auto"/>
                <w:right w:val="none" w:sz="0" w:space="0" w:color="auto"/>
              </w:divBdr>
            </w:div>
            <w:div w:id="239170435">
              <w:marLeft w:val="0"/>
              <w:marRight w:val="0"/>
              <w:marTop w:val="0"/>
              <w:marBottom w:val="0"/>
              <w:divBdr>
                <w:top w:val="none" w:sz="0" w:space="0" w:color="auto"/>
                <w:left w:val="none" w:sz="0" w:space="0" w:color="auto"/>
                <w:bottom w:val="none" w:sz="0" w:space="0" w:color="auto"/>
                <w:right w:val="none" w:sz="0" w:space="0" w:color="auto"/>
              </w:divBdr>
            </w:div>
            <w:div w:id="45182063">
              <w:marLeft w:val="0"/>
              <w:marRight w:val="0"/>
              <w:marTop w:val="0"/>
              <w:marBottom w:val="0"/>
              <w:divBdr>
                <w:top w:val="none" w:sz="0" w:space="0" w:color="auto"/>
                <w:left w:val="none" w:sz="0" w:space="0" w:color="auto"/>
                <w:bottom w:val="none" w:sz="0" w:space="0" w:color="auto"/>
                <w:right w:val="none" w:sz="0" w:space="0" w:color="auto"/>
              </w:divBdr>
            </w:div>
            <w:div w:id="298263412">
              <w:marLeft w:val="0"/>
              <w:marRight w:val="0"/>
              <w:marTop w:val="0"/>
              <w:marBottom w:val="0"/>
              <w:divBdr>
                <w:top w:val="none" w:sz="0" w:space="0" w:color="auto"/>
                <w:left w:val="none" w:sz="0" w:space="0" w:color="auto"/>
                <w:bottom w:val="none" w:sz="0" w:space="0" w:color="auto"/>
                <w:right w:val="none" w:sz="0" w:space="0" w:color="auto"/>
              </w:divBdr>
            </w:div>
            <w:div w:id="956332856">
              <w:marLeft w:val="0"/>
              <w:marRight w:val="0"/>
              <w:marTop w:val="0"/>
              <w:marBottom w:val="0"/>
              <w:divBdr>
                <w:top w:val="none" w:sz="0" w:space="0" w:color="auto"/>
                <w:left w:val="none" w:sz="0" w:space="0" w:color="auto"/>
                <w:bottom w:val="none" w:sz="0" w:space="0" w:color="auto"/>
                <w:right w:val="none" w:sz="0" w:space="0" w:color="auto"/>
              </w:divBdr>
            </w:div>
            <w:div w:id="1000691917">
              <w:marLeft w:val="0"/>
              <w:marRight w:val="0"/>
              <w:marTop w:val="0"/>
              <w:marBottom w:val="0"/>
              <w:divBdr>
                <w:top w:val="none" w:sz="0" w:space="0" w:color="auto"/>
                <w:left w:val="none" w:sz="0" w:space="0" w:color="auto"/>
                <w:bottom w:val="none" w:sz="0" w:space="0" w:color="auto"/>
                <w:right w:val="none" w:sz="0" w:space="0" w:color="auto"/>
              </w:divBdr>
            </w:div>
            <w:div w:id="1412578727">
              <w:marLeft w:val="0"/>
              <w:marRight w:val="0"/>
              <w:marTop w:val="0"/>
              <w:marBottom w:val="0"/>
              <w:divBdr>
                <w:top w:val="none" w:sz="0" w:space="0" w:color="auto"/>
                <w:left w:val="none" w:sz="0" w:space="0" w:color="auto"/>
                <w:bottom w:val="none" w:sz="0" w:space="0" w:color="auto"/>
                <w:right w:val="none" w:sz="0" w:space="0" w:color="auto"/>
              </w:divBdr>
            </w:div>
            <w:div w:id="1297839022">
              <w:marLeft w:val="0"/>
              <w:marRight w:val="0"/>
              <w:marTop w:val="0"/>
              <w:marBottom w:val="0"/>
              <w:divBdr>
                <w:top w:val="none" w:sz="0" w:space="0" w:color="auto"/>
                <w:left w:val="none" w:sz="0" w:space="0" w:color="auto"/>
                <w:bottom w:val="none" w:sz="0" w:space="0" w:color="auto"/>
                <w:right w:val="none" w:sz="0" w:space="0" w:color="auto"/>
              </w:divBdr>
            </w:div>
            <w:div w:id="2106223123">
              <w:marLeft w:val="0"/>
              <w:marRight w:val="0"/>
              <w:marTop w:val="0"/>
              <w:marBottom w:val="0"/>
              <w:divBdr>
                <w:top w:val="none" w:sz="0" w:space="0" w:color="auto"/>
                <w:left w:val="none" w:sz="0" w:space="0" w:color="auto"/>
                <w:bottom w:val="none" w:sz="0" w:space="0" w:color="auto"/>
                <w:right w:val="none" w:sz="0" w:space="0" w:color="auto"/>
              </w:divBdr>
            </w:div>
            <w:div w:id="1875771552">
              <w:marLeft w:val="0"/>
              <w:marRight w:val="0"/>
              <w:marTop w:val="0"/>
              <w:marBottom w:val="0"/>
              <w:divBdr>
                <w:top w:val="none" w:sz="0" w:space="0" w:color="auto"/>
                <w:left w:val="none" w:sz="0" w:space="0" w:color="auto"/>
                <w:bottom w:val="none" w:sz="0" w:space="0" w:color="auto"/>
                <w:right w:val="none" w:sz="0" w:space="0" w:color="auto"/>
              </w:divBdr>
            </w:div>
            <w:div w:id="34625838">
              <w:marLeft w:val="0"/>
              <w:marRight w:val="0"/>
              <w:marTop w:val="0"/>
              <w:marBottom w:val="0"/>
              <w:divBdr>
                <w:top w:val="none" w:sz="0" w:space="0" w:color="auto"/>
                <w:left w:val="none" w:sz="0" w:space="0" w:color="auto"/>
                <w:bottom w:val="none" w:sz="0" w:space="0" w:color="auto"/>
                <w:right w:val="none" w:sz="0" w:space="0" w:color="auto"/>
              </w:divBdr>
            </w:div>
            <w:div w:id="1772117116">
              <w:marLeft w:val="0"/>
              <w:marRight w:val="0"/>
              <w:marTop w:val="0"/>
              <w:marBottom w:val="0"/>
              <w:divBdr>
                <w:top w:val="none" w:sz="0" w:space="0" w:color="auto"/>
                <w:left w:val="none" w:sz="0" w:space="0" w:color="auto"/>
                <w:bottom w:val="none" w:sz="0" w:space="0" w:color="auto"/>
                <w:right w:val="none" w:sz="0" w:space="0" w:color="auto"/>
              </w:divBdr>
            </w:div>
            <w:div w:id="793864134">
              <w:marLeft w:val="0"/>
              <w:marRight w:val="0"/>
              <w:marTop w:val="0"/>
              <w:marBottom w:val="0"/>
              <w:divBdr>
                <w:top w:val="none" w:sz="0" w:space="0" w:color="auto"/>
                <w:left w:val="none" w:sz="0" w:space="0" w:color="auto"/>
                <w:bottom w:val="none" w:sz="0" w:space="0" w:color="auto"/>
                <w:right w:val="none" w:sz="0" w:space="0" w:color="auto"/>
              </w:divBdr>
            </w:div>
            <w:div w:id="1216769897">
              <w:marLeft w:val="0"/>
              <w:marRight w:val="0"/>
              <w:marTop w:val="0"/>
              <w:marBottom w:val="0"/>
              <w:divBdr>
                <w:top w:val="none" w:sz="0" w:space="0" w:color="auto"/>
                <w:left w:val="none" w:sz="0" w:space="0" w:color="auto"/>
                <w:bottom w:val="none" w:sz="0" w:space="0" w:color="auto"/>
                <w:right w:val="none" w:sz="0" w:space="0" w:color="auto"/>
              </w:divBdr>
            </w:div>
            <w:div w:id="999768523">
              <w:marLeft w:val="0"/>
              <w:marRight w:val="0"/>
              <w:marTop w:val="0"/>
              <w:marBottom w:val="0"/>
              <w:divBdr>
                <w:top w:val="none" w:sz="0" w:space="0" w:color="auto"/>
                <w:left w:val="none" w:sz="0" w:space="0" w:color="auto"/>
                <w:bottom w:val="none" w:sz="0" w:space="0" w:color="auto"/>
                <w:right w:val="none" w:sz="0" w:space="0" w:color="auto"/>
              </w:divBdr>
            </w:div>
            <w:div w:id="665590085">
              <w:marLeft w:val="0"/>
              <w:marRight w:val="0"/>
              <w:marTop w:val="0"/>
              <w:marBottom w:val="0"/>
              <w:divBdr>
                <w:top w:val="none" w:sz="0" w:space="0" w:color="auto"/>
                <w:left w:val="none" w:sz="0" w:space="0" w:color="auto"/>
                <w:bottom w:val="none" w:sz="0" w:space="0" w:color="auto"/>
                <w:right w:val="none" w:sz="0" w:space="0" w:color="auto"/>
              </w:divBdr>
            </w:div>
            <w:div w:id="105001739">
              <w:marLeft w:val="0"/>
              <w:marRight w:val="0"/>
              <w:marTop w:val="0"/>
              <w:marBottom w:val="0"/>
              <w:divBdr>
                <w:top w:val="none" w:sz="0" w:space="0" w:color="auto"/>
                <w:left w:val="none" w:sz="0" w:space="0" w:color="auto"/>
                <w:bottom w:val="none" w:sz="0" w:space="0" w:color="auto"/>
                <w:right w:val="none" w:sz="0" w:space="0" w:color="auto"/>
              </w:divBdr>
            </w:div>
            <w:div w:id="1167668252">
              <w:marLeft w:val="0"/>
              <w:marRight w:val="0"/>
              <w:marTop w:val="0"/>
              <w:marBottom w:val="0"/>
              <w:divBdr>
                <w:top w:val="none" w:sz="0" w:space="0" w:color="auto"/>
                <w:left w:val="none" w:sz="0" w:space="0" w:color="auto"/>
                <w:bottom w:val="none" w:sz="0" w:space="0" w:color="auto"/>
                <w:right w:val="none" w:sz="0" w:space="0" w:color="auto"/>
              </w:divBdr>
            </w:div>
            <w:div w:id="983896787">
              <w:marLeft w:val="0"/>
              <w:marRight w:val="0"/>
              <w:marTop w:val="0"/>
              <w:marBottom w:val="0"/>
              <w:divBdr>
                <w:top w:val="none" w:sz="0" w:space="0" w:color="auto"/>
                <w:left w:val="none" w:sz="0" w:space="0" w:color="auto"/>
                <w:bottom w:val="none" w:sz="0" w:space="0" w:color="auto"/>
                <w:right w:val="none" w:sz="0" w:space="0" w:color="auto"/>
              </w:divBdr>
            </w:div>
            <w:div w:id="1081217455">
              <w:marLeft w:val="0"/>
              <w:marRight w:val="0"/>
              <w:marTop w:val="0"/>
              <w:marBottom w:val="0"/>
              <w:divBdr>
                <w:top w:val="none" w:sz="0" w:space="0" w:color="auto"/>
                <w:left w:val="none" w:sz="0" w:space="0" w:color="auto"/>
                <w:bottom w:val="none" w:sz="0" w:space="0" w:color="auto"/>
                <w:right w:val="none" w:sz="0" w:space="0" w:color="auto"/>
              </w:divBdr>
            </w:div>
            <w:div w:id="1996685764">
              <w:marLeft w:val="0"/>
              <w:marRight w:val="0"/>
              <w:marTop w:val="0"/>
              <w:marBottom w:val="0"/>
              <w:divBdr>
                <w:top w:val="none" w:sz="0" w:space="0" w:color="auto"/>
                <w:left w:val="none" w:sz="0" w:space="0" w:color="auto"/>
                <w:bottom w:val="none" w:sz="0" w:space="0" w:color="auto"/>
                <w:right w:val="none" w:sz="0" w:space="0" w:color="auto"/>
              </w:divBdr>
            </w:div>
            <w:div w:id="1122462856">
              <w:marLeft w:val="0"/>
              <w:marRight w:val="0"/>
              <w:marTop w:val="0"/>
              <w:marBottom w:val="0"/>
              <w:divBdr>
                <w:top w:val="none" w:sz="0" w:space="0" w:color="auto"/>
                <w:left w:val="none" w:sz="0" w:space="0" w:color="auto"/>
                <w:bottom w:val="none" w:sz="0" w:space="0" w:color="auto"/>
                <w:right w:val="none" w:sz="0" w:space="0" w:color="auto"/>
              </w:divBdr>
            </w:div>
            <w:div w:id="920599631">
              <w:marLeft w:val="0"/>
              <w:marRight w:val="0"/>
              <w:marTop w:val="0"/>
              <w:marBottom w:val="0"/>
              <w:divBdr>
                <w:top w:val="none" w:sz="0" w:space="0" w:color="auto"/>
                <w:left w:val="none" w:sz="0" w:space="0" w:color="auto"/>
                <w:bottom w:val="none" w:sz="0" w:space="0" w:color="auto"/>
                <w:right w:val="none" w:sz="0" w:space="0" w:color="auto"/>
              </w:divBdr>
            </w:div>
            <w:div w:id="1133211830">
              <w:marLeft w:val="0"/>
              <w:marRight w:val="0"/>
              <w:marTop w:val="0"/>
              <w:marBottom w:val="0"/>
              <w:divBdr>
                <w:top w:val="none" w:sz="0" w:space="0" w:color="auto"/>
                <w:left w:val="none" w:sz="0" w:space="0" w:color="auto"/>
                <w:bottom w:val="none" w:sz="0" w:space="0" w:color="auto"/>
                <w:right w:val="none" w:sz="0" w:space="0" w:color="auto"/>
              </w:divBdr>
            </w:div>
            <w:div w:id="731927055">
              <w:marLeft w:val="0"/>
              <w:marRight w:val="0"/>
              <w:marTop w:val="0"/>
              <w:marBottom w:val="0"/>
              <w:divBdr>
                <w:top w:val="none" w:sz="0" w:space="0" w:color="auto"/>
                <w:left w:val="none" w:sz="0" w:space="0" w:color="auto"/>
                <w:bottom w:val="none" w:sz="0" w:space="0" w:color="auto"/>
                <w:right w:val="none" w:sz="0" w:space="0" w:color="auto"/>
              </w:divBdr>
            </w:div>
            <w:div w:id="919339479">
              <w:marLeft w:val="0"/>
              <w:marRight w:val="0"/>
              <w:marTop w:val="0"/>
              <w:marBottom w:val="0"/>
              <w:divBdr>
                <w:top w:val="none" w:sz="0" w:space="0" w:color="auto"/>
                <w:left w:val="none" w:sz="0" w:space="0" w:color="auto"/>
                <w:bottom w:val="none" w:sz="0" w:space="0" w:color="auto"/>
                <w:right w:val="none" w:sz="0" w:space="0" w:color="auto"/>
              </w:divBdr>
            </w:div>
            <w:div w:id="624968887">
              <w:marLeft w:val="0"/>
              <w:marRight w:val="0"/>
              <w:marTop w:val="0"/>
              <w:marBottom w:val="0"/>
              <w:divBdr>
                <w:top w:val="none" w:sz="0" w:space="0" w:color="auto"/>
                <w:left w:val="none" w:sz="0" w:space="0" w:color="auto"/>
                <w:bottom w:val="none" w:sz="0" w:space="0" w:color="auto"/>
                <w:right w:val="none" w:sz="0" w:space="0" w:color="auto"/>
              </w:divBdr>
            </w:div>
            <w:div w:id="975255073">
              <w:marLeft w:val="0"/>
              <w:marRight w:val="0"/>
              <w:marTop w:val="0"/>
              <w:marBottom w:val="0"/>
              <w:divBdr>
                <w:top w:val="none" w:sz="0" w:space="0" w:color="auto"/>
                <w:left w:val="none" w:sz="0" w:space="0" w:color="auto"/>
                <w:bottom w:val="none" w:sz="0" w:space="0" w:color="auto"/>
                <w:right w:val="none" w:sz="0" w:space="0" w:color="auto"/>
              </w:divBdr>
            </w:div>
            <w:div w:id="372198678">
              <w:marLeft w:val="0"/>
              <w:marRight w:val="0"/>
              <w:marTop w:val="0"/>
              <w:marBottom w:val="0"/>
              <w:divBdr>
                <w:top w:val="none" w:sz="0" w:space="0" w:color="auto"/>
                <w:left w:val="none" w:sz="0" w:space="0" w:color="auto"/>
                <w:bottom w:val="none" w:sz="0" w:space="0" w:color="auto"/>
                <w:right w:val="none" w:sz="0" w:space="0" w:color="auto"/>
              </w:divBdr>
            </w:div>
            <w:div w:id="1520512650">
              <w:marLeft w:val="0"/>
              <w:marRight w:val="0"/>
              <w:marTop w:val="0"/>
              <w:marBottom w:val="0"/>
              <w:divBdr>
                <w:top w:val="none" w:sz="0" w:space="0" w:color="auto"/>
                <w:left w:val="none" w:sz="0" w:space="0" w:color="auto"/>
                <w:bottom w:val="none" w:sz="0" w:space="0" w:color="auto"/>
                <w:right w:val="none" w:sz="0" w:space="0" w:color="auto"/>
              </w:divBdr>
            </w:div>
            <w:div w:id="1920090312">
              <w:marLeft w:val="0"/>
              <w:marRight w:val="0"/>
              <w:marTop w:val="0"/>
              <w:marBottom w:val="0"/>
              <w:divBdr>
                <w:top w:val="none" w:sz="0" w:space="0" w:color="auto"/>
                <w:left w:val="none" w:sz="0" w:space="0" w:color="auto"/>
                <w:bottom w:val="none" w:sz="0" w:space="0" w:color="auto"/>
                <w:right w:val="none" w:sz="0" w:space="0" w:color="auto"/>
              </w:divBdr>
            </w:div>
            <w:div w:id="1314094020">
              <w:marLeft w:val="0"/>
              <w:marRight w:val="0"/>
              <w:marTop w:val="0"/>
              <w:marBottom w:val="0"/>
              <w:divBdr>
                <w:top w:val="none" w:sz="0" w:space="0" w:color="auto"/>
                <w:left w:val="none" w:sz="0" w:space="0" w:color="auto"/>
                <w:bottom w:val="none" w:sz="0" w:space="0" w:color="auto"/>
                <w:right w:val="none" w:sz="0" w:space="0" w:color="auto"/>
              </w:divBdr>
            </w:div>
            <w:div w:id="1232231588">
              <w:marLeft w:val="0"/>
              <w:marRight w:val="0"/>
              <w:marTop w:val="0"/>
              <w:marBottom w:val="0"/>
              <w:divBdr>
                <w:top w:val="none" w:sz="0" w:space="0" w:color="auto"/>
                <w:left w:val="none" w:sz="0" w:space="0" w:color="auto"/>
                <w:bottom w:val="none" w:sz="0" w:space="0" w:color="auto"/>
                <w:right w:val="none" w:sz="0" w:space="0" w:color="auto"/>
              </w:divBdr>
            </w:div>
            <w:div w:id="879973748">
              <w:marLeft w:val="0"/>
              <w:marRight w:val="0"/>
              <w:marTop w:val="0"/>
              <w:marBottom w:val="0"/>
              <w:divBdr>
                <w:top w:val="none" w:sz="0" w:space="0" w:color="auto"/>
                <w:left w:val="none" w:sz="0" w:space="0" w:color="auto"/>
                <w:bottom w:val="none" w:sz="0" w:space="0" w:color="auto"/>
                <w:right w:val="none" w:sz="0" w:space="0" w:color="auto"/>
              </w:divBdr>
            </w:div>
            <w:div w:id="1876847023">
              <w:marLeft w:val="0"/>
              <w:marRight w:val="0"/>
              <w:marTop w:val="0"/>
              <w:marBottom w:val="0"/>
              <w:divBdr>
                <w:top w:val="none" w:sz="0" w:space="0" w:color="auto"/>
                <w:left w:val="none" w:sz="0" w:space="0" w:color="auto"/>
                <w:bottom w:val="none" w:sz="0" w:space="0" w:color="auto"/>
                <w:right w:val="none" w:sz="0" w:space="0" w:color="auto"/>
              </w:divBdr>
            </w:div>
            <w:div w:id="301882967">
              <w:marLeft w:val="0"/>
              <w:marRight w:val="0"/>
              <w:marTop w:val="0"/>
              <w:marBottom w:val="0"/>
              <w:divBdr>
                <w:top w:val="none" w:sz="0" w:space="0" w:color="auto"/>
                <w:left w:val="none" w:sz="0" w:space="0" w:color="auto"/>
                <w:bottom w:val="none" w:sz="0" w:space="0" w:color="auto"/>
                <w:right w:val="none" w:sz="0" w:space="0" w:color="auto"/>
              </w:divBdr>
            </w:div>
            <w:div w:id="1145314365">
              <w:marLeft w:val="0"/>
              <w:marRight w:val="0"/>
              <w:marTop w:val="0"/>
              <w:marBottom w:val="0"/>
              <w:divBdr>
                <w:top w:val="none" w:sz="0" w:space="0" w:color="auto"/>
                <w:left w:val="none" w:sz="0" w:space="0" w:color="auto"/>
                <w:bottom w:val="none" w:sz="0" w:space="0" w:color="auto"/>
                <w:right w:val="none" w:sz="0" w:space="0" w:color="auto"/>
              </w:divBdr>
            </w:div>
            <w:div w:id="1837066583">
              <w:marLeft w:val="0"/>
              <w:marRight w:val="0"/>
              <w:marTop w:val="0"/>
              <w:marBottom w:val="0"/>
              <w:divBdr>
                <w:top w:val="none" w:sz="0" w:space="0" w:color="auto"/>
                <w:left w:val="none" w:sz="0" w:space="0" w:color="auto"/>
                <w:bottom w:val="none" w:sz="0" w:space="0" w:color="auto"/>
                <w:right w:val="none" w:sz="0" w:space="0" w:color="auto"/>
              </w:divBdr>
            </w:div>
            <w:div w:id="1637370535">
              <w:marLeft w:val="0"/>
              <w:marRight w:val="0"/>
              <w:marTop w:val="0"/>
              <w:marBottom w:val="0"/>
              <w:divBdr>
                <w:top w:val="none" w:sz="0" w:space="0" w:color="auto"/>
                <w:left w:val="none" w:sz="0" w:space="0" w:color="auto"/>
                <w:bottom w:val="none" w:sz="0" w:space="0" w:color="auto"/>
                <w:right w:val="none" w:sz="0" w:space="0" w:color="auto"/>
              </w:divBdr>
            </w:div>
            <w:div w:id="230847792">
              <w:marLeft w:val="0"/>
              <w:marRight w:val="0"/>
              <w:marTop w:val="0"/>
              <w:marBottom w:val="0"/>
              <w:divBdr>
                <w:top w:val="none" w:sz="0" w:space="0" w:color="auto"/>
                <w:left w:val="none" w:sz="0" w:space="0" w:color="auto"/>
                <w:bottom w:val="none" w:sz="0" w:space="0" w:color="auto"/>
                <w:right w:val="none" w:sz="0" w:space="0" w:color="auto"/>
              </w:divBdr>
            </w:div>
            <w:div w:id="1554387786">
              <w:marLeft w:val="0"/>
              <w:marRight w:val="0"/>
              <w:marTop w:val="0"/>
              <w:marBottom w:val="0"/>
              <w:divBdr>
                <w:top w:val="none" w:sz="0" w:space="0" w:color="auto"/>
                <w:left w:val="none" w:sz="0" w:space="0" w:color="auto"/>
                <w:bottom w:val="none" w:sz="0" w:space="0" w:color="auto"/>
                <w:right w:val="none" w:sz="0" w:space="0" w:color="auto"/>
              </w:divBdr>
            </w:div>
            <w:div w:id="449667752">
              <w:marLeft w:val="0"/>
              <w:marRight w:val="0"/>
              <w:marTop w:val="0"/>
              <w:marBottom w:val="0"/>
              <w:divBdr>
                <w:top w:val="none" w:sz="0" w:space="0" w:color="auto"/>
                <w:left w:val="none" w:sz="0" w:space="0" w:color="auto"/>
                <w:bottom w:val="none" w:sz="0" w:space="0" w:color="auto"/>
                <w:right w:val="none" w:sz="0" w:space="0" w:color="auto"/>
              </w:divBdr>
            </w:div>
            <w:div w:id="1903758110">
              <w:marLeft w:val="0"/>
              <w:marRight w:val="0"/>
              <w:marTop w:val="0"/>
              <w:marBottom w:val="0"/>
              <w:divBdr>
                <w:top w:val="none" w:sz="0" w:space="0" w:color="auto"/>
                <w:left w:val="none" w:sz="0" w:space="0" w:color="auto"/>
                <w:bottom w:val="none" w:sz="0" w:space="0" w:color="auto"/>
                <w:right w:val="none" w:sz="0" w:space="0" w:color="auto"/>
              </w:divBdr>
            </w:div>
            <w:div w:id="2010669833">
              <w:marLeft w:val="0"/>
              <w:marRight w:val="0"/>
              <w:marTop w:val="0"/>
              <w:marBottom w:val="0"/>
              <w:divBdr>
                <w:top w:val="none" w:sz="0" w:space="0" w:color="auto"/>
                <w:left w:val="none" w:sz="0" w:space="0" w:color="auto"/>
                <w:bottom w:val="none" w:sz="0" w:space="0" w:color="auto"/>
                <w:right w:val="none" w:sz="0" w:space="0" w:color="auto"/>
              </w:divBdr>
            </w:div>
            <w:div w:id="1691368533">
              <w:marLeft w:val="0"/>
              <w:marRight w:val="0"/>
              <w:marTop w:val="0"/>
              <w:marBottom w:val="0"/>
              <w:divBdr>
                <w:top w:val="none" w:sz="0" w:space="0" w:color="auto"/>
                <w:left w:val="none" w:sz="0" w:space="0" w:color="auto"/>
                <w:bottom w:val="none" w:sz="0" w:space="0" w:color="auto"/>
                <w:right w:val="none" w:sz="0" w:space="0" w:color="auto"/>
              </w:divBdr>
            </w:div>
            <w:div w:id="347954444">
              <w:marLeft w:val="0"/>
              <w:marRight w:val="0"/>
              <w:marTop w:val="0"/>
              <w:marBottom w:val="0"/>
              <w:divBdr>
                <w:top w:val="none" w:sz="0" w:space="0" w:color="auto"/>
                <w:left w:val="none" w:sz="0" w:space="0" w:color="auto"/>
                <w:bottom w:val="none" w:sz="0" w:space="0" w:color="auto"/>
                <w:right w:val="none" w:sz="0" w:space="0" w:color="auto"/>
              </w:divBdr>
            </w:div>
            <w:div w:id="689187455">
              <w:marLeft w:val="0"/>
              <w:marRight w:val="0"/>
              <w:marTop w:val="0"/>
              <w:marBottom w:val="0"/>
              <w:divBdr>
                <w:top w:val="none" w:sz="0" w:space="0" w:color="auto"/>
                <w:left w:val="none" w:sz="0" w:space="0" w:color="auto"/>
                <w:bottom w:val="none" w:sz="0" w:space="0" w:color="auto"/>
                <w:right w:val="none" w:sz="0" w:space="0" w:color="auto"/>
              </w:divBdr>
            </w:div>
            <w:div w:id="1609695610">
              <w:marLeft w:val="0"/>
              <w:marRight w:val="0"/>
              <w:marTop w:val="0"/>
              <w:marBottom w:val="0"/>
              <w:divBdr>
                <w:top w:val="none" w:sz="0" w:space="0" w:color="auto"/>
                <w:left w:val="none" w:sz="0" w:space="0" w:color="auto"/>
                <w:bottom w:val="none" w:sz="0" w:space="0" w:color="auto"/>
                <w:right w:val="none" w:sz="0" w:space="0" w:color="auto"/>
              </w:divBdr>
            </w:div>
            <w:div w:id="906695364">
              <w:marLeft w:val="0"/>
              <w:marRight w:val="0"/>
              <w:marTop w:val="0"/>
              <w:marBottom w:val="0"/>
              <w:divBdr>
                <w:top w:val="none" w:sz="0" w:space="0" w:color="auto"/>
                <w:left w:val="none" w:sz="0" w:space="0" w:color="auto"/>
                <w:bottom w:val="none" w:sz="0" w:space="0" w:color="auto"/>
                <w:right w:val="none" w:sz="0" w:space="0" w:color="auto"/>
              </w:divBdr>
            </w:div>
            <w:div w:id="2101442589">
              <w:marLeft w:val="0"/>
              <w:marRight w:val="0"/>
              <w:marTop w:val="0"/>
              <w:marBottom w:val="0"/>
              <w:divBdr>
                <w:top w:val="none" w:sz="0" w:space="0" w:color="auto"/>
                <w:left w:val="none" w:sz="0" w:space="0" w:color="auto"/>
                <w:bottom w:val="none" w:sz="0" w:space="0" w:color="auto"/>
                <w:right w:val="none" w:sz="0" w:space="0" w:color="auto"/>
              </w:divBdr>
            </w:div>
            <w:div w:id="691028011">
              <w:marLeft w:val="0"/>
              <w:marRight w:val="0"/>
              <w:marTop w:val="0"/>
              <w:marBottom w:val="0"/>
              <w:divBdr>
                <w:top w:val="none" w:sz="0" w:space="0" w:color="auto"/>
                <w:left w:val="none" w:sz="0" w:space="0" w:color="auto"/>
                <w:bottom w:val="none" w:sz="0" w:space="0" w:color="auto"/>
                <w:right w:val="none" w:sz="0" w:space="0" w:color="auto"/>
              </w:divBdr>
            </w:div>
            <w:div w:id="1035498362">
              <w:marLeft w:val="0"/>
              <w:marRight w:val="0"/>
              <w:marTop w:val="0"/>
              <w:marBottom w:val="0"/>
              <w:divBdr>
                <w:top w:val="none" w:sz="0" w:space="0" w:color="auto"/>
                <w:left w:val="none" w:sz="0" w:space="0" w:color="auto"/>
                <w:bottom w:val="none" w:sz="0" w:space="0" w:color="auto"/>
                <w:right w:val="none" w:sz="0" w:space="0" w:color="auto"/>
              </w:divBdr>
            </w:div>
            <w:div w:id="1233420075">
              <w:marLeft w:val="0"/>
              <w:marRight w:val="0"/>
              <w:marTop w:val="0"/>
              <w:marBottom w:val="0"/>
              <w:divBdr>
                <w:top w:val="none" w:sz="0" w:space="0" w:color="auto"/>
                <w:left w:val="none" w:sz="0" w:space="0" w:color="auto"/>
                <w:bottom w:val="none" w:sz="0" w:space="0" w:color="auto"/>
                <w:right w:val="none" w:sz="0" w:space="0" w:color="auto"/>
              </w:divBdr>
            </w:div>
            <w:div w:id="1015766364">
              <w:marLeft w:val="0"/>
              <w:marRight w:val="0"/>
              <w:marTop w:val="0"/>
              <w:marBottom w:val="0"/>
              <w:divBdr>
                <w:top w:val="none" w:sz="0" w:space="0" w:color="auto"/>
                <w:left w:val="none" w:sz="0" w:space="0" w:color="auto"/>
                <w:bottom w:val="none" w:sz="0" w:space="0" w:color="auto"/>
                <w:right w:val="none" w:sz="0" w:space="0" w:color="auto"/>
              </w:divBdr>
            </w:div>
            <w:div w:id="1124927569">
              <w:marLeft w:val="0"/>
              <w:marRight w:val="0"/>
              <w:marTop w:val="0"/>
              <w:marBottom w:val="0"/>
              <w:divBdr>
                <w:top w:val="none" w:sz="0" w:space="0" w:color="auto"/>
                <w:left w:val="none" w:sz="0" w:space="0" w:color="auto"/>
                <w:bottom w:val="none" w:sz="0" w:space="0" w:color="auto"/>
                <w:right w:val="none" w:sz="0" w:space="0" w:color="auto"/>
              </w:divBdr>
            </w:div>
            <w:div w:id="478614649">
              <w:marLeft w:val="0"/>
              <w:marRight w:val="0"/>
              <w:marTop w:val="0"/>
              <w:marBottom w:val="0"/>
              <w:divBdr>
                <w:top w:val="none" w:sz="0" w:space="0" w:color="auto"/>
                <w:left w:val="none" w:sz="0" w:space="0" w:color="auto"/>
                <w:bottom w:val="none" w:sz="0" w:space="0" w:color="auto"/>
                <w:right w:val="none" w:sz="0" w:space="0" w:color="auto"/>
              </w:divBdr>
            </w:div>
            <w:div w:id="2017029067">
              <w:marLeft w:val="0"/>
              <w:marRight w:val="0"/>
              <w:marTop w:val="0"/>
              <w:marBottom w:val="0"/>
              <w:divBdr>
                <w:top w:val="none" w:sz="0" w:space="0" w:color="auto"/>
                <w:left w:val="none" w:sz="0" w:space="0" w:color="auto"/>
                <w:bottom w:val="none" w:sz="0" w:space="0" w:color="auto"/>
                <w:right w:val="none" w:sz="0" w:space="0" w:color="auto"/>
              </w:divBdr>
            </w:div>
            <w:div w:id="1662855443">
              <w:marLeft w:val="0"/>
              <w:marRight w:val="0"/>
              <w:marTop w:val="0"/>
              <w:marBottom w:val="0"/>
              <w:divBdr>
                <w:top w:val="none" w:sz="0" w:space="0" w:color="auto"/>
                <w:left w:val="none" w:sz="0" w:space="0" w:color="auto"/>
                <w:bottom w:val="none" w:sz="0" w:space="0" w:color="auto"/>
                <w:right w:val="none" w:sz="0" w:space="0" w:color="auto"/>
              </w:divBdr>
            </w:div>
            <w:div w:id="1370449354">
              <w:marLeft w:val="0"/>
              <w:marRight w:val="0"/>
              <w:marTop w:val="0"/>
              <w:marBottom w:val="0"/>
              <w:divBdr>
                <w:top w:val="none" w:sz="0" w:space="0" w:color="auto"/>
                <w:left w:val="none" w:sz="0" w:space="0" w:color="auto"/>
                <w:bottom w:val="none" w:sz="0" w:space="0" w:color="auto"/>
                <w:right w:val="none" w:sz="0" w:space="0" w:color="auto"/>
              </w:divBdr>
            </w:div>
            <w:div w:id="574364864">
              <w:marLeft w:val="0"/>
              <w:marRight w:val="0"/>
              <w:marTop w:val="0"/>
              <w:marBottom w:val="0"/>
              <w:divBdr>
                <w:top w:val="none" w:sz="0" w:space="0" w:color="auto"/>
                <w:left w:val="none" w:sz="0" w:space="0" w:color="auto"/>
                <w:bottom w:val="none" w:sz="0" w:space="0" w:color="auto"/>
                <w:right w:val="none" w:sz="0" w:space="0" w:color="auto"/>
              </w:divBdr>
            </w:div>
            <w:div w:id="1941834389">
              <w:marLeft w:val="0"/>
              <w:marRight w:val="0"/>
              <w:marTop w:val="0"/>
              <w:marBottom w:val="0"/>
              <w:divBdr>
                <w:top w:val="none" w:sz="0" w:space="0" w:color="auto"/>
                <w:left w:val="none" w:sz="0" w:space="0" w:color="auto"/>
                <w:bottom w:val="none" w:sz="0" w:space="0" w:color="auto"/>
                <w:right w:val="none" w:sz="0" w:space="0" w:color="auto"/>
              </w:divBdr>
            </w:div>
            <w:div w:id="37514974">
              <w:marLeft w:val="0"/>
              <w:marRight w:val="0"/>
              <w:marTop w:val="0"/>
              <w:marBottom w:val="0"/>
              <w:divBdr>
                <w:top w:val="none" w:sz="0" w:space="0" w:color="auto"/>
                <w:left w:val="none" w:sz="0" w:space="0" w:color="auto"/>
                <w:bottom w:val="none" w:sz="0" w:space="0" w:color="auto"/>
                <w:right w:val="none" w:sz="0" w:space="0" w:color="auto"/>
              </w:divBdr>
            </w:div>
            <w:div w:id="1766148278">
              <w:marLeft w:val="0"/>
              <w:marRight w:val="0"/>
              <w:marTop w:val="0"/>
              <w:marBottom w:val="0"/>
              <w:divBdr>
                <w:top w:val="none" w:sz="0" w:space="0" w:color="auto"/>
                <w:left w:val="none" w:sz="0" w:space="0" w:color="auto"/>
                <w:bottom w:val="none" w:sz="0" w:space="0" w:color="auto"/>
                <w:right w:val="none" w:sz="0" w:space="0" w:color="auto"/>
              </w:divBdr>
            </w:div>
            <w:div w:id="465858849">
              <w:marLeft w:val="0"/>
              <w:marRight w:val="0"/>
              <w:marTop w:val="0"/>
              <w:marBottom w:val="0"/>
              <w:divBdr>
                <w:top w:val="none" w:sz="0" w:space="0" w:color="auto"/>
                <w:left w:val="none" w:sz="0" w:space="0" w:color="auto"/>
                <w:bottom w:val="none" w:sz="0" w:space="0" w:color="auto"/>
                <w:right w:val="none" w:sz="0" w:space="0" w:color="auto"/>
              </w:divBdr>
            </w:div>
            <w:div w:id="745808486">
              <w:marLeft w:val="0"/>
              <w:marRight w:val="0"/>
              <w:marTop w:val="0"/>
              <w:marBottom w:val="0"/>
              <w:divBdr>
                <w:top w:val="none" w:sz="0" w:space="0" w:color="auto"/>
                <w:left w:val="none" w:sz="0" w:space="0" w:color="auto"/>
                <w:bottom w:val="none" w:sz="0" w:space="0" w:color="auto"/>
                <w:right w:val="none" w:sz="0" w:space="0" w:color="auto"/>
              </w:divBdr>
            </w:div>
            <w:div w:id="586378040">
              <w:marLeft w:val="0"/>
              <w:marRight w:val="0"/>
              <w:marTop w:val="0"/>
              <w:marBottom w:val="0"/>
              <w:divBdr>
                <w:top w:val="none" w:sz="0" w:space="0" w:color="auto"/>
                <w:left w:val="none" w:sz="0" w:space="0" w:color="auto"/>
                <w:bottom w:val="none" w:sz="0" w:space="0" w:color="auto"/>
                <w:right w:val="none" w:sz="0" w:space="0" w:color="auto"/>
              </w:divBdr>
            </w:div>
            <w:div w:id="2112846790">
              <w:marLeft w:val="0"/>
              <w:marRight w:val="0"/>
              <w:marTop w:val="0"/>
              <w:marBottom w:val="0"/>
              <w:divBdr>
                <w:top w:val="none" w:sz="0" w:space="0" w:color="auto"/>
                <w:left w:val="none" w:sz="0" w:space="0" w:color="auto"/>
                <w:bottom w:val="none" w:sz="0" w:space="0" w:color="auto"/>
                <w:right w:val="none" w:sz="0" w:space="0" w:color="auto"/>
              </w:divBdr>
            </w:div>
            <w:div w:id="186872733">
              <w:marLeft w:val="0"/>
              <w:marRight w:val="0"/>
              <w:marTop w:val="0"/>
              <w:marBottom w:val="0"/>
              <w:divBdr>
                <w:top w:val="none" w:sz="0" w:space="0" w:color="auto"/>
                <w:left w:val="none" w:sz="0" w:space="0" w:color="auto"/>
                <w:bottom w:val="none" w:sz="0" w:space="0" w:color="auto"/>
                <w:right w:val="none" w:sz="0" w:space="0" w:color="auto"/>
              </w:divBdr>
            </w:div>
            <w:div w:id="2029794608">
              <w:marLeft w:val="0"/>
              <w:marRight w:val="0"/>
              <w:marTop w:val="0"/>
              <w:marBottom w:val="0"/>
              <w:divBdr>
                <w:top w:val="none" w:sz="0" w:space="0" w:color="auto"/>
                <w:left w:val="none" w:sz="0" w:space="0" w:color="auto"/>
                <w:bottom w:val="none" w:sz="0" w:space="0" w:color="auto"/>
                <w:right w:val="none" w:sz="0" w:space="0" w:color="auto"/>
              </w:divBdr>
            </w:div>
            <w:div w:id="304510155">
              <w:marLeft w:val="0"/>
              <w:marRight w:val="0"/>
              <w:marTop w:val="0"/>
              <w:marBottom w:val="0"/>
              <w:divBdr>
                <w:top w:val="none" w:sz="0" w:space="0" w:color="auto"/>
                <w:left w:val="none" w:sz="0" w:space="0" w:color="auto"/>
                <w:bottom w:val="none" w:sz="0" w:space="0" w:color="auto"/>
                <w:right w:val="none" w:sz="0" w:space="0" w:color="auto"/>
              </w:divBdr>
            </w:div>
            <w:div w:id="1138566825">
              <w:marLeft w:val="0"/>
              <w:marRight w:val="0"/>
              <w:marTop w:val="0"/>
              <w:marBottom w:val="0"/>
              <w:divBdr>
                <w:top w:val="none" w:sz="0" w:space="0" w:color="auto"/>
                <w:left w:val="none" w:sz="0" w:space="0" w:color="auto"/>
                <w:bottom w:val="none" w:sz="0" w:space="0" w:color="auto"/>
                <w:right w:val="none" w:sz="0" w:space="0" w:color="auto"/>
              </w:divBdr>
            </w:div>
            <w:div w:id="1108547095">
              <w:marLeft w:val="0"/>
              <w:marRight w:val="0"/>
              <w:marTop w:val="0"/>
              <w:marBottom w:val="0"/>
              <w:divBdr>
                <w:top w:val="none" w:sz="0" w:space="0" w:color="auto"/>
                <w:left w:val="none" w:sz="0" w:space="0" w:color="auto"/>
                <w:bottom w:val="none" w:sz="0" w:space="0" w:color="auto"/>
                <w:right w:val="none" w:sz="0" w:space="0" w:color="auto"/>
              </w:divBdr>
            </w:div>
            <w:div w:id="206066508">
              <w:marLeft w:val="0"/>
              <w:marRight w:val="0"/>
              <w:marTop w:val="0"/>
              <w:marBottom w:val="0"/>
              <w:divBdr>
                <w:top w:val="none" w:sz="0" w:space="0" w:color="auto"/>
                <w:left w:val="none" w:sz="0" w:space="0" w:color="auto"/>
                <w:bottom w:val="none" w:sz="0" w:space="0" w:color="auto"/>
                <w:right w:val="none" w:sz="0" w:space="0" w:color="auto"/>
              </w:divBdr>
            </w:div>
            <w:div w:id="825516862">
              <w:marLeft w:val="0"/>
              <w:marRight w:val="0"/>
              <w:marTop w:val="0"/>
              <w:marBottom w:val="0"/>
              <w:divBdr>
                <w:top w:val="none" w:sz="0" w:space="0" w:color="auto"/>
                <w:left w:val="none" w:sz="0" w:space="0" w:color="auto"/>
                <w:bottom w:val="none" w:sz="0" w:space="0" w:color="auto"/>
                <w:right w:val="none" w:sz="0" w:space="0" w:color="auto"/>
              </w:divBdr>
            </w:div>
            <w:div w:id="1552158612">
              <w:marLeft w:val="0"/>
              <w:marRight w:val="0"/>
              <w:marTop w:val="0"/>
              <w:marBottom w:val="0"/>
              <w:divBdr>
                <w:top w:val="none" w:sz="0" w:space="0" w:color="auto"/>
                <w:left w:val="none" w:sz="0" w:space="0" w:color="auto"/>
                <w:bottom w:val="none" w:sz="0" w:space="0" w:color="auto"/>
                <w:right w:val="none" w:sz="0" w:space="0" w:color="auto"/>
              </w:divBdr>
            </w:div>
            <w:div w:id="503276869">
              <w:marLeft w:val="0"/>
              <w:marRight w:val="0"/>
              <w:marTop w:val="0"/>
              <w:marBottom w:val="0"/>
              <w:divBdr>
                <w:top w:val="none" w:sz="0" w:space="0" w:color="auto"/>
                <w:left w:val="none" w:sz="0" w:space="0" w:color="auto"/>
                <w:bottom w:val="none" w:sz="0" w:space="0" w:color="auto"/>
                <w:right w:val="none" w:sz="0" w:space="0" w:color="auto"/>
              </w:divBdr>
            </w:div>
            <w:div w:id="1078211888">
              <w:marLeft w:val="0"/>
              <w:marRight w:val="0"/>
              <w:marTop w:val="0"/>
              <w:marBottom w:val="0"/>
              <w:divBdr>
                <w:top w:val="none" w:sz="0" w:space="0" w:color="auto"/>
                <w:left w:val="none" w:sz="0" w:space="0" w:color="auto"/>
                <w:bottom w:val="none" w:sz="0" w:space="0" w:color="auto"/>
                <w:right w:val="none" w:sz="0" w:space="0" w:color="auto"/>
              </w:divBdr>
            </w:div>
            <w:div w:id="2049866733">
              <w:marLeft w:val="0"/>
              <w:marRight w:val="0"/>
              <w:marTop w:val="0"/>
              <w:marBottom w:val="0"/>
              <w:divBdr>
                <w:top w:val="none" w:sz="0" w:space="0" w:color="auto"/>
                <w:left w:val="none" w:sz="0" w:space="0" w:color="auto"/>
                <w:bottom w:val="none" w:sz="0" w:space="0" w:color="auto"/>
                <w:right w:val="none" w:sz="0" w:space="0" w:color="auto"/>
              </w:divBdr>
            </w:div>
            <w:div w:id="1430615453">
              <w:marLeft w:val="0"/>
              <w:marRight w:val="0"/>
              <w:marTop w:val="0"/>
              <w:marBottom w:val="0"/>
              <w:divBdr>
                <w:top w:val="none" w:sz="0" w:space="0" w:color="auto"/>
                <w:left w:val="none" w:sz="0" w:space="0" w:color="auto"/>
                <w:bottom w:val="none" w:sz="0" w:space="0" w:color="auto"/>
                <w:right w:val="none" w:sz="0" w:space="0" w:color="auto"/>
              </w:divBdr>
            </w:div>
            <w:div w:id="634725992">
              <w:marLeft w:val="0"/>
              <w:marRight w:val="0"/>
              <w:marTop w:val="0"/>
              <w:marBottom w:val="0"/>
              <w:divBdr>
                <w:top w:val="none" w:sz="0" w:space="0" w:color="auto"/>
                <w:left w:val="none" w:sz="0" w:space="0" w:color="auto"/>
                <w:bottom w:val="none" w:sz="0" w:space="0" w:color="auto"/>
                <w:right w:val="none" w:sz="0" w:space="0" w:color="auto"/>
              </w:divBdr>
            </w:div>
            <w:div w:id="1967083285">
              <w:marLeft w:val="0"/>
              <w:marRight w:val="0"/>
              <w:marTop w:val="0"/>
              <w:marBottom w:val="0"/>
              <w:divBdr>
                <w:top w:val="none" w:sz="0" w:space="0" w:color="auto"/>
                <w:left w:val="none" w:sz="0" w:space="0" w:color="auto"/>
                <w:bottom w:val="none" w:sz="0" w:space="0" w:color="auto"/>
                <w:right w:val="none" w:sz="0" w:space="0" w:color="auto"/>
              </w:divBdr>
            </w:div>
            <w:div w:id="21371597">
              <w:marLeft w:val="0"/>
              <w:marRight w:val="0"/>
              <w:marTop w:val="0"/>
              <w:marBottom w:val="0"/>
              <w:divBdr>
                <w:top w:val="none" w:sz="0" w:space="0" w:color="auto"/>
                <w:left w:val="none" w:sz="0" w:space="0" w:color="auto"/>
                <w:bottom w:val="none" w:sz="0" w:space="0" w:color="auto"/>
                <w:right w:val="none" w:sz="0" w:space="0" w:color="auto"/>
              </w:divBdr>
            </w:div>
            <w:div w:id="664481131">
              <w:marLeft w:val="0"/>
              <w:marRight w:val="0"/>
              <w:marTop w:val="0"/>
              <w:marBottom w:val="0"/>
              <w:divBdr>
                <w:top w:val="none" w:sz="0" w:space="0" w:color="auto"/>
                <w:left w:val="none" w:sz="0" w:space="0" w:color="auto"/>
                <w:bottom w:val="none" w:sz="0" w:space="0" w:color="auto"/>
                <w:right w:val="none" w:sz="0" w:space="0" w:color="auto"/>
              </w:divBdr>
            </w:div>
            <w:div w:id="1792478975">
              <w:marLeft w:val="0"/>
              <w:marRight w:val="0"/>
              <w:marTop w:val="0"/>
              <w:marBottom w:val="0"/>
              <w:divBdr>
                <w:top w:val="none" w:sz="0" w:space="0" w:color="auto"/>
                <w:left w:val="none" w:sz="0" w:space="0" w:color="auto"/>
                <w:bottom w:val="none" w:sz="0" w:space="0" w:color="auto"/>
                <w:right w:val="none" w:sz="0" w:space="0" w:color="auto"/>
              </w:divBdr>
            </w:div>
            <w:div w:id="1710839945">
              <w:marLeft w:val="0"/>
              <w:marRight w:val="0"/>
              <w:marTop w:val="0"/>
              <w:marBottom w:val="0"/>
              <w:divBdr>
                <w:top w:val="none" w:sz="0" w:space="0" w:color="auto"/>
                <w:left w:val="none" w:sz="0" w:space="0" w:color="auto"/>
                <w:bottom w:val="none" w:sz="0" w:space="0" w:color="auto"/>
                <w:right w:val="none" w:sz="0" w:space="0" w:color="auto"/>
              </w:divBdr>
            </w:div>
            <w:div w:id="851604957">
              <w:marLeft w:val="0"/>
              <w:marRight w:val="0"/>
              <w:marTop w:val="0"/>
              <w:marBottom w:val="0"/>
              <w:divBdr>
                <w:top w:val="none" w:sz="0" w:space="0" w:color="auto"/>
                <w:left w:val="none" w:sz="0" w:space="0" w:color="auto"/>
                <w:bottom w:val="none" w:sz="0" w:space="0" w:color="auto"/>
                <w:right w:val="none" w:sz="0" w:space="0" w:color="auto"/>
              </w:divBdr>
            </w:div>
            <w:div w:id="1042244254">
              <w:marLeft w:val="0"/>
              <w:marRight w:val="0"/>
              <w:marTop w:val="0"/>
              <w:marBottom w:val="0"/>
              <w:divBdr>
                <w:top w:val="none" w:sz="0" w:space="0" w:color="auto"/>
                <w:left w:val="none" w:sz="0" w:space="0" w:color="auto"/>
                <w:bottom w:val="none" w:sz="0" w:space="0" w:color="auto"/>
                <w:right w:val="none" w:sz="0" w:space="0" w:color="auto"/>
              </w:divBdr>
            </w:div>
            <w:div w:id="1877040455">
              <w:marLeft w:val="0"/>
              <w:marRight w:val="0"/>
              <w:marTop w:val="0"/>
              <w:marBottom w:val="0"/>
              <w:divBdr>
                <w:top w:val="none" w:sz="0" w:space="0" w:color="auto"/>
                <w:left w:val="none" w:sz="0" w:space="0" w:color="auto"/>
                <w:bottom w:val="none" w:sz="0" w:space="0" w:color="auto"/>
                <w:right w:val="none" w:sz="0" w:space="0" w:color="auto"/>
              </w:divBdr>
            </w:div>
            <w:div w:id="2130732113">
              <w:marLeft w:val="0"/>
              <w:marRight w:val="0"/>
              <w:marTop w:val="0"/>
              <w:marBottom w:val="0"/>
              <w:divBdr>
                <w:top w:val="none" w:sz="0" w:space="0" w:color="auto"/>
                <w:left w:val="none" w:sz="0" w:space="0" w:color="auto"/>
                <w:bottom w:val="none" w:sz="0" w:space="0" w:color="auto"/>
                <w:right w:val="none" w:sz="0" w:space="0" w:color="auto"/>
              </w:divBdr>
            </w:div>
            <w:div w:id="177819825">
              <w:marLeft w:val="0"/>
              <w:marRight w:val="0"/>
              <w:marTop w:val="0"/>
              <w:marBottom w:val="0"/>
              <w:divBdr>
                <w:top w:val="none" w:sz="0" w:space="0" w:color="auto"/>
                <w:left w:val="none" w:sz="0" w:space="0" w:color="auto"/>
                <w:bottom w:val="none" w:sz="0" w:space="0" w:color="auto"/>
                <w:right w:val="none" w:sz="0" w:space="0" w:color="auto"/>
              </w:divBdr>
            </w:div>
            <w:div w:id="978025488">
              <w:marLeft w:val="0"/>
              <w:marRight w:val="0"/>
              <w:marTop w:val="0"/>
              <w:marBottom w:val="0"/>
              <w:divBdr>
                <w:top w:val="none" w:sz="0" w:space="0" w:color="auto"/>
                <w:left w:val="none" w:sz="0" w:space="0" w:color="auto"/>
                <w:bottom w:val="none" w:sz="0" w:space="0" w:color="auto"/>
                <w:right w:val="none" w:sz="0" w:space="0" w:color="auto"/>
              </w:divBdr>
            </w:div>
            <w:div w:id="705061838">
              <w:marLeft w:val="0"/>
              <w:marRight w:val="0"/>
              <w:marTop w:val="0"/>
              <w:marBottom w:val="0"/>
              <w:divBdr>
                <w:top w:val="none" w:sz="0" w:space="0" w:color="auto"/>
                <w:left w:val="none" w:sz="0" w:space="0" w:color="auto"/>
                <w:bottom w:val="none" w:sz="0" w:space="0" w:color="auto"/>
                <w:right w:val="none" w:sz="0" w:space="0" w:color="auto"/>
              </w:divBdr>
            </w:div>
            <w:div w:id="1953437247">
              <w:marLeft w:val="0"/>
              <w:marRight w:val="0"/>
              <w:marTop w:val="0"/>
              <w:marBottom w:val="0"/>
              <w:divBdr>
                <w:top w:val="none" w:sz="0" w:space="0" w:color="auto"/>
                <w:left w:val="none" w:sz="0" w:space="0" w:color="auto"/>
                <w:bottom w:val="none" w:sz="0" w:space="0" w:color="auto"/>
                <w:right w:val="none" w:sz="0" w:space="0" w:color="auto"/>
              </w:divBdr>
            </w:div>
            <w:div w:id="2092388695">
              <w:marLeft w:val="0"/>
              <w:marRight w:val="0"/>
              <w:marTop w:val="0"/>
              <w:marBottom w:val="0"/>
              <w:divBdr>
                <w:top w:val="none" w:sz="0" w:space="0" w:color="auto"/>
                <w:left w:val="none" w:sz="0" w:space="0" w:color="auto"/>
                <w:bottom w:val="none" w:sz="0" w:space="0" w:color="auto"/>
                <w:right w:val="none" w:sz="0" w:space="0" w:color="auto"/>
              </w:divBdr>
            </w:div>
            <w:div w:id="666983219">
              <w:marLeft w:val="0"/>
              <w:marRight w:val="0"/>
              <w:marTop w:val="0"/>
              <w:marBottom w:val="0"/>
              <w:divBdr>
                <w:top w:val="none" w:sz="0" w:space="0" w:color="auto"/>
                <w:left w:val="none" w:sz="0" w:space="0" w:color="auto"/>
                <w:bottom w:val="none" w:sz="0" w:space="0" w:color="auto"/>
                <w:right w:val="none" w:sz="0" w:space="0" w:color="auto"/>
              </w:divBdr>
            </w:div>
            <w:div w:id="1196771491">
              <w:marLeft w:val="0"/>
              <w:marRight w:val="0"/>
              <w:marTop w:val="0"/>
              <w:marBottom w:val="0"/>
              <w:divBdr>
                <w:top w:val="none" w:sz="0" w:space="0" w:color="auto"/>
                <w:left w:val="none" w:sz="0" w:space="0" w:color="auto"/>
                <w:bottom w:val="none" w:sz="0" w:space="0" w:color="auto"/>
                <w:right w:val="none" w:sz="0" w:space="0" w:color="auto"/>
              </w:divBdr>
            </w:div>
            <w:div w:id="1059211197">
              <w:marLeft w:val="0"/>
              <w:marRight w:val="0"/>
              <w:marTop w:val="0"/>
              <w:marBottom w:val="0"/>
              <w:divBdr>
                <w:top w:val="none" w:sz="0" w:space="0" w:color="auto"/>
                <w:left w:val="none" w:sz="0" w:space="0" w:color="auto"/>
                <w:bottom w:val="none" w:sz="0" w:space="0" w:color="auto"/>
                <w:right w:val="none" w:sz="0" w:space="0" w:color="auto"/>
              </w:divBdr>
            </w:div>
            <w:div w:id="793791316">
              <w:marLeft w:val="0"/>
              <w:marRight w:val="0"/>
              <w:marTop w:val="0"/>
              <w:marBottom w:val="0"/>
              <w:divBdr>
                <w:top w:val="none" w:sz="0" w:space="0" w:color="auto"/>
                <w:left w:val="none" w:sz="0" w:space="0" w:color="auto"/>
                <w:bottom w:val="none" w:sz="0" w:space="0" w:color="auto"/>
                <w:right w:val="none" w:sz="0" w:space="0" w:color="auto"/>
              </w:divBdr>
            </w:div>
            <w:div w:id="1990353826">
              <w:marLeft w:val="0"/>
              <w:marRight w:val="0"/>
              <w:marTop w:val="0"/>
              <w:marBottom w:val="0"/>
              <w:divBdr>
                <w:top w:val="none" w:sz="0" w:space="0" w:color="auto"/>
                <w:left w:val="none" w:sz="0" w:space="0" w:color="auto"/>
                <w:bottom w:val="none" w:sz="0" w:space="0" w:color="auto"/>
                <w:right w:val="none" w:sz="0" w:space="0" w:color="auto"/>
              </w:divBdr>
            </w:div>
            <w:div w:id="1835491906">
              <w:marLeft w:val="0"/>
              <w:marRight w:val="0"/>
              <w:marTop w:val="0"/>
              <w:marBottom w:val="0"/>
              <w:divBdr>
                <w:top w:val="none" w:sz="0" w:space="0" w:color="auto"/>
                <w:left w:val="none" w:sz="0" w:space="0" w:color="auto"/>
                <w:bottom w:val="none" w:sz="0" w:space="0" w:color="auto"/>
                <w:right w:val="none" w:sz="0" w:space="0" w:color="auto"/>
              </w:divBdr>
            </w:div>
            <w:div w:id="590086741">
              <w:marLeft w:val="0"/>
              <w:marRight w:val="0"/>
              <w:marTop w:val="0"/>
              <w:marBottom w:val="0"/>
              <w:divBdr>
                <w:top w:val="none" w:sz="0" w:space="0" w:color="auto"/>
                <w:left w:val="none" w:sz="0" w:space="0" w:color="auto"/>
                <w:bottom w:val="none" w:sz="0" w:space="0" w:color="auto"/>
                <w:right w:val="none" w:sz="0" w:space="0" w:color="auto"/>
              </w:divBdr>
            </w:div>
            <w:div w:id="1875457694">
              <w:marLeft w:val="0"/>
              <w:marRight w:val="0"/>
              <w:marTop w:val="0"/>
              <w:marBottom w:val="0"/>
              <w:divBdr>
                <w:top w:val="none" w:sz="0" w:space="0" w:color="auto"/>
                <w:left w:val="none" w:sz="0" w:space="0" w:color="auto"/>
                <w:bottom w:val="none" w:sz="0" w:space="0" w:color="auto"/>
                <w:right w:val="none" w:sz="0" w:space="0" w:color="auto"/>
              </w:divBdr>
            </w:div>
            <w:div w:id="1988169204">
              <w:marLeft w:val="0"/>
              <w:marRight w:val="0"/>
              <w:marTop w:val="0"/>
              <w:marBottom w:val="0"/>
              <w:divBdr>
                <w:top w:val="none" w:sz="0" w:space="0" w:color="auto"/>
                <w:left w:val="none" w:sz="0" w:space="0" w:color="auto"/>
                <w:bottom w:val="none" w:sz="0" w:space="0" w:color="auto"/>
                <w:right w:val="none" w:sz="0" w:space="0" w:color="auto"/>
              </w:divBdr>
            </w:div>
            <w:div w:id="1619068903">
              <w:marLeft w:val="0"/>
              <w:marRight w:val="0"/>
              <w:marTop w:val="0"/>
              <w:marBottom w:val="0"/>
              <w:divBdr>
                <w:top w:val="none" w:sz="0" w:space="0" w:color="auto"/>
                <w:left w:val="none" w:sz="0" w:space="0" w:color="auto"/>
                <w:bottom w:val="none" w:sz="0" w:space="0" w:color="auto"/>
                <w:right w:val="none" w:sz="0" w:space="0" w:color="auto"/>
              </w:divBdr>
            </w:div>
            <w:div w:id="1050768106">
              <w:marLeft w:val="0"/>
              <w:marRight w:val="0"/>
              <w:marTop w:val="0"/>
              <w:marBottom w:val="0"/>
              <w:divBdr>
                <w:top w:val="none" w:sz="0" w:space="0" w:color="auto"/>
                <w:left w:val="none" w:sz="0" w:space="0" w:color="auto"/>
                <w:bottom w:val="none" w:sz="0" w:space="0" w:color="auto"/>
                <w:right w:val="none" w:sz="0" w:space="0" w:color="auto"/>
              </w:divBdr>
            </w:div>
            <w:div w:id="419643606">
              <w:marLeft w:val="0"/>
              <w:marRight w:val="0"/>
              <w:marTop w:val="0"/>
              <w:marBottom w:val="0"/>
              <w:divBdr>
                <w:top w:val="none" w:sz="0" w:space="0" w:color="auto"/>
                <w:left w:val="none" w:sz="0" w:space="0" w:color="auto"/>
                <w:bottom w:val="none" w:sz="0" w:space="0" w:color="auto"/>
                <w:right w:val="none" w:sz="0" w:space="0" w:color="auto"/>
              </w:divBdr>
            </w:div>
            <w:div w:id="2098476961">
              <w:marLeft w:val="0"/>
              <w:marRight w:val="0"/>
              <w:marTop w:val="0"/>
              <w:marBottom w:val="0"/>
              <w:divBdr>
                <w:top w:val="none" w:sz="0" w:space="0" w:color="auto"/>
                <w:left w:val="none" w:sz="0" w:space="0" w:color="auto"/>
                <w:bottom w:val="none" w:sz="0" w:space="0" w:color="auto"/>
                <w:right w:val="none" w:sz="0" w:space="0" w:color="auto"/>
              </w:divBdr>
            </w:div>
            <w:div w:id="728264666">
              <w:marLeft w:val="0"/>
              <w:marRight w:val="0"/>
              <w:marTop w:val="0"/>
              <w:marBottom w:val="0"/>
              <w:divBdr>
                <w:top w:val="none" w:sz="0" w:space="0" w:color="auto"/>
                <w:left w:val="none" w:sz="0" w:space="0" w:color="auto"/>
                <w:bottom w:val="none" w:sz="0" w:space="0" w:color="auto"/>
                <w:right w:val="none" w:sz="0" w:space="0" w:color="auto"/>
              </w:divBdr>
            </w:div>
            <w:div w:id="429281402">
              <w:marLeft w:val="0"/>
              <w:marRight w:val="0"/>
              <w:marTop w:val="0"/>
              <w:marBottom w:val="0"/>
              <w:divBdr>
                <w:top w:val="none" w:sz="0" w:space="0" w:color="auto"/>
                <w:left w:val="none" w:sz="0" w:space="0" w:color="auto"/>
                <w:bottom w:val="none" w:sz="0" w:space="0" w:color="auto"/>
                <w:right w:val="none" w:sz="0" w:space="0" w:color="auto"/>
              </w:divBdr>
            </w:div>
            <w:div w:id="2093156394">
              <w:marLeft w:val="0"/>
              <w:marRight w:val="0"/>
              <w:marTop w:val="0"/>
              <w:marBottom w:val="0"/>
              <w:divBdr>
                <w:top w:val="none" w:sz="0" w:space="0" w:color="auto"/>
                <w:left w:val="none" w:sz="0" w:space="0" w:color="auto"/>
                <w:bottom w:val="none" w:sz="0" w:space="0" w:color="auto"/>
                <w:right w:val="none" w:sz="0" w:space="0" w:color="auto"/>
              </w:divBdr>
            </w:div>
            <w:div w:id="755979265">
              <w:marLeft w:val="0"/>
              <w:marRight w:val="0"/>
              <w:marTop w:val="0"/>
              <w:marBottom w:val="0"/>
              <w:divBdr>
                <w:top w:val="none" w:sz="0" w:space="0" w:color="auto"/>
                <w:left w:val="none" w:sz="0" w:space="0" w:color="auto"/>
                <w:bottom w:val="none" w:sz="0" w:space="0" w:color="auto"/>
                <w:right w:val="none" w:sz="0" w:space="0" w:color="auto"/>
              </w:divBdr>
            </w:div>
            <w:div w:id="1211266359">
              <w:marLeft w:val="0"/>
              <w:marRight w:val="0"/>
              <w:marTop w:val="0"/>
              <w:marBottom w:val="0"/>
              <w:divBdr>
                <w:top w:val="none" w:sz="0" w:space="0" w:color="auto"/>
                <w:left w:val="none" w:sz="0" w:space="0" w:color="auto"/>
                <w:bottom w:val="none" w:sz="0" w:space="0" w:color="auto"/>
                <w:right w:val="none" w:sz="0" w:space="0" w:color="auto"/>
              </w:divBdr>
            </w:div>
            <w:div w:id="1745103094">
              <w:marLeft w:val="0"/>
              <w:marRight w:val="0"/>
              <w:marTop w:val="0"/>
              <w:marBottom w:val="0"/>
              <w:divBdr>
                <w:top w:val="none" w:sz="0" w:space="0" w:color="auto"/>
                <w:left w:val="none" w:sz="0" w:space="0" w:color="auto"/>
                <w:bottom w:val="none" w:sz="0" w:space="0" w:color="auto"/>
                <w:right w:val="none" w:sz="0" w:space="0" w:color="auto"/>
              </w:divBdr>
            </w:div>
            <w:div w:id="199903609">
              <w:marLeft w:val="0"/>
              <w:marRight w:val="0"/>
              <w:marTop w:val="0"/>
              <w:marBottom w:val="0"/>
              <w:divBdr>
                <w:top w:val="none" w:sz="0" w:space="0" w:color="auto"/>
                <w:left w:val="none" w:sz="0" w:space="0" w:color="auto"/>
                <w:bottom w:val="none" w:sz="0" w:space="0" w:color="auto"/>
                <w:right w:val="none" w:sz="0" w:space="0" w:color="auto"/>
              </w:divBdr>
            </w:div>
            <w:div w:id="1438985406">
              <w:marLeft w:val="0"/>
              <w:marRight w:val="0"/>
              <w:marTop w:val="0"/>
              <w:marBottom w:val="0"/>
              <w:divBdr>
                <w:top w:val="none" w:sz="0" w:space="0" w:color="auto"/>
                <w:left w:val="none" w:sz="0" w:space="0" w:color="auto"/>
                <w:bottom w:val="none" w:sz="0" w:space="0" w:color="auto"/>
                <w:right w:val="none" w:sz="0" w:space="0" w:color="auto"/>
              </w:divBdr>
            </w:div>
            <w:div w:id="2087218468">
              <w:marLeft w:val="0"/>
              <w:marRight w:val="0"/>
              <w:marTop w:val="0"/>
              <w:marBottom w:val="0"/>
              <w:divBdr>
                <w:top w:val="none" w:sz="0" w:space="0" w:color="auto"/>
                <w:left w:val="none" w:sz="0" w:space="0" w:color="auto"/>
                <w:bottom w:val="none" w:sz="0" w:space="0" w:color="auto"/>
                <w:right w:val="none" w:sz="0" w:space="0" w:color="auto"/>
              </w:divBdr>
            </w:div>
            <w:div w:id="550843674">
              <w:marLeft w:val="0"/>
              <w:marRight w:val="0"/>
              <w:marTop w:val="0"/>
              <w:marBottom w:val="0"/>
              <w:divBdr>
                <w:top w:val="none" w:sz="0" w:space="0" w:color="auto"/>
                <w:left w:val="none" w:sz="0" w:space="0" w:color="auto"/>
                <w:bottom w:val="none" w:sz="0" w:space="0" w:color="auto"/>
                <w:right w:val="none" w:sz="0" w:space="0" w:color="auto"/>
              </w:divBdr>
            </w:div>
            <w:div w:id="1285649718">
              <w:marLeft w:val="0"/>
              <w:marRight w:val="0"/>
              <w:marTop w:val="0"/>
              <w:marBottom w:val="0"/>
              <w:divBdr>
                <w:top w:val="none" w:sz="0" w:space="0" w:color="auto"/>
                <w:left w:val="none" w:sz="0" w:space="0" w:color="auto"/>
                <w:bottom w:val="none" w:sz="0" w:space="0" w:color="auto"/>
                <w:right w:val="none" w:sz="0" w:space="0" w:color="auto"/>
              </w:divBdr>
            </w:div>
            <w:div w:id="1070344538">
              <w:marLeft w:val="0"/>
              <w:marRight w:val="0"/>
              <w:marTop w:val="0"/>
              <w:marBottom w:val="0"/>
              <w:divBdr>
                <w:top w:val="none" w:sz="0" w:space="0" w:color="auto"/>
                <w:left w:val="none" w:sz="0" w:space="0" w:color="auto"/>
                <w:bottom w:val="none" w:sz="0" w:space="0" w:color="auto"/>
                <w:right w:val="none" w:sz="0" w:space="0" w:color="auto"/>
              </w:divBdr>
            </w:div>
            <w:div w:id="34890951">
              <w:marLeft w:val="0"/>
              <w:marRight w:val="0"/>
              <w:marTop w:val="0"/>
              <w:marBottom w:val="0"/>
              <w:divBdr>
                <w:top w:val="none" w:sz="0" w:space="0" w:color="auto"/>
                <w:left w:val="none" w:sz="0" w:space="0" w:color="auto"/>
                <w:bottom w:val="none" w:sz="0" w:space="0" w:color="auto"/>
                <w:right w:val="none" w:sz="0" w:space="0" w:color="auto"/>
              </w:divBdr>
            </w:div>
            <w:div w:id="1426804091">
              <w:marLeft w:val="0"/>
              <w:marRight w:val="0"/>
              <w:marTop w:val="0"/>
              <w:marBottom w:val="0"/>
              <w:divBdr>
                <w:top w:val="none" w:sz="0" w:space="0" w:color="auto"/>
                <w:left w:val="none" w:sz="0" w:space="0" w:color="auto"/>
                <w:bottom w:val="none" w:sz="0" w:space="0" w:color="auto"/>
                <w:right w:val="none" w:sz="0" w:space="0" w:color="auto"/>
              </w:divBdr>
            </w:div>
            <w:div w:id="356029">
              <w:marLeft w:val="0"/>
              <w:marRight w:val="0"/>
              <w:marTop w:val="0"/>
              <w:marBottom w:val="0"/>
              <w:divBdr>
                <w:top w:val="none" w:sz="0" w:space="0" w:color="auto"/>
                <w:left w:val="none" w:sz="0" w:space="0" w:color="auto"/>
                <w:bottom w:val="none" w:sz="0" w:space="0" w:color="auto"/>
                <w:right w:val="none" w:sz="0" w:space="0" w:color="auto"/>
              </w:divBdr>
            </w:div>
            <w:div w:id="2017460476">
              <w:marLeft w:val="0"/>
              <w:marRight w:val="0"/>
              <w:marTop w:val="0"/>
              <w:marBottom w:val="0"/>
              <w:divBdr>
                <w:top w:val="none" w:sz="0" w:space="0" w:color="auto"/>
                <w:left w:val="none" w:sz="0" w:space="0" w:color="auto"/>
                <w:bottom w:val="none" w:sz="0" w:space="0" w:color="auto"/>
                <w:right w:val="none" w:sz="0" w:space="0" w:color="auto"/>
              </w:divBdr>
            </w:div>
            <w:div w:id="1537769180">
              <w:marLeft w:val="0"/>
              <w:marRight w:val="0"/>
              <w:marTop w:val="0"/>
              <w:marBottom w:val="0"/>
              <w:divBdr>
                <w:top w:val="none" w:sz="0" w:space="0" w:color="auto"/>
                <w:left w:val="none" w:sz="0" w:space="0" w:color="auto"/>
                <w:bottom w:val="none" w:sz="0" w:space="0" w:color="auto"/>
                <w:right w:val="none" w:sz="0" w:space="0" w:color="auto"/>
              </w:divBdr>
            </w:div>
            <w:div w:id="1812943973">
              <w:marLeft w:val="0"/>
              <w:marRight w:val="0"/>
              <w:marTop w:val="0"/>
              <w:marBottom w:val="0"/>
              <w:divBdr>
                <w:top w:val="none" w:sz="0" w:space="0" w:color="auto"/>
                <w:left w:val="none" w:sz="0" w:space="0" w:color="auto"/>
                <w:bottom w:val="none" w:sz="0" w:space="0" w:color="auto"/>
                <w:right w:val="none" w:sz="0" w:space="0" w:color="auto"/>
              </w:divBdr>
            </w:div>
            <w:div w:id="1257789720">
              <w:marLeft w:val="0"/>
              <w:marRight w:val="0"/>
              <w:marTop w:val="0"/>
              <w:marBottom w:val="0"/>
              <w:divBdr>
                <w:top w:val="none" w:sz="0" w:space="0" w:color="auto"/>
                <w:left w:val="none" w:sz="0" w:space="0" w:color="auto"/>
                <w:bottom w:val="none" w:sz="0" w:space="0" w:color="auto"/>
                <w:right w:val="none" w:sz="0" w:space="0" w:color="auto"/>
              </w:divBdr>
            </w:div>
            <w:div w:id="510491526">
              <w:marLeft w:val="0"/>
              <w:marRight w:val="0"/>
              <w:marTop w:val="0"/>
              <w:marBottom w:val="0"/>
              <w:divBdr>
                <w:top w:val="none" w:sz="0" w:space="0" w:color="auto"/>
                <w:left w:val="none" w:sz="0" w:space="0" w:color="auto"/>
                <w:bottom w:val="none" w:sz="0" w:space="0" w:color="auto"/>
                <w:right w:val="none" w:sz="0" w:space="0" w:color="auto"/>
              </w:divBdr>
            </w:div>
            <w:div w:id="2094930718">
              <w:marLeft w:val="0"/>
              <w:marRight w:val="0"/>
              <w:marTop w:val="0"/>
              <w:marBottom w:val="0"/>
              <w:divBdr>
                <w:top w:val="none" w:sz="0" w:space="0" w:color="auto"/>
                <w:left w:val="none" w:sz="0" w:space="0" w:color="auto"/>
                <w:bottom w:val="none" w:sz="0" w:space="0" w:color="auto"/>
                <w:right w:val="none" w:sz="0" w:space="0" w:color="auto"/>
              </w:divBdr>
            </w:div>
            <w:div w:id="1713067716">
              <w:marLeft w:val="0"/>
              <w:marRight w:val="0"/>
              <w:marTop w:val="0"/>
              <w:marBottom w:val="0"/>
              <w:divBdr>
                <w:top w:val="none" w:sz="0" w:space="0" w:color="auto"/>
                <w:left w:val="none" w:sz="0" w:space="0" w:color="auto"/>
                <w:bottom w:val="none" w:sz="0" w:space="0" w:color="auto"/>
                <w:right w:val="none" w:sz="0" w:space="0" w:color="auto"/>
              </w:divBdr>
            </w:div>
            <w:div w:id="1015809188">
              <w:marLeft w:val="0"/>
              <w:marRight w:val="0"/>
              <w:marTop w:val="0"/>
              <w:marBottom w:val="0"/>
              <w:divBdr>
                <w:top w:val="none" w:sz="0" w:space="0" w:color="auto"/>
                <w:left w:val="none" w:sz="0" w:space="0" w:color="auto"/>
                <w:bottom w:val="none" w:sz="0" w:space="0" w:color="auto"/>
                <w:right w:val="none" w:sz="0" w:space="0" w:color="auto"/>
              </w:divBdr>
            </w:div>
            <w:div w:id="215091218">
              <w:marLeft w:val="0"/>
              <w:marRight w:val="0"/>
              <w:marTop w:val="0"/>
              <w:marBottom w:val="0"/>
              <w:divBdr>
                <w:top w:val="none" w:sz="0" w:space="0" w:color="auto"/>
                <w:left w:val="none" w:sz="0" w:space="0" w:color="auto"/>
                <w:bottom w:val="none" w:sz="0" w:space="0" w:color="auto"/>
                <w:right w:val="none" w:sz="0" w:space="0" w:color="auto"/>
              </w:divBdr>
            </w:div>
            <w:div w:id="726681440">
              <w:marLeft w:val="0"/>
              <w:marRight w:val="0"/>
              <w:marTop w:val="0"/>
              <w:marBottom w:val="0"/>
              <w:divBdr>
                <w:top w:val="none" w:sz="0" w:space="0" w:color="auto"/>
                <w:left w:val="none" w:sz="0" w:space="0" w:color="auto"/>
                <w:bottom w:val="none" w:sz="0" w:space="0" w:color="auto"/>
                <w:right w:val="none" w:sz="0" w:space="0" w:color="auto"/>
              </w:divBdr>
            </w:div>
            <w:div w:id="1046415732">
              <w:marLeft w:val="0"/>
              <w:marRight w:val="0"/>
              <w:marTop w:val="0"/>
              <w:marBottom w:val="0"/>
              <w:divBdr>
                <w:top w:val="none" w:sz="0" w:space="0" w:color="auto"/>
                <w:left w:val="none" w:sz="0" w:space="0" w:color="auto"/>
                <w:bottom w:val="none" w:sz="0" w:space="0" w:color="auto"/>
                <w:right w:val="none" w:sz="0" w:space="0" w:color="auto"/>
              </w:divBdr>
            </w:div>
            <w:div w:id="967318847">
              <w:marLeft w:val="0"/>
              <w:marRight w:val="0"/>
              <w:marTop w:val="0"/>
              <w:marBottom w:val="0"/>
              <w:divBdr>
                <w:top w:val="none" w:sz="0" w:space="0" w:color="auto"/>
                <w:left w:val="none" w:sz="0" w:space="0" w:color="auto"/>
                <w:bottom w:val="none" w:sz="0" w:space="0" w:color="auto"/>
                <w:right w:val="none" w:sz="0" w:space="0" w:color="auto"/>
              </w:divBdr>
            </w:div>
            <w:div w:id="168251061">
              <w:marLeft w:val="0"/>
              <w:marRight w:val="0"/>
              <w:marTop w:val="0"/>
              <w:marBottom w:val="0"/>
              <w:divBdr>
                <w:top w:val="none" w:sz="0" w:space="0" w:color="auto"/>
                <w:left w:val="none" w:sz="0" w:space="0" w:color="auto"/>
                <w:bottom w:val="none" w:sz="0" w:space="0" w:color="auto"/>
                <w:right w:val="none" w:sz="0" w:space="0" w:color="auto"/>
              </w:divBdr>
            </w:div>
            <w:div w:id="338390470">
              <w:marLeft w:val="0"/>
              <w:marRight w:val="0"/>
              <w:marTop w:val="0"/>
              <w:marBottom w:val="0"/>
              <w:divBdr>
                <w:top w:val="none" w:sz="0" w:space="0" w:color="auto"/>
                <w:left w:val="none" w:sz="0" w:space="0" w:color="auto"/>
                <w:bottom w:val="none" w:sz="0" w:space="0" w:color="auto"/>
                <w:right w:val="none" w:sz="0" w:space="0" w:color="auto"/>
              </w:divBdr>
            </w:div>
            <w:div w:id="1591966244">
              <w:marLeft w:val="0"/>
              <w:marRight w:val="0"/>
              <w:marTop w:val="0"/>
              <w:marBottom w:val="0"/>
              <w:divBdr>
                <w:top w:val="none" w:sz="0" w:space="0" w:color="auto"/>
                <w:left w:val="none" w:sz="0" w:space="0" w:color="auto"/>
                <w:bottom w:val="none" w:sz="0" w:space="0" w:color="auto"/>
                <w:right w:val="none" w:sz="0" w:space="0" w:color="auto"/>
              </w:divBdr>
            </w:div>
            <w:div w:id="1393426445">
              <w:marLeft w:val="0"/>
              <w:marRight w:val="0"/>
              <w:marTop w:val="0"/>
              <w:marBottom w:val="0"/>
              <w:divBdr>
                <w:top w:val="none" w:sz="0" w:space="0" w:color="auto"/>
                <w:left w:val="none" w:sz="0" w:space="0" w:color="auto"/>
                <w:bottom w:val="none" w:sz="0" w:space="0" w:color="auto"/>
                <w:right w:val="none" w:sz="0" w:space="0" w:color="auto"/>
              </w:divBdr>
            </w:div>
            <w:div w:id="2067560800">
              <w:marLeft w:val="0"/>
              <w:marRight w:val="0"/>
              <w:marTop w:val="0"/>
              <w:marBottom w:val="0"/>
              <w:divBdr>
                <w:top w:val="none" w:sz="0" w:space="0" w:color="auto"/>
                <w:left w:val="none" w:sz="0" w:space="0" w:color="auto"/>
                <w:bottom w:val="none" w:sz="0" w:space="0" w:color="auto"/>
                <w:right w:val="none" w:sz="0" w:space="0" w:color="auto"/>
              </w:divBdr>
            </w:div>
            <w:div w:id="1981693950">
              <w:marLeft w:val="0"/>
              <w:marRight w:val="0"/>
              <w:marTop w:val="0"/>
              <w:marBottom w:val="0"/>
              <w:divBdr>
                <w:top w:val="none" w:sz="0" w:space="0" w:color="auto"/>
                <w:left w:val="none" w:sz="0" w:space="0" w:color="auto"/>
                <w:bottom w:val="none" w:sz="0" w:space="0" w:color="auto"/>
                <w:right w:val="none" w:sz="0" w:space="0" w:color="auto"/>
              </w:divBdr>
            </w:div>
            <w:div w:id="390665157">
              <w:marLeft w:val="0"/>
              <w:marRight w:val="0"/>
              <w:marTop w:val="0"/>
              <w:marBottom w:val="0"/>
              <w:divBdr>
                <w:top w:val="none" w:sz="0" w:space="0" w:color="auto"/>
                <w:left w:val="none" w:sz="0" w:space="0" w:color="auto"/>
                <w:bottom w:val="none" w:sz="0" w:space="0" w:color="auto"/>
                <w:right w:val="none" w:sz="0" w:space="0" w:color="auto"/>
              </w:divBdr>
            </w:div>
            <w:div w:id="221793112">
              <w:marLeft w:val="0"/>
              <w:marRight w:val="0"/>
              <w:marTop w:val="0"/>
              <w:marBottom w:val="0"/>
              <w:divBdr>
                <w:top w:val="none" w:sz="0" w:space="0" w:color="auto"/>
                <w:left w:val="none" w:sz="0" w:space="0" w:color="auto"/>
                <w:bottom w:val="none" w:sz="0" w:space="0" w:color="auto"/>
                <w:right w:val="none" w:sz="0" w:space="0" w:color="auto"/>
              </w:divBdr>
            </w:div>
            <w:div w:id="446774864">
              <w:marLeft w:val="0"/>
              <w:marRight w:val="0"/>
              <w:marTop w:val="0"/>
              <w:marBottom w:val="0"/>
              <w:divBdr>
                <w:top w:val="none" w:sz="0" w:space="0" w:color="auto"/>
                <w:left w:val="none" w:sz="0" w:space="0" w:color="auto"/>
                <w:bottom w:val="none" w:sz="0" w:space="0" w:color="auto"/>
                <w:right w:val="none" w:sz="0" w:space="0" w:color="auto"/>
              </w:divBdr>
            </w:div>
            <w:div w:id="779448256">
              <w:marLeft w:val="0"/>
              <w:marRight w:val="0"/>
              <w:marTop w:val="0"/>
              <w:marBottom w:val="0"/>
              <w:divBdr>
                <w:top w:val="none" w:sz="0" w:space="0" w:color="auto"/>
                <w:left w:val="none" w:sz="0" w:space="0" w:color="auto"/>
                <w:bottom w:val="none" w:sz="0" w:space="0" w:color="auto"/>
                <w:right w:val="none" w:sz="0" w:space="0" w:color="auto"/>
              </w:divBdr>
            </w:div>
            <w:div w:id="1062021429">
              <w:marLeft w:val="0"/>
              <w:marRight w:val="0"/>
              <w:marTop w:val="0"/>
              <w:marBottom w:val="0"/>
              <w:divBdr>
                <w:top w:val="none" w:sz="0" w:space="0" w:color="auto"/>
                <w:left w:val="none" w:sz="0" w:space="0" w:color="auto"/>
                <w:bottom w:val="none" w:sz="0" w:space="0" w:color="auto"/>
                <w:right w:val="none" w:sz="0" w:space="0" w:color="auto"/>
              </w:divBdr>
            </w:div>
            <w:div w:id="1765760221">
              <w:marLeft w:val="0"/>
              <w:marRight w:val="0"/>
              <w:marTop w:val="0"/>
              <w:marBottom w:val="0"/>
              <w:divBdr>
                <w:top w:val="none" w:sz="0" w:space="0" w:color="auto"/>
                <w:left w:val="none" w:sz="0" w:space="0" w:color="auto"/>
                <w:bottom w:val="none" w:sz="0" w:space="0" w:color="auto"/>
                <w:right w:val="none" w:sz="0" w:space="0" w:color="auto"/>
              </w:divBdr>
            </w:div>
            <w:div w:id="941649078">
              <w:marLeft w:val="0"/>
              <w:marRight w:val="0"/>
              <w:marTop w:val="0"/>
              <w:marBottom w:val="0"/>
              <w:divBdr>
                <w:top w:val="none" w:sz="0" w:space="0" w:color="auto"/>
                <w:left w:val="none" w:sz="0" w:space="0" w:color="auto"/>
                <w:bottom w:val="none" w:sz="0" w:space="0" w:color="auto"/>
                <w:right w:val="none" w:sz="0" w:space="0" w:color="auto"/>
              </w:divBdr>
            </w:div>
            <w:div w:id="733358722">
              <w:marLeft w:val="0"/>
              <w:marRight w:val="0"/>
              <w:marTop w:val="0"/>
              <w:marBottom w:val="0"/>
              <w:divBdr>
                <w:top w:val="none" w:sz="0" w:space="0" w:color="auto"/>
                <w:left w:val="none" w:sz="0" w:space="0" w:color="auto"/>
                <w:bottom w:val="none" w:sz="0" w:space="0" w:color="auto"/>
                <w:right w:val="none" w:sz="0" w:space="0" w:color="auto"/>
              </w:divBdr>
            </w:div>
            <w:div w:id="1129010538">
              <w:marLeft w:val="0"/>
              <w:marRight w:val="0"/>
              <w:marTop w:val="0"/>
              <w:marBottom w:val="0"/>
              <w:divBdr>
                <w:top w:val="none" w:sz="0" w:space="0" w:color="auto"/>
                <w:left w:val="none" w:sz="0" w:space="0" w:color="auto"/>
                <w:bottom w:val="none" w:sz="0" w:space="0" w:color="auto"/>
                <w:right w:val="none" w:sz="0" w:space="0" w:color="auto"/>
              </w:divBdr>
            </w:div>
            <w:div w:id="1631283268">
              <w:marLeft w:val="0"/>
              <w:marRight w:val="0"/>
              <w:marTop w:val="0"/>
              <w:marBottom w:val="0"/>
              <w:divBdr>
                <w:top w:val="none" w:sz="0" w:space="0" w:color="auto"/>
                <w:left w:val="none" w:sz="0" w:space="0" w:color="auto"/>
                <w:bottom w:val="none" w:sz="0" w:space="0" w:color="auto"/>
                <w:right w:val="none" w:sz="0" w:space="0" w:color="auto"/>
              </w:divBdr>
            </w:div>
            <w:div w:id="558174990">
              <w:marLeft w:val="0"/>
              <w:marRight w:val="0"/>
              <w:marTop w:val="0"/>
              <w:marBottom w:val="0"/>
              <w:divBdr>
                <w:top w:val="none" w:sz="0" w:space="0" w:color="auto"/>
                <w:left w:val="none" w:sz="0" w:space="0" w:color="auto"/>
                <w:bottom w:val="none" w:sz="0" w:space="0" w:color="auto"/>
                <w:right w:val="none" w:sz="0" w:space="0" w:color="auto"/>
              </w:divBdr>
            </w:div>
            <w:div w:id="247544431">
              <w:marLeft w:val="0"/>
              <w:marRight w:val="0"/>
              <w:marTop w:val="0"/>
              <w:marBottom w:val="0"/>
              <w:divBdr>
                <w:top w:val="none" w:sz="0" w:space="0" w:color="auto"/>
                <w:left w:val="none" w:sz="0" w:space="0" w:color="auto"/>
                <w:bottom w:val="none" w:sz="0" w:space="0" w:color="auto"/>
                <w:right w:val="none" w:sz="0" w:space="0" w:color="auto"/>
              </w:divBdr>
            </w:div>
            <w:div w:id="1380666480">
              <w:marLeft w:val="0"/>
              <w:marRight w:val="0"/>
              <w:marTop w:val="0"/>
              <w:marBottom w:val="0"/>
              <w:divBdr>
                <w:top w:val="none" w:sz="0" w:space="0" w:color="auto"/>
                <w:left w:val="none" w:sz="0" w:space="0" w:color="auto"/>
                <w:bottom w:val="none" w:sz="0" w:space="0" w:color="auto"/>
                <w:right w:val="none" w:sz="0" w:space="0" w:color="auto"/>
              </w:divBdr>
            </w:div>
            <w:div w:id="332419325">
              <w:marLeft w:val="0"/>
              <w:marRight w:val="0"/>
              <w:marTop w:val="0"/>
              <w:marBottom w:val="0"/>
              <w:divBdr>
                <w:top w:val="none" w:sz="0" w:space="0" w:color="auto"/>
                <w:left w:val="none" w:sz="0" w:space="0" w:color="auto"/>
                <w:bottom w:val="none" w:sz="0" w:space="0" w:color="auto"/>
                <w:right w:val="none" w:sz="0" w:space="0" w:color="auto"/>
              </w:divBdr>
            </w:div>
            <w:div w:id="355740891">
              <w:marLeft w:val="0"/>
              <w:marRight w:val="0"/>
              <w:marTop w:val="0"/>
              <w:marBottom w:val="0"/>
              <w:divBdr>
                <w:top w:val="none" w:sz="0" w:space="0" w:color="auto"/>
                <w:left w:val="none" w:sz="0" w:space="0" w:color="auto"/>
                <w:bottom w:val="none" w:sz="0" w:space="0" w:color="auto"/>
                <w:right w:val="none" w:sz="0" w:space="0" w:color="auto"/>
              </w:divBdr>
            </w:div>
            <w:div w:id="1446382274">
              <w:marLeft w:val="0"/>
              <w:marRight w:val="0"/>
              <w:marTop w:val="0"/>
              <w:marBottom w:val="0"/>
              <w:divBdr>
                <w:top w:val="none" w:sz="0" w:space="0" w:color="auto"/>
                <w:left w:val="none" w:sz="0" w:space="0" w:color="auto"/>
                <w:bottom w:val="none" w:sz="0" w:space="0" w:color="auto"/>
                <w:right w:val="none" w:sz="0" w:space="0" w:color="auto"/>
              </w:divBdr>
            </w:div>
            <w:div w:id="852912446">
              <w:marLeft w:val="0"/>
              <w:marRight w:val="0"/>
              <w:marTop w:val="0"/>
              <w:marBottom w:val="0"/>
              <w:divBdr>
                <w:top w:val="none" w:sz="0" w:space="0" w:color="auto"/>
                <w:left w:val="none" w:sz="0" w:space="0" w:color="auto"/>
                <w:bottom w:val="none" w:sz="0" w:space="0" w:color="auto"/>
                <w:right w:val="none" w:sz="0" w:space="0" w:color="auto"/>
              </w:divBdr>
            </w:div>
            <w:div w:id="398402705">
              <w:marLeft w:val="0"/>
              <w:marRight w:val="0"/>
              <w:marTop w:val="0"/>
              <w:marBottom w:val="0"/>
              <w:divBdr>
                <w:top w:val="none" w:sz="0" w:space="0" w:color="auto"/>
                <w:left w:val="none" w:sz="0" w:space="0" w:color="auto"/>
                <w:bottom w:val="none" w:sz="0" w:space="0" w:color="auto"/>
                <w:right w:val="none" w:sz="0" w:space="0" w:color="auto"/>
              </w:divBdr>
            </w:div>
            <w:div w:id="1613513594">
              <w:marLeft w:val="0"/>
              <w:marRight w:val="0"/>
              <w:marTop w:val="0"/>
              <w:marBottom w:val="0"/>
              <w:divBdr>
                <w:top w:val="none" w:sz="0" w:space="0" w:color="auto"/>
                <w:left w:val="none" w:sz="0" w:space="0" w:color="auto"/>
                <w:bottom w:val="none" w:sz="0" w:space="0" w:color="auto"/>
                <w:right w:val="none" w:sz="0" w:space="0" w:color="auto"/>
              </w:divBdr>
            </w:div>
            <w:div w:id="878275351">
              <w:marLeft w:val="0"/>
              <w:marRight w:val="0"/>
              <w:marTop w:val="0"/>
              <w:marBottom w:val="0"/>
              <w:divBdr>
                <w:top w:val="none" w:sz="0" w:space="0" w:color="auto"/>
                <w:left w:val="none" w:sz="0" w:space="0" w:color="auto"/>
                <w:bottom w:val="none" w:sz="0" w:space="0" w:color="auto"/>
                <w:right w:val="none" w:sz="0" w:space="0" w:color="auto"/>
              </w:divBdr>
            </w:div>
            <w:div w:id="2137873554">
              <w:marLeft w:val="0"/>
              <w:marRight w:val="0"/>
              <w:marTop w:val="0"/>
              <w:marBottom w:val="0"/>
              <w:divBdr>
                <w:top w:val="none" w:sz="0" w:space="0" w:color="auto"/>
                <w:left w:val="none" w:sz="0" w:space="0" w:color="auto"/>
                <w:bottom w:val="none" w:sz="0" w:space="0" w:color="auto"/>
                <w:right w:val="none" w:sz="0" w:space="0" w:color="auto"/>
              </w:divBdr>
            </w:div>
            <w:div w:id="2123649234">
              <w:marLeft w:val="0"/>
              <w:marRight w:val="0"/>
              <w:marTop w:val="0"/>
              <w:marBottom w:val="0"/>
              <w:divBdr>
                <w:top w:val="none" w:sz="0" w:space="0" w:color="auto"/>
                <w:left w:val="none" w:sz="0" w:space="0" w:color="auto"/>
                <w:bottom w:val="none" w:sz="0" w:space="0" w:color="auto"/>
                <w:right w:val="none" w:sz="0" w:space="0" w:color="auto"/>
              </w:divBdr>
            </w:div>
            <w:div w:id="971441213">
              <w:marLeft w:val="0"/>
              <w:marRight w:val="0"/>
              <w:marTop w:val="0"/>
              <w:marBottom w:val="0"/>
              <w:divBdr>
                <w:top w:val="none" w:sz="0" w:space="0" w:color="auto"/>
                <w:left w:val="none" w:sz="0" w:space="0" w:color="auto"/>
                <w:bottom w:val="none" w:sz="0" w:space="0" w:color="auto"/>
                <w:right w:val="none" w:sz="0" w:space="0" w:color="auto"/>
              </w:divBdr>
            </w:div>
            <w:div w:id="384257651">
              <w:marLeft w:val="0"/>
              <w:marRight w:val="0"/>
              <w:marTop w:val="0"/>
              <w:marBottom w:val="0"/>
              <w:divBdr>
                <w:top w:val="none" w:sz="0" w:space="0" w:color="auto"/>
                <w:left w:val="none" w:sz="0" w:space="0" w:color="auto"/>
                <w:bottom w:val="none" w:sz="0" w:space="0" w:color="auto"/>
                <w:right w:val="none" w:sz="0" w:space="0" w:color="auto"/>
              </w:divBdr>
            </w:div>
            <w:div w:id="1134639375">
              <w:marLeft w:val="0"/>
              <w:marRight w:val="0"/>
              <w:marTop w:val="0"/>
              <w:marBottom w:val="0"/>
              <w:divBdr>
                <w:top w:val="none" w:sz="0" w:space="0" w:color="auto"/>
                <w:left w:val="none" w:sz="0" w:space="0" w:color="auto"/>
                <w:bottom w:val="none" w:sz="0" w:space="0" w:color="auto"/>
                <w:right w:val="none" w:sz="0" w:space="0" w:color="auto"/>
              </w:divBdr>
            </w:div>
            <w:div w:id="96096488">
              <w:marLeft w:val="0"/>
              <w:marRight w:val="0"/>
              <w:marTop w:val="0"/>
              <w:marBottom w:val="0"/>
              <w:divBdr>
                <w:top w:val="none" w:sz="0" w:space="0" w:color="auto"/>
                <w:left w:val="none" w:sz="0" w:space="0" w:color="auto"/>
                <w:bottom w:val="none" w:sz="0" w:space="0" w:color="auto"/>
                <w:right w:val="none" w:sz="0" w:space="0" w:color="auto"/>
              </w:divBdr>
            </w:div>
            <w:div w:id="1909875743">
              <w:marLeft w:val="0"/>
              <w:marRight w:val="0"/>
              <w:marTop w:val="0"/>
              <w:marBottom w:val="0"/>
              <w:divBdr>
                <w:top w:val="none" w:sz="0" w:space="0" w:color="auto"/>
                <w:left w:val="none" w:sz="0" w:space="0" w:color="auto"/>
                <w:bottom w:val="none" w:sz="0" w:space="0" w:color="auto"/>
                <w:right w:val="none" w:sz="0" w:space="0" w:color="auto"/>
              </w:divBdr>
            </w:div>
            <w:div w:id="563104103">
              <w:marLeft w:val="0"/>
              <w:marRight w:val="0"/>
              <w:marTop w:val="0"/>
              <w:marBottom w:val="0"/>
              <w:divBdr>
                <w:top w:val="none" w:sz="0" w:space="0" w:color="auto"/>
                <w:left w:val="none" w:sz="0" w:space="0" w:color="auto"/>
                <w:bottom w:val="none" w:sz="0" w:space="0" w:color="auto"/>
                <w:right w:val="none" w:sz="0" w:space="0" w:color="auto"/>
              </w:divBdr>
            </w:div>
            <w:div w:id="407726131">
              <w:marLeft w:val="0"/>
              <w:marRight w:val="0"/>
              <w:marTop w:val="0"/>
              <w:marBottom w:val="0"/>
              <w:divBdr>
                <w:top w:val="none" w:sz="0" w:space="0" w:color="auto"/>
                <w:left w:val="none" w:sz="0" w:space="0" w:color="auto"/>
                <w:bottom w:val="none" w:sz="0" w:space="0" w:color="auto"/>
                <w:right w:val="none" w:sz="0" w:space="0" w:color="auto"/>
              </w:divBdr>
            </w:div>
            <w:div w:id="52896201">
              <w:marLeft w:val="0"/>
              <w:marRight w:val="0"/>
              <w:marTop w:val="0"/>
              <w:marBottom w:val="0"/>
              <w:divBdr>
                <w:top w:val="none" w:sz="0" w:space="0" w:color="auto"/>
                <w:left w:val="none" w:sz="0" w:space="0" w:color="auto"/>
                <w:bottom w:val="none" w:sz="0" w:space="0" w:color="auto"/>
                <w:right w:val="none" w:sz="0" w:space="0" w:color="auto"/>
              </w:divBdr>
            </w:div>
            <w:div w:id="991641875">
              <w:marLeft w:val="0"/>
              <w:marRight w:val="0"/>
              <w:marTop w:val="0"/>
              <w:marBottom w:val="0"/>
              <w:divBdr>
                <w:top w:val="none" w:sz="0" w:space="0" w:color="auto"/>
                <w:left w:val="none" w:sz="0" w:space="0" w:color="auto"/>
                <w:bottom w:val="none" w:sz="0" w:space="0" w:color="auto"/>
                <w:right w:val="none" w:sz="0" w:space="0" w:color="auto"/>
              </w:divBdr>
            </w:div>
            <w:div w:id="2145659359">
              <w:marLeft w:val="0"/>
              <w:marRight w:val="0"/>
              <w:marTop w:val="0"/>
              <w:marBottom w:val="0"/>
              <w:divBdr>
                <w:top w:val="none" w:sz="0" w:space="0" w:color="auto"/>
                <w:left w:val="none" w:sz="0" w:space="0" w:color="auto"/>
                <w:bottom w:val="none" w:sz="0" w:space="0" w:color="auto"/>
                <w:right w:val="none" w:sz="0" w:space="0" w:color="auto"/>
              </w:divBdr>
            </w:div>
            <w:div w:id="1449545593">
              <w:marLeft w:val="0"/>
              <w:marRight w:val="0"/>
              <w:marTop w:val="0"/>
              <w:marBottom w:val="0"/>
              <w:divBdr>
                <w:top w:val="none" w:sz="0" w:space="0" w:color="auto"/>
                <w:left w:val="none" w:sz="0" w:space="0" w:color="auto"/>
                <w:bottom w:val="none" w:sz="0" w:space="0" w:color="auto"/>
                <w:right w:val="none" w:sz="0" w:space="0" w:color="auto"/>
              </w:divBdr>
            </w:div>
            <w:div w:id="2096004971">
              <w:marLeft w:val="0"/>
              <w:marRight w:val="0"/>
              <w:marTop w:val="0"/>
              <w:marBottom w:val="0"/>
              <w:divBdr>
                <w:top w:val="none" w:sz="0" w:space="0" w:color="auto"/>
                <w:left w:val="none" w:sz="0" w:space="0" w:color="auto"/>
                <w:bottom w:val="none" w:sz="0" w:space="0" w:color="auto"/>
                <w:right w:val="none" w:sz="0" w:space="0" w:color="auto"/>
              </w:divBdr>
            </w:div>
            <w:div w:id="1804350944">
              <w:marLeft w:val="0"/>
              <w:marRight w:val="0"/>
              <w:marTop w:val="0"/>
              <w:marBottom w:val="0"/>
              <w:divBdr>
                <w:top w:val="none" w:sz="0" w:space="0" w:color="auto"/>
                <w:left w:val="none" w:sz="0" w:space="0" w:color="auto"/>
                <w:bottom w:val="none" w:sz="0" w:space="0" w:color="auto"/>
                <w:right w:val="none" w:sz="0" w:space="0" w:color="auto"/>
              </w:divBdr>
            </w:div>
            <w:div w:id="2001999943">
              <w:marLeft w:val="0"/>
              <w:marRight w:val="0"/>
              <w:marTop w:val="0"/>
              <w:marBottom w:val="0"/>
              <w:divBdr>
                <w:top w:val="none" w:sz="0" w:space="0" w:color="auto"/>
                <w:left w:val="none" w:sz="0" w:space="0" w:color="auto"/>
                <w:bottom w:val="none" w:sz="0" w:space="0" w:color="auto"/>
                <w:right w:val="none" w:sz="0" w:space="0" w:color="auto"/>
              </w:divBdr>
            </w:div>
            <w:div w:id="183175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4328">
      <w:bodyDiv w:val="1"/>
      <w:marLeft w:val="0"/>
      <w:marRight w:val="0"/>
      <w:marTop w:val="0"/>
      <w:marBottom w:val="0"/>
      <w:divBdr>
        <w:top w:val="none" w:sz="0" w:space="0" w:color="auto"/>
        <w:left w:val="none" w:sz="0" w:space="0" w:color="auto"/>
        <w:bottom w:val="none" w:sz="0" w:space="0" w:color="auto"/>
        <w:right w:val="none" w:sz="0" w:space="0" w:color="auto"/>
      </w:divBdr>
      <w:divsChild>
        <w:div w:id="48463015">
          <w:marLeft w:val="0"/>
          <w:marRight w:val="0"/>
          <w:marTop w:val="0"/>
          <w:marBottom w:val="0"/>
          <w:divBdr>
            <w:top w:val="none" w:sz="0" w:space="0" w:color="auto"/>
            <w:left w:val="none" w:sz="0" w:space="0" w:color="auto"/>
            <w:bottom w:val="none" w:sz="0" w:space="0" w:color="auto"/>
            <w:right w:val="none" w:sz="0" w:space="0" w:color="auto"/>
          </w:divBdr>
          <w:divsChild>
            <w:div w:id="3524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3700">
      <w:bodyDiv w:val="1"/>
      <w:marLeft w:val="0"/>
      <w:marRight w:val="0"/>
      <w:marTop w:val="0"/>
      <w:marBottom w:val="0"/>
      <w:divBdr>
        <w:top w:val="none" w:sz="0" w:space="0" w:color="auto"/>
        <w:left w:val="none" w:sz="0" w:space="0" w:color="auto"/>
        <w:bottom w:val="none" w:sz="0" w:space="0" w:color="auto"/>
        <w:right w:val="none" w:sz="0" w:space="0" w:color="auto"/>
      </w:divBdr>
    </w:div>
    <w:div w:id="1400712888">
      <w:bodyDiv w:val="1"/>
      <w:marLeft w:val="0"/>
      <w:marRight w:val="0"/>
      <w:marTop w:val="0"/>
      <w:marBottom w:val="0"/>
      <w:divBdr>
        <w:top w:val="none" w:sz="0" w:space="0" w:color="auto"/>
        <w:left w:val="none" w:sz="0" w:space="0" w:color="auto"/>
        <w:bottom w:val="none" w:sz="0" w:space="0" w:color="auto"/>
        <w:right w:val="none" w:sz="0" w:space="0" w:color="auto"/>
      </w:divBdr>
      <w:divsChild>
        <w:div w:id="1843815139">
          <w:marLeft w:val="0"/>
          <w:marRight w:val="0"/>
          <w:marTop w:val="0"/>
          <w:marBottom w:val="0"/>
          <w:divBdr>
            <w:top w:val="none" w:sz="0" w:space="0" w:color="auto"/>
            <w:left w:val="none" w:sz="0" w:space="0" w:color="auto"/>
            <w:bottom w:val="none" w:sz="0" w:space="0" w:color="auto"/>
            <w:right w:val="none" w:sz="0" w:space="0" w:color="auto"/>
          </w:divBdr>
          <w:divsChild>
            <w:div w:id="2113940608">
              <w:marLeft w:val="0"/>
              <w:marRight w:val="0"/>
              <w:marTop w:val="0"/>
              <w:marBottom w:val="0"/>
              <w:divBdr>
                <w:top w:val="none" w:sz="0" w:space="0" w:color="auto"/>
                <w:left w:val="none" w:sz="0" w:space="0" w:color="auto"/>
                <w:bottom w:val="none" w:sz="0" w:space="0" w:color="auto"/>
                <w:right w:val="none" w:sz="0" w:space="0" w:color="auto"/>
              </w:divBdr>
            </w:div>
            <w:div w:id="759176647">
              <w:marLeft w:val="0"/>
              <w:marRight w:val="0"/>
              <w:marTop w:val="0"/>
              <w:marBottom w:val="0"/>
              <w:divBdr>
                <w:top w:val="none" w:sz="0" w:space="0" w:color="auto"/>
                <w:left w:val="none" w:sz="0" w:space="0" w:color="auto"/>
                <w:bottom w:val="none" w:sz="0" w:space="0" w:color="auto"/>
                <w:right w:val="none" w:sz="0" w:space="0" w:color="auto"/>
              </w:divBdr>
            </w:div>
            <w:div w:id="1791392478">
              <w:marLeft w:val="0"/>
              <w:marRight w:val="0"/>
              <w:marTop w:val="0"/>
              <w:marBottom w:val="0"/>
              <w:divBdr>
                <w:top w:val="none" w:sz="0" w:space="0" w:color="auto"/>
                <w:left w:val="none" w:sz="0" w:space="0" w:color="auto"/>
                <w:bottom w:val="none" w:sz="0" w:space="0" w:color="auto"/>
                <w:right w:val="none" w:sz="0" w:space="0" w:color="auto"/>
              </w:divBdr>
            </w:div>
            <w:div w:id="844439447">
              <w:marLeft w:val="0"/>
              <w:marRight w:val="0"/>
              <w:marTop w:val="0"/>
              <w:marBottom w:val="0"/>
              <w:divBdr>
                <w:top w:val="none" w:sz="0" w:space="0" w:color="auto"/>
                <w:left w:val="none" w:sz="0" w:space="0" w:color="auto"/>
                <w:bottom w:val="none" w:sz="0" w:space="0" w:color="auto"/>
                <w:right w:val="none" w:sz="0" w:space="0" w:color="auto"/>
              </w:divBdr>
            </w:div>
            <w:div w:id="1915118861">
              <w:marLeft w:val="0"/>
              <w:marRight w:val="0"/>
              <w:marTop w:val="0"/>
              <w:marBottom w:val="0"/>
              <w:divBdr>
                <w:top w:val="none" w:sz="0" w:space="0" w:color="auto"/>
                <w:left w:val="none" w:sz="0" w:space="0" w:color="auto"/>
                <w:bottom w:val="none" w:sz="0" w:space="0" w:color="auto"/>
                <w:right w:val="none" w:sz="0" w:space="0" w:color="auto"/>
              </w:divBdr>
            </w:div>
            <w:div w:id="1542354998">
              <w:marLeft w:val="0"/>
              <w:marRight w:val="0"/>
              <w:marTop w:val="0"/>
              <w:marBottom w:val="0"/>
              <w:divBdr>
                <w:top w:val="none" w:sz="0" w:space="0" w:color="auto"/>
                <w:left w:val="none" w:sz="0" w:space="0" w:color="auto"/>
                <w:bottom w:val="none" w:sz="0" w:space="0" w:color="auto"/>
                <w:right w:val="none" w:sz="0" w:space="0" w:color="auto"/>
              </w:divBdr>
            </w:div>
            <w:div w:id="1849637910">
              <w:marLeft w:val="0"/>
              <w:marRight w:val="0"/>
              <w:marTop w:val="0"/>
              <w:marBottom w:val="0"/>
              <w:divBdr>
                <w:top w:val="none" w:sz="0" w:space="0" w:color="auto"/>
                <w:left w:val="none" w:sz="0" w:space="0" w:color="auto"/>
                <w:bottom w:val="none" w:sz="0" w:space="0" w:color="auto"/>
                <w:right w:val="none" w:sz="0" w:space="0" w:color="auto"/>
              </w:divBdr>
            </w:div>
            <w:div w:id="941036594">
              <w:marLeft w:val="0"/>
              <w:marRight w:val="0"/>
              <w:marTop w:val="0"/>
              <w:marBottom w:val="0"/>
              <w:divBdr>
                <w:top w:val="none" w:sz="0" w:space="0" w:color="auto"/>
                <w:left w:val="none" w:sz="0" w:space="0" w:color="auto"/>
                <w:bottom w:val="none" w:sz="0" w:space="0" w:color="auto"/>
                <w:right w:val="none" w:sz="0" w:space="0" w:color="auto"/>
              </w:divBdr>
            </w:div>
            <w:div w:id="1577865142">
              <w:marLeft w:val="0"/>
              <w:marRight w:val="0"/>
              <w:marTop w:val="0"/>
              <w:marBottom w:val="0"/>
              <w:divBdr>
                <w:top w:val="none" w:sz="0" w:space="0" w:color="auto"/>
                <w:left w:val="none" w:sz="0" w:space="0" w:color="auto"/>
                <w:bottom w:val="none" w:sz="0" w:space="0" w:color="auto"/>
                <w:right w:val="none" w:sz="0" w:space="0" w:color="auto"/>
              </w:divBdr>
            </w:div>
            <w:div w:id="494687712">
              <w:marLeft w:val="0"/>
              <w:marRight w:val="0"/>
              <w:marTop w:val="0"/>
              <w:marBottom w:val="0"/>
              <w:divBdr>
                <w:top w:val="none" w:sz="0" w:space="0" w:color="auto"/>
                <w:left w:val="none" w:sz="0" w:space="0" w:color="auto"/>
                <w:bottom w:val="none" w:sz="0" w:space="0" w:color="auto"/>
                <w:right w:val="none" w:sz="0" w:space="0" w:color="auto"/>
              </w:divBdr>
            </w:div>
            <w:div w:id="1090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8141">
      <w:bodyDiv w:val="1"/>
      <w:marLeft w:val="0"/>
      <w:marRight w:val="0"/>
      <w:marTop w:val="0"/>
      <w:marBottom w:val="0"/>
      <w:divBdr>
        <w:top w:val="none" w:sz="0" w:space="0" w:color="auto"/>
        <w:left w:val="none" w:sz="0" w:space="0" w:color="auto"/>
        <w:bottom w:val="none" w:sz="0" w:space="0" w:color="auto"/>
        <w:right w:val="none" w:sz="0" w:space="0" w:color="auto"/>
      </w:divBdr>
      <w:divsChild>
        <w:div w:id="1198394751">
          <w:marLeft w:val="0"/>
          <w:marRight w:val="0"/>
          <w:marTop w:val="0"/>
          <w:marBottom w:val="0"/>
          <w:divBdr>
            <w:top w:val="none" w:sz="0" w:space="0" w:color="auto"/>
            <w:left w:val="none" w:sz="0" w:space="0" w:color="auto"/>
            <w:bottom w:val="none" w:sz="0" w:space="0" w:color="auto"/>
            <w:right w:val="none" w:sz="0" w:space="0" w:color="auto"/>
          </w:divBdr>
          <w:divsChild>
            <w:div w:id="1454323627">
              <w:marLeft w:val="0"/>
              <w:marRight w:val="0"/>
              <w:marTop w:val="0"/>
              <w:marBottom w:val="0"/>
              <w:divBdr>
                <w:top w:val="none" w:sz="0" w:space="0" w:color="auto"/>
                <w:left w:val="none" w:sz="0" w:space="0" w:color="auto"/>
                <w:bottom w:val="none" w:sz="0" w:space="0" w:color="auto"/>
                <w:right w:val="none" w:sz="0" w:space="0" w:color="auto"/>
              </w:divBdr>
            </w:div>
            <w:div w:id="700012622">
              <w:marLeft w:val="0"/>
              <w:marRight w:val="0"/>
              <w:marTop w:val="0"/>
              <w:marBottom w:val="0"/>
              <w:divBdr>
                <w:top w:val="none" w:sz="0" w:space="0" w:color="auto"/>
                <w:left w:val="none" w:sz="0" w:space="0" w:color="auto"/>
                <w:bottom w:val="none" w:sz="0" w:space="0" w:color="auto"/>
                <w:right w:val="none" w:sz="0" w:space="0" w:color="auto"/>
              </w:divBdr>
            </w:div>
            <w:div w:id="1026366603">
              <w:marLeft w:val="0"/>
              <w:marRight w:val="0"/>
              <w:marTop w:val="0"/>
              <w:marBottom w:val="0"/>
              <w:divBdr>
                <w:top w:val="none" w:sz="0" w:space="0" w:color="auto"/>
                <w:left w:val="none" w:sz="0" w:space="0" w:color="auto"/>
                <w:bottom w:val="none" w:sz="0" w:space="0" w:color="auto"/>
                <w:right w:val="none" w:sz="0" w:space="0" w:color="auto"/>
              </w:divBdr>
            </w:div>
            <w:div w:id="72315415">
              <w:marLeft w:val="0"/>
              <w:marRight w:val="0"/>
              <w:marTop w:val="0"/>
              <w:marBottom w:val="0"/>
              <w:divBdr>
                <w:top w:val="none" w:sz="0" w:space="0" w:color="auto"/>
                <w:left w:val="none" w:sz="0" w:space="0" w:color="auto"/>
                <w:bottom w:val="none" w:sz="0" w:space="0" w:color="auto"/>
                <w:right w:val="none" w:sz="0" w:space="0" w:color="auto"/>
              </w:divBdr>
            </w:div>
            <w:div w:id="99574981">
              <w:marLeft w:val="0"/>
              <w:marRight w:val="0"/>
              <w:marTop w:val="0"/>
              <w:marBottom w:val="0"/>
              <w:divBdr>
                <w:top w:val="none" w:sz="0" w:space="0" w:color="auto"/>
                <w:left w:val="none" w:sz="0" w:space="0" w:color="auto"/>
                <w:bottom w:val="none" w:sz="0" w:space="0" w:color="auto"/>
                <w:right w:val="none" w:sz="0" w:space="0" w:color="auto"/>
              </w:divBdr>
            </w:div>
            <w:div w:id="1935237581">
              <w:marLeft w:val="0"/>
              <w:marRight w:val="0"/>
              <w:marTop w:val="0"/>
              <w:marBottom w:val="0"/>
              <w:divBdr>
                <w:top w:val="none" w:sz="0" w:space="0" w:color="auto"/>
                <w:left w:val="none" w:sz="0" w:space="0" w:color="auto"/>
                <w:bottom w:val="none" w:sz="0" w:space="0" w:color="auto"/>
                <w:right w:val="none" w:sz="0" w:space="0" w:color="auto"/>
              </w:divBdr>
            </w:div>
            <w:div w:id="484979884">
              <w:marLeft w:val="0"/>
              <w:marRight w:val="0"/>
              <w:marTop w:val="0"/>
              <w:marBottom w:val="0"/>
              <w:divBdr>
                <w:top w:val="none" w:sz="0" w:space="0" w:color="auto"/>
                <w:left w:val="none" w:sz="0" w:space="0" w:color="auto"/>
                <w:bottom w:val="none" w:sz="0" w:space="0" w:color="auto"/>
                <w:right w:val="none" w:sz="0" w:space="0" w:color="auto"/>
              </w:divBdr>
            </w:div>
            <w:div w:id="907766324">
              <w:marLeft w:val="0"/>
              <w:marRight w:val="0"/>
              <w:marTop w:val="0"/>
              <w:marBottom w:val="0"/>
              <w:divBdr>
                <w:top w:val="none" w:sz="0" w:space="0" w:color="auto"/>
                <w:left w:val="none" w:sz="0" w:space="0" w:color="auto"/>
                <w:bottom w:val="none" w:sz="0" w:space="0" w:color="auto"/>
                <w:right w:val="none" w:sz="0" w:space="0" w:color="auto"/>
              </w:divBdr>
            </w:div>
            <w:div w:id="2139031033">
              <w:marLeft w:val="0"/>
              <w:marRight w:val="0"/>
              <w:marTop w:val="0"/>
              <w:marBottom w:val="0"/>
              <w:divBdr>
                <w:top w:val="none" w:sz="0" w:space="0" w:color="auto"/>
                <w:left w:val="none" w:sz="0" w:space="0" w:color="auto"/>
                <w:bottom w:val="none" w:sz="0" w:space="0" w:color="auto"/>
                <w:right w:val="none" w:sz="0" w:space="0" w:color="auto"/>
              </w:divBdr>
            </w:div>
            <w:div w:id="848713916">
              <w:marLeft w:val="0"/>
              <w:marRight w:val="0"/>
              <w:marTop w:val="0"/>
              <w:marBottom w:val="0"/>
              <w:divBdr>
                <w:top w:val="none" w:sz="0" w:space="0" w:color="auto"/>
                <w:left w:val="none" w:sz="0" w:space="0" w:color="auto"/>
                <w:bottom w:val="none" w:sz="0" w:space="0" w:color="auto"/>
                <w:right w:val="none" w:sz="0" w:space="0" w:color="auto"/>
              </w:divBdr>
            </w:div>
            <w:div w:id="1067649338">
              <w:marLeft w:val="0"/>
              <w:marRight w:val="0"/>
              <w:marTop w:val="0"/>
              <w:marBottom w:val="0"/>
              <w:divBdr>
                <w:top w:val="none" w:sz="0" w:space="0" w:color="auto"/>
                <w:left w:val="none" w:sz="0" w:space="0" w:color="auto"/>
                <w:bottom w:val="none" w:sz="0" w:space="0" w:color="auto"/>
                <w:right w:val="none" w:sz="0" w:space="0" w:color="auto"/>
              </w:divBdr>
            </w:div>
            <w:div w:id="152914531">
              <w:marLeft w:val="0"/>
              <w:marRight w:val="0"/>
              <w:marTop w:val="0"/>
              <w:marBottom w:val="0"/>
              <w:divBdr>
                <w:top w:val="none" w:sz="0" w:space="0" w:color="auto"/>
                <w:left w:val="none" w:sz="0" w:space="0" w:color="auto"/>
                <w:bottom w:val="none" w:sz="0" w:space="0" w:color="auto"/>
                <w:right w:val="none" w:sz="0" w:space="0" w:color="auto"/>
              </w:divBdr>
            </w:div>
            <w:div w:id="1458639226">
              <w:marLeft w:val="0"/>
              <w:marRight w:val="0"/>
              <w:marTop w:val="0"/>
              <w:marBottom w:val="0"/>
              <w:divBdr>
                <w:top w:val="none" w:sz="0" w:space="0" w:color="auto"/>
                <w:left w:val="none" w:sz="0" w:space="0" w:color="auto"/>
                <w:bottom w:val="none" w:sz="0" w:space="0" w:color="auto"/>
                <w:right w:val="none" w:sz="0" w:space="0" w:color="auto"/>
              </w:divBdr>
            </w:div>
            <w:div w:id="2118602700">
              <w:marLeft w:val="0"/>
              <w:marRight w:val="0"/>
              <w:marTop w:val="0"/>
              <w:marBottom w:val="0"/>
              <w:divBdr>
                <w:top w:val="none" w:sz="0" w:space="0" w:color="auto"/>
                <w:left w:val="none" w:sz="0" w:space="0" w:color="auto"/>
                <w:bottom w:val="none" w:sz="0" w:space="0" w:color="auto"/>
                <w:right w:val="none" w:sz="0" w:space="0" w:color="auto"/>
              </w:divBdr>
            </w:div>
            <w:div w:id="1967810621">
              <w:marLeft w:val="0"/>
              <w:marRight w:val="0"/>
              <w:marTop w:val="0"/>
              <w:marBottom w:val="0"/>
              <w:divBdr>
                <w:top w:val="none" w:sz="0" w:space="0" w:color="auto"/>
                <w:left w:val="none" w:sz="0" w:space="0" w:color="auto"/>
                <w:bottom w:val="none" w:sz="0" w:space="0" w:color="auto"/>
                <w:right w:val="none" w:sz="0" w:space="0" w:color="auto"/>
              </w:divBdr>
            </w:div>
            <w:div w:id="317851347">
              <w:marLeft w:val="0"/>
              <w:marRight w:val="0"/>
              <w:marTop w:val="0"/>
              <w:marBottom w:val="0"/>
              <w:divBdr>
                <w:top w:val="none" w:sz="0" w:space="0" w:color="auto"/>
                <w:left w:val="none" w:sz="0" w:space="0" w:color="auto"/>
                <w:bottom w:val="none" w:sz="0" w:space="0" w:color="auto"/>
                <w:right w:val="none" w:sz="0" w:space="0" w:color="auto"/>
              </w:divBdr>
            </w:div>
            <w:div w:id="1662273655">
              <w:marLeft w:val="0"/>
              <w:marRight w:val="0"/>
              <w:marTop w:val="0"/>
              <w:marBottom w:val="0"/>
              <w:divBdr>
                <w:top w:val="none" w:sz="0" w:space="0" w:color="auto"/>
                <w:left w:val="none" w:sz="0" w:space="0" w:color="auto"/>
                <w:bottom w:val="none" w:sz="0" w:space="0" w:color="auto"/>
                <w:right w:val="none" w:sz="0" w:space="0" w:color="auto"/>
              </w:divBdr>
            </w:div>
            <w:div w:id="381682542">
              <w:marLeft w:val="0"/>
              <w:marRight w:val="0"/>
              <w:marTop w:val="0"/>
              <w:marBottom w:val="0"/>
              <w:divBdr>
                <w:top w:val="none" w:sz="0" w:space="0" w:color="auto"/>
                <w:left w:val="none" w:sz="0" w:space="0" w:color="auto"/>
                <w:bottom w:val="none" w:sz="0" w:space="0" w:color="auto"/>
                <w:right w:val="none" w:sz="0" w:space="0" w:color="auto"/>
              </w:divBdr>
            </w:div>
            <w:div w:id="485627981">
              <w:marLeft w:val="0"/>
              <w:marRight w:val="0"/>
              <w:marTop w:val="0"/>
              <w:marBottom w:val="0"/>
              <w:divBdr>
                <w:top w:val="none" w:sz="0" w:space="0" w:color="auto"/>
                <w:left w:val="none" w:sz="0" w:space="0" w:color="auto"/>
                <w:bottom w:val="none" w:sz="0" w:space="0" w:color="auto"/>
                <w:right w:val="none" w:sz="0" w:space="0" w:color="auto"/>
              </w:divBdr>
            </w:div>
            <w:div w:id="1326665702">
              <w:marLeft w:val="0"/>
              <w:marRight w:val="0"/>
              <w:marTop w:val="0"/>
              <w:marBottom w:val="0"/>
              <w:divBdr>
                <w:top w:val="none" w:sz="0" w:space="0" w:color="auto"/>
                <w:left w:val="none" w:sz="0" w:space="0" w:color="auto"/>
                <w:bottom w:val="none" w:sz="0" w:space="0" w:color="auto"/>
                <w:right w:val="none" w:sz="0" w:space="0" w:color="auto"/>
              </w:divBdr>
            </w:div>
            <w:div w:id="1039015054">
              <w:marLeft w:val="0"/>
              <w:marRight w:val="0"/>
              <w:marTop w:val="0"/>
              <w:marBottom w:val="0"/>
              <w:divBdr>
                <w:top w:val="none" w:sz="0" w:space="0" w:color="auto"/>
                <w:left w:val="none" w:sz="0" w:space="0" w:color="auto"/>
                <w:bottom w:val="none" w:sz="0" w:space="0" w:color="auto"/>
                <w:right w:val="none" w:sz="0" w:space="0" w:color="auto"/>
              </w:divBdr>
            </w:div>
            <w:div w:id="1988971209">
              <w:marLeft w:val="0"/>
              <w:marRight w:val="0"/>
              <w:marTop w:val="0"/>
              <w:marBottom w:val="0"/>
              <w:divBdr>
                <w:top w:val="none" w:sz="0" w:space="0" w:color="auto"/>
                <w:left w:val="none" w:sz="0" w:space="0" w:color="auto"/>
                <w:bottom w:val="none" w:sz="0" w:space="0" w:color="auto"/>
                <w:right w:val="none" w:sz="0" w:space="0" w:color="auto"/>
              </w:divBdr>
            </w:div>
            <w:div w:id="417823327">
              <w:marLeft w:val="0"/>
              <w:marRight w:val="0"/>
              <w:marTop w:val="0"/>
              <w:marBottom w:val="0"/>
              <w:divBdr>
                <w:top w:val="none" w:sz="0" w:space="0" w:color="auto"/>
                <w:left w:val="none" w:sz="0" w:space="0" w:color="auto"/>
                <w:bottom w:val="none" w:sz="0" w:space="0" w:color="auto"/>
                <w:right w:val="none" w:sz="0" w:space="0" w:color="auto"/>
              </w:divBdr>
            </w:div>
            <w:div w:id="1001012104">
              <w:marLeft w:val="0"/>
              <w:marRight w:val="0"/>
              <w:marTop w:val="0"/>
              <w:marBottom w:val="0"/>
              <w:divBdr>
                <w:top w:val="none" w:sz="0" w:space="0" w:color="auto"/>
                <w:left w:val="none" w:sz="0" w:space="0" w:color="auto"/>
                <w:bottom w:val="none" w:sz="0" w:space="0" w:color="auto"/>
                <w:right w:val="none" w:sz="0" w:space="0" w:color="auto"/>
              </w:divBdr>
            </w:div>
            <w:div w:id="1863198927">
              <w:marLeft w:val="0"/>
              <w:marRight w:val="0"/>
              <w:marTop w:val="0"/>
              <w:marBottom w:val="0"/>
              <w:divBdr>
                <w:top w:val="none" w:sz="0" w:space="0" w:color="auto"/>
                <w:left w:val="none" w:sz="0" w:space="0" w:color="auto"/>
                <w:bottom w:val="none" w:sz="0" w:space="0" w:color="auto"/>
                <w:right w:val="none" w:sz="0" w:space="0" w:color="auto"/>
              </w:divBdr>
            </w:div>
            <w:div w:id="566720205">
              <w:marLeft w:val="0"/>
              <w:marRight w:val="0"/>
              <w:marTop w:val="0"/>
              <w:marBottom w:val="0"/>
              <w:divBdr>
                <w:top w:val="none" w:sz="0" w:space="0" w:color="auto"/>
                <w:left w:val="none" w:sz="0" w:space="0" w:color="auto"/>
                <w:bottom w:val="none" w:sz="0" w:space="0" w:color="auto"/>
                <w:right w:val="none" w:sz="0" w:space="0" w:color="auto"/>
              </w:divBdr>
            </w:div>
            <w:div w:id="847986594">
              <w:marLeft w:val="0"/>
              <w:marRight w:val="0"/>
              <w:marTop w:val="0"/>
              <w:marBottom w:val="0"/>
              <w:divBdr>
                <w:top w:val="none" w:sz="0" w:space="0" w:color="auto"/>
                <w:left w:val="none" w:sz="0" w:space="0" w:color="auto"/>
                <w:bottom w:val="none" w:sz="0" w:space="0" w:color="auto"/>
                <w:right w:val="none" w:sz="0" w:space="0" w:color="auto"/>
              </w:divBdr>
            </w:div>
            <w:div w:id="1262030817">
              <w:marLeft w:val="0"/>
              <w:marRight w:val="0"/>
              <w:marTop w:val="0"/>
              <w:marBottom w:val="0"/>
              <w:divBdr>
                <w:top w:val="none" w:sz="0" w:space="0" w:color="auto"/>
                <w:left w:val="none" w:sz="0" w:space="0" w:color="auto"/>
                <w:bottom w:val="none" w:sz="0" w:space="0" w:color="auto"/>
                <w:right w:val="none" w:sz="0" w:space="0" w:color="auto"/>
              </w:divBdr>
            </w:div>
            <w:div w:id="10984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9711">
      <w:bodyDiv w:val="1"/>
      <w:marLeft w:val="0"/>
      <w:marRight w:val="0"/>
      <w:marTop w:val="0"/>
      <w:marBottom w:val="0"/>
      <w:divBdr>
        <w:top w:val="none" w:sz="0" w:space="0" w:color="auto"/>
        <w:left w:val="none" w:sz="0" w:space="0" w:color="auto"/>
        <w:bottom w:val="none" w:sz="0" w:space="0" w:color="auto"/>
        <w:right w:val="none" w:sz="0" w:space="0" w:color="auto"/>
      </w:divBdr>
      <w:divsChild>
        <w:div w:id="1924795552">
          <w:marLeft w:val="0"/>
          <w:marRight w:val="0"/>
          <w:marTop w:val="0"/>
          <w:marBottom w:val="0"/>
          <w:divBdr>
            <w:top w:val="none" w:sz="0" w:space="0" w:color="auto"/>
            <w:left w:val="none" w:sz="0" w:space="0" w:color="auto"/>
            <w:bottom w:val="none" w:sz="0" w:space="0" w:color="auto"/>
            <w:right w:val="none" w:sz="0" w:space="0" w:color="auto"/>
          </w:divBdr>
          <w:divsChild>
            <w:div w:id="1695302221">
              <w:marLeft w:val="0"/>
              <w:marRight w:val="0"/>
              <w:marTop w:val="0"/>
              <w:marBottom w:val="0"/>
              <w:divBdr>
                <w:top w:val="none" w:sz="0" w:space="0" w:color="auto"/>
                <w:left w:val="none" w:sz="0" w:space="0" w:color="auto"/>
                <w:bottom w:val="none" w:sz="0" w:space="0" w:color="auto"/>
                <w:right w:val="none" w:sz="0" w:space="0" w:color="auto"/>
              </w:divBdr>
            </w:div>
            <w:div w:id="376244372">
              <w:marLeft w:val="0"/>
              <w:marRight w:val="0"/>
              <w:marTop w:val="0"/>
              <w:marBottom w:val="0"/>
              <w:divBdr>
                <w:top w:val="none" w:sz="0" w:space="0" w:color="auto"/>
                <w:left w:val="none" w:sz="0" w:space="0" w:color="auto"/>
                <w:bottom w:val="none" w:sz="0" w:space="0" w:color="auto"/>
                <w:right w:val="none" w:sz="0" w:space="0" w:color="auto"/>
              </w:divBdr>
            </w:div>
            <w:div w:id="327948942">
              <w:marLeft w:val="0"/>
              <w:marRight w:val="0"/>
              <w:marTop w:val="0"/>
              <w:marBottom w:val="0"/>
              <w:divBdr>
                <w:top w:val="none" w:sz="0" w:space="0" w:color="auto"/>
                <w:left w:val="none" w:sz="0" w:space="0" w:color="auto"/>
                <w:bottom w:val="none" w:sz="0" w:space="0" w:color="auto"/>
                <w:right w:val="none" w:sz="0" w:space="0" w:color="auto"/>
              </w:divBdr>
            </w:div>
            <w:div w:id="1282881657">
              <w:marLeft w:val="0"/>
              <w:marRight w:val="0"/>
              <w:marTop w:val="0"/>
              <w:marBottom w:val="0"/>
              <w:divBdr>
                <w:top w:val="none" w:sz="0" w:space="0" w:color="auto"/>
                <w:left w:val="none" w:sz="0" w:space="0" w:color="auto"/>
                <w:bottom w:val="none" w:sz="0" w:space="0" w:color="auto"/>
                <w:right w:val="none" w:sz="0" w:space="0" w:color="auto"/>
              </w:divBdr>
            </w:div>
            <w:div w:id="212080206">
              <w:marLeft w:val="0"/>
              <w:marRight w:val="0"/>
              <w:marTop w:val="0"/>
              <w:marBottom w:val="0"/>
              <w:divBdr>
                <w:top w:val="none" w:sz="0" w:space="0" w:color="auto"/>
                <w:left w:val="none" w:sz="0" w:space="0" w:color="auto"/>
                <w:bottom w:val="none" w:sz="0" w:space="0" w:color="auto"/>
                <w:right w:val="none" w:sz="0" w:space="0" w:color="auto"/>
              </w:divBdr>
            </w:div>
            <w:div w:id="777218725">
              <w:marLeft w:val="0"/>
              <w:marRight w:val="0"/>
              <w:marTop w:val="0"/>
              <w:marBottom w:val="0"/>
              <w:divBdr>
                <w:top w:val="none" w:sz="0" w:space="0" w:color="auto"/>
                <w:left w:val="none" w:sz="0" w:space="0" w:color="auto"/>
                <w:bottom w:val="none" w:sz="0" w:space="0" w:color="auto"/>
                <w:right w:val="none" w:sz="0" w:space="0" w:color="auto"/>
              </w:divBdr>
            </w:div>
            <w:div w:id="1664696904">
              <w:marLeft w:val="0"/>
              <w:marRight w:val="0"/>
              <w:marTop w:val="0"/>
              <w:marBottom w:val="0"/>
              <w:divBdr>
                <w:top w:val="none" w:sz="0" w:space="0" w:color="auto"/>
                <w:left w:val="none" w:sz="0" w:space="0" w:color="auto"/>
                <w:bottom w:val="none" w:sz="0" w:space="0" w:color="auto"/>
                <w:right w:val="none" w:sz="0" w:space="0" w:color="auto"/>
              </w:divBdr>
            </w:div>
            <w:div w:id="1892156269">
              <w:marLeft w:val="0"/>
              <w:marRight w:val="0"/>
              <w:marTop w:val="0"/>
              <w:marBottom w:val="0"/>
              <w:divBdr>
                <w:top w:val="none" w:sz="0" w:space="0" w:color="auto"/>
                <w:left w:val="none" w:sz="0" w:space="0" w:color="auto"/>
                <w:bottom w:val="none" w:sz="0" w:space="0" w:color="auto"/>
                <w:right w:val="none" w:sz="0" w:space="0" w:color="auto"/>
              </w:divBdr>
            </w:div>
            <w:div w:id="43456673">
              <w:marLeft w:val="0"/>
              <w:marRight w:val="0"/>
              <w:marTop w:val="0"/>
              <w:marBottom w:val="0"/>
              <w:divBdr>
                <w:top w:val="none" w:sz="0" w:space="0" w:color="auto"/>
                <w:left w:val="none" w:sz="0" w:space="0" w:color="auto"/>
                <w:bottom w:val="none" w:sz="0" w:space="0" w:color="auto"/>
                <w:right w:val="none" w:sz="0" w:space="0" w:color="auto"/>
              </w:divBdr>
            </w:div>
            <w:div w:id="1432971016">
              <w:marLeft w:val="0"/>
              <w:marRight w:val="0"/>
              <w:marTop w:val="0"/>
              <w:marBottom w:val="0"/>
              <w:divBdr>
                <w:top w:val="none" w:sz="0" w:space="0" w:color="auto"/>
                <w:left w:val="none" w:sz="0" w:space="0" w:color="auto"/>
                <w:bottom w:val="none" w:sz="0" w:space="0" w:color="auto"/>
                <w:right w:val="none" w:sz="0" w:space="0" w:color="auto"/>
              </w:divBdr>
            </w:div>
            <w:div w:id="921720668">
              <w:marLeft w:val="0"/>
              <w:marRight w:val="0"/>
              <w:marTop w:val="0"/>
              <w:marBottom w:val="0"/>
              <w:divBdr>
                <w:top w:val="none" w:sz="0" w:space="0" w:color="auto"/>
                <w:left w:val="none" w:sz="0" w:space="0" w:color="auto"/>
                <w:bottom w:val="none" w:sz="0" w:space="0" w:color="auto"/>
                <w:right w:val="none" w:sz="0" w:space="0" w:color="auto"/>
              </w:divBdr>
            </w:div>
            <w:div w:id="2021009488">
              <w:marLeft w:val="0"/>
              <w:marRight w:val="0"/>
              <w:marTop w:val="0"/>
              <w:marBottom w:val="0"/>
              <w:divBdr>
                <w:top w:val="none" w:sz="0" w:space="0" w:color="auto"/>
                <w:left w:val="none" w:sz="0" w:space="0" w:color="auto"/>
                <w:bottom w:val="none" w:sz="0" w:space="0" w:color="auto"/>
                <w:right w:val="none" w:sz="0" w:space="0" w:color="auto"/>
              </w:divBdr>
            </w:div>
            <w:div w:id="527377932">
              <w:marLeft w:val="0"/>
              <w:marRight w:val="0"/>
              <w:marTop w:val="0"/>
              <w:marBottom w:val="0"/>
              <w:divBdr>
                <w:top w:val="none" w:sz="0" w:space="0" w:color="auto"/>
                <w:left w:val="none" w:sz="0" w:space="0" w:color="auto"/>
                <w:bottom w:val="none" w:sz="0" w:space="0" w:color="auto"/>
                <w:right w:val="none" w:sz="0" w:space="0" w:color="auto"/>
              </w:divBdr>
            </w:div>
            <w:div w:id="1051197653">
              <w:marLeft w:val="0"/>
              <w:marRight w:val="0"/>
              <w:marTop w:val="0"/>
              <w:marBottom w:val="0"/>
              <w:divBdr>
                <w:top w:val="none" w:sz="0" w:space="0" w:color="auto"/>
                <w:left w:val="none" w:sz="0" w:space="0" w:color="auto"/>
                <w:bottom w:val="none" w:sz="0" w:space="0" w:color="auto"/>
                <w:right w:val="none" w:sz="0" w:space="0" w:color="auto"/>
              </w:divBdr>
            </w:div>
            <w:div w:id="2029213044">
              <w:marLeft w:val="0"/>
              <w:marRight w:val="0"/>
              <w:marTop w:val="0"/>
              <w:marBottom w:val="0"/>
              <w:divBdr>
                <w:top w:val="none" w:sz="0" w:space="0" w:color="auto"/>
                <w:left w:val="none" w:sz="0" w:space="0" w:color="auto"/>
                <w:bottom w:val="none" w:sz="0" w:space="0" w:color="auto"/>
                <w:right w:val="none" w:sz="0" w:space="0" w:color="auto"/>
              </w:divBdr>
            </w:div>
            <w:div w:id="1578637943">
              <w:marLeft w:val="0"/>
              <w:marRight w:val="0"/>
              <w:marTop w:val="0"/>
              <w:marBottom w:val="0"/>
              <w:divBdr>
                <w:top w:val="none" w:sz="0" w:space="0" w:color="auto"/>
                <w:left w:val="none" w:sz="0" w:space="0" w:color="auto"/>
                <w:bottom w:val="none" w:sz="0" w:space="0" w:color="auto"/>
                <w:right w:val="none" w:sz="0" w:space="0" w:color="auto"/>
              </w:divBdr>
            </w:div>
            <w:div w:id="1553618635">
              <w:marLeft w:val="0"/>
              <w:marRight w:val="0"/>
              <w:marTop w:val="0"/>
              <w:marBottom w:val="0"/>
              <w:divBdr>
                <w:top w:val="none" w:sz="0" w:space="0" w:color="auto"/>
                <w:left w:val="none" w:sz="0" w:space="0" w:color="auto"/>
                <w:bottom w:val="none" w:sz="0" w:space="0" w:color="auto"/>
                <w:right w:val="none" w:sz="0" w:space="0" w:color="auto"/>
              </w:divBdr>
            </w:div>
            <w:div w:id="1327782133">
              <w:marLeft w:val="0"/>
              <w:marRight w:val="0"/>
              <w:marTop w:val="0"/>
              <w:marBottom w:val="0"/>
              <w:divBdr>
                <w:top w:val="none" w:sz="0" w:space="0" w:color="auto"/>
                <w:left w:val="none" w:sz="0" w:space="0" w:color="auto"/>
                <w:bottom w:val="none" w:sz="0" w:space="0" w:color="auto"/>
                <w:right w:val="none" w:sz="0" w:space="0" w:color="auto"/>
              </w:divBdr>
            </w:div>
            <w:div w:id="1226529663">
              <w:marLeft w:val="0"/>
              <w:marRight w:val="0"/>
              <w:marTop w:val="0"/>
              <w:marBottom w:val="0"/>
              <w:divBdr>
                <w:top w:val="none" w:sz="0" w:space="0" w:color="auto"/>
                <w:left w:val="none" w:sz="0" w:space="0" w:color="auto"/>
                <w:bottom w:val="none" w:sz="0" w:space="0" w:color="auto"/>
                <w:right w:val="none" w:sz="0" w:space="0" w:color="auto"/>
              </w:divBdr>
            </w:div>
            <w:div w:id="929849766">
              <w:marLeft w:val="0"/>
              <w:marRight w:val="0"/>
              <w:marTop w:val="0"/>
              <w:marBottom w:val="0"/>
              <w:divBdr>
                <w:top w:val="none" w:sz="0" w:space="0" w:color="auto"/>
                <w:left w:val="none" w:sz="0" w:space="0" w:color="auto"/>
                <w:bottom w:val="none" w:sz="0" w:space="0" w:color="auto"/>
                <w:right w:val="none" w:sz="0" w:space="0" w:color="auto"/>
              </w:divBdr>
            </w:div>
            <w:div w:id="1269194128">
              <w:marLeft w:val="0"/>
              <w:marRight w:val="0"/>
              <w:marTop w:val="0"/>
              <w:marBottom w:val="0"/>
              <w:divBdr>
                <w:top w:val="none" w:sz="0" w:space="0" w:color="auto"/>
                <w:left w:val="none" w:sz="0" w:space="0" w:color="auto"/>
                <w:bottom w:val="none" w:sz="0" w:space="0" w:color="auto"/>
                <w:right w:val="none" w:sz="0" w:space="0" w:color="auto"/>
              </w:divBdr>
            </w:div>
            <w:div w:id="2075930009">
              <w:marLeft w:val="0"/>
              <w:marRight w:val="0"/>
              <w:marTop w:val="0"/>
              <w:marBottom w:val="0"/>
              <w:divBdr>
                <w:top w:val="none" w:sz="0" w:space="0" w:color="auto"/>
                <w:left w:val="none" w:sz="0" w:space="0" w:color="auto"/>
                <w:bottom w:val="none" w:sz="0" w:space="0" w:color="auto"/>
                <w:right w:val="none" w:sz="0" w:space="0" w:color="auto"/>
              </w:divBdr>
            </w:div>
            <w:div w:id="1697923363">
              <w:marLeft w:val="0"/>
              <w:marRight w:val="0"/>
              <w:marTop w:val="0"/>
              <w:marBottom w:val="0"/>
              <w:divBdr>
                <w:top w:val="none" w:sz="0" w:space="0" w:color="auto"/>
                <w:left w:val="none" w:sz="0" w:space="0" w:color="auto"/>
                <w:bottom w:val="none" w:sz="0" w:space="0" w:color="auto"/>
                <w:right w:val="none" w:sz="0" w:space="0" w:color="auto"/>
              </w:divBdr>
            </w:div>
            <w:div w:id="2092046233">
              <w:marLeft w:val="0"/>
              <w:marRight w:val="0"/>
              <w:marTop w:val="0"/>
              <w:marBottom w:val="0"/>
              <w:divBdr>
                <w:top w:val="none" w:sz="0" w:space="0" w:color="auto"/>
                <w:left w:val="none" w:sz="0" w:space="0" w:color="auto"/>
                <w:bottom w:val="none" w:sz="0" w:space="0" w:color="auto"/>
                <w:right w:val="none" w:sz="0" w:space="0" w:color="auto"/>
              </w:divBdr>
            </w:div>
            <w:div w:id="1187521981">
              <w:marLeft w:val="0"/>
              <w:marRight w:val="0"/>
              <w:marTop w:val="0"/>
              <w:marBottom w:val="0"/>
              <w:divBdr>
                <w:top w:val="none" w:sz="0" w:space="0" w:color="auto"/>
                <w:left w:val="none" w:sz="0" w:space="0" w:color="auto"/>
                <w:bottom w:val="none" w:sz="0" w:space="0" w:color="auto"/>
                <w:right w:val="none" w:sz="0" w:space="0" w:color="auto"/>
              </w:divBdr>
            </w:div>
            <w:div w:id="1391533296">
              <w:marLeft w:val="0"/>
              <w:marRight w:val="0"/>
              <w:marTop w:val="0"/>
              <w:marBottom w:val="0"/>
              <w:divBdr>
                <w:top w:val="none" w:sz="0" w:space="0" w:color="auto"/>
                <w:left w:val="none" w:sz="0" w:space="0" w:color="auto"/>
                <w:bottom w:val="none" w:sz="0" w:space="0" w:color="auto"/>
                <w:right w:val="none" w:sz="0" w:space="0" w:color="auto"/>
              </w:divBdr>
            </w:div>
            <w:div w:id="1109735806">
              <w:marLeft w:val="0"/>
              <w:marRight w:val="0"/>
              <w:marTop w:val="0"/>
              <w:marBottom w:val="0"/>
              <w:divBdr>
                <w:top w:val="none" w:sz="0" w:space="0" w:color="auto"/>
                <w:left w:val="none" w:sz="0" w:space="0" w:color="auto"/>
                <w:bottom w:val="none" w:sz="0" w:space="0" w:color="auto"/>
                <w:right w:val="none" w:sz="0" w:space="0" w:color="auto"/>
              </w:divBdr>
            </w:div>
            <w:div w:id="509490101">
              <w:marLeft w:val="0"/>
              <w:marRight w:val="0"/>
              <w:marTop w:val="0"/>
              <w:marBottom w:val="0"/>
              <w:divBdr>
                <w:top w:val="none" w:sz="0" w:space="0" w:color="auto"/>
                <w:left w:val="none" w:sz="0" w:space="0" w:color="auto"/>
                <w:bottom w:val="none" w:sz="0" w:space="0" w:color="auto"/>
                <w:right w:val="none" w:sz="0" w:space="0" w:color="auto"/>
              </w:divBdr>
            </w:div>
            <w:div w:id="12731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6298">
      <w:bodyDiv w:val="1"/>
      <w:marLeft w:val="0"/>
      <w:marRight w:val="0"/>
      <w:marTop w:val="0"/>
      <w:marBottom w:val="0"/>
      <w:divBdr>
        <w:top w:val="none" w:sz="0" w:space="0" w:color="auto"/>
        <w:left w:val="none" w:sz="0" w:space="0" w:color="auto"/>
        <w:bottom w:val="none" w:sz="0" w:space="0" w:color="auto"/>
        <w:right w:val="none" w:sz="0" w:space="0" w:color="auto"/>
      </w:divBdr>
      <w:divsChild>
        <w:div w:id="341980146">
          <w:marLeft w:val="0"/>
          <w:marRight w:val="0"/>
          <w:marTop w:val="0"/>
          <w:marBottom w:val="0"/>
          <w:divBdr>
            <w:top w:val="none" w:sz="0" w:space="0" w:color="auto"/>
            <w:left w:val="none" w:sz="0" w:space="0" w:color="auto"/>
            <w:bottom w:val="none" w:sz="0" w:space="0" w:color="auto"/>
            <w:right w:val="none" w:sz="0" w:space="0" w:color="auto"/>
          </w:divBdr>
          <w:divsChild>
            <w:div w:id="42948462">
              <w:marLeft w:val="0"/>
              <w:marRight w:val="0"/>
              <w:marTop w:val="0"/>
              <w:marBottom w:val="0"/>
              <w:divBdr>
                <w:top w:val="none" w:sz="0" w:space="0" w:color="auto"/>
                <w:left w:val="none" w:sz="0" w:space="0" w:color="auto"/>
                <w:bottom w:val="none" w:sz="0" w:space="0" w:color="auto"/>
                <w:right w:val="none" w:sz="0" w:space="0" w:color="auto"/>
              </w:divBdr>
            </w:div>
            <w:div w:id="1043016215">
              <w:marLeft w:val="0"/>
              <w:marRight w:val="0"/>
              <w:marTop w:val="0"/>
              <w:marBottom w:val="0"/>
              <w:divBdr>
                <w:top w:val="none" w:sz="0" w:space="0" w:color="auto"/>
                <w:left w:val="none" w:sz="0" w:space="0" w:color="auto"/>
                <w:bottom w:val="none" w:sz="0" w:space="0" w:color="auto"/>
                <w:right w:val="none" w:sz="0" w:space="0" w:color="auto"/>
              </w:divBdr>
            </w:div>
            <w:div w:id="995454763">
              <w:marLeft w:val="0"/>
              <w:marRight w:val="0"/>
              <w:marTop w:val="0"/>
              <w:marBottom w:val="0"/>
              <w:divBdr>
                <w:top w:val="none" w:sz="0" w:space="0" w:color="auto"/>
                <w:left w:val="none" w:sz="0" w:space="0" w:color="auto"/>
                <w:bottom w:val="none" w:sz="0" w:space="0" w:color="auto"/>
                <w:right w:val="none" w:sz="0" w:space="0" w:color="auto"/>
              </w:divBdr>
            </w:div>
            <w:div w:id="2050644522">
              <w:marLeft w:val="0"/>
              <w:marRight w:val="0"/>
              <w:marTop w:val="0"/>
              <w:marBottom w:val="0"/>
              <w:divBdr>
                <w:top w:val="none" w:sz="0" w:space="0" w:color="auto"/>
                <w:left w:val="none" w:sz="0" w:space="0" w:color="auto"/>
                <w:bottom w:val="none" w:sz="0" w:space="0" w:color="auto"/>
                <w:right w:val="none" w:sz="0" w:space="0" w:color="auto"/>
              </w:divBdr>
            </w:div>
            <w:div w:id="630212210">
              <w:marLeft w:val="0"/>
              <w:marRight w:val="0"/>
              <w:marTop w:val="0"/>
              <w:marBottom w:val="0"/>
              <w:divBdr>
                <w:top w:val="none" w:sz="0" w:space="0" w:color="auto"/>
                <w:left w:val="none" w:sz="0" w:space="0" w:color="auto"/>
                <w:bottom w:val="none" w:sz="0" w:space="0" w:color="auto"/>
                <w:right w:val="none" w:sz="0" w:space="0" w:color="auto"/>
              </w:divBdr>
            </w:div>
            <w:div w:id="734664897">
              <w:marLeft w:val="0"/>
              <w:marRight w:val="0"/>
              <w:marTop w:val="0"/>
              <w:marBottom w:val="0"/>
              <w:divBdr>
                <w:top w:val="none" w:sz="0" w:space="0" w:color="auto"/>
                <w:left w:val="none" w:sz="0" w:space="0" w:color="auto"/>
                <w:bottom w:val="none" w:sz="0" w:space="0" w:color="auto"/>
                <w:right w:val="none" w:sz="0" w:space="0" w:color="auto"/>
              </w:divBdr>
            </w:div>
            <w:div w:id="804659040">
              <w:marLeft w:val="0"/>
              <w:marRight w:val="0"/>
              <w:marTop w:val="0"/>
              <w:marBottom w:val="0"/>
              <w:divBdr>
                <w:top w:val="none" w:sz="0" w:space="0" w:color="auto"/>
                <w:left w:val="none" w:sz="0" w:space="0" w:color="auto"/>
                <w:bottom w:val="none" w:sz="0" w:space="0" w:color="auto"/>
                <w:right w:val="none" w:sz="0" w:space="0" w:color="auto"/>
              </w:divBdr>
            </w:div>
            <w:div w:id="792408707">
              <w:marLeft w:val="0"/>
              <w:marRight w:val="0"/>
              <w:marTop w:val="0"/>
              <w:marBottom w:val="0"/>
              <w:divBdr>
                <w:top w:val="none" w:sz="0" w:space="0" w:color="auto"/>
                <w:left w:val="none" w:sz="0" w:space="0" w:color="auto"/>
                <w:bottom w:val="none" w:sz="0" w:space="0" w:color="auto"/>
                <w:right w:val="none" w:sz="0" w:space="0" w:color="auto"/>
              </w:divBdr>
            </w:div>
            <w:div w:id="1944529383">
              <w:marLeft w:val="0"/>
              <w:marRight w:val="0"/>
              <w:marTop w:val="0"/>
              <w:marBottom w:val="0"/>
              <w:divBdr>
                <w:top w:val="none" w:sz="0" w:space="0" w:color="auto"/>
                <w:left w:val="none" w:sz="0" w:space="0" w:color="auto"/>
                <w:bottom w:val="none" w:sz="0" w:space="0" w:color="auto"/>
                <w:right w:val="none" w:sz="0" w:space="0" w:color="auto"/>
              </w:divBdr>
            </w:div>
            <w:div w:id="323976081">
              <w:marLeft w:val="0"/>
              <w:marRight w:val="0"/>
              <w:marTop w:val="0"/>
              <w:marBottom w:val="0"/>
              <w:divBdr>
                <w:top w:val="none" w:sz="0" w:space="0" w:color="auto"/>
                <w:left w:val="none" w:sz="0" w:space="0" w:color="auto"/>
                <w:bottom w:val="none" w:sz="0" w:space="0" w:color="auto"/>
                <w:right w:val="none" w:sz="0" w:space="0" w:color="auto"/>
              </w:divBdr>
            </w:div>
            <w:div w:id="586154644">
              <w:marLeft w:val="0"/>
              <w:marRight w:val="0"/>
              <w:marTop w:val="0"/>
              <w:marBottom w:val="0"/>
              <w:divBdr>
                <w:top w:val="none" w:sz="0" w:space="0" w:color="auto"/>
                <w:left w:val="none" w:sz="0" w:space="0" w:color="auto"/>
                <w:bottom w:val="none" w:sz="0" w:space="0" w:color="auto"/>
                <w:right w:val="none" w:sz="0" w:space="0" w:color="auto"/>
              </w:divBdr>
            </w:div>
            <w:div w:id="53893162">
              <w:marLeft w:val="0"/>
              <w:marRight w:val="0"/>
              <w:marTop w:val="0"/>
              <w:marBottom w:val="0"/>
              <w:divBdr>
                <w:top w:val="none" w:sz="0" w:space="0" w:color="auto"/>
                <w:left w:val="none" w:sz="0" w:space="0" w:color="auto"/>
                <w:bottom w:val="none" w:sz="0" w:space="0" w:color="auto"/>
                <w:right w:val="none" w:sz="0" w:space="0" w:color="auto"/>
              </w:divBdr>
            </w:div>
            <w:div w:id="1588729015">
              <w:marLeft w:val="0"/>
              <w:marRight w:val="0"/>
              <w:marTop w:val="0"/>
              <w:marBottom w:val="0"/>
              <w:divBdr>
                <w:top w:val="none" w:sz="0" w:space="0" w:color="auto"/>
                <w:left w:val="none" w:sz="0" w:space="0" w:color="auto"/>
                <w:bottom w:val="none" w:sz="0" w:space="0" w:color="auto"/>
                <w:right w:val="none" w:sz="0" w:space="0" w:color="auto"/>
              </w:divBdr>
            </w:div>
            <w:div w:id="980771427">
              <w:marLeft w:val="0"/>
              <w:marRight w:val="0"/>
              <w:marTop w:val="0"/>
              <w:marBottom w:val="0"/>
              <w:divBdr>
                <w:top w:val="none" w:sz="0" w:space="0" w:color="auto"/>
                <w:left w:val="none" w:sz="0" w:space="0" w:color="auto"/>
                <w:bottom w:val="none" w:sz="0" w:space="0" w:color="auto"/>
                <w:right w:val="none" w:sz="0" w:space="0" w:color="auto"/>
              </w:divBdr>
            </w:div>
            <w:div w:id="295069377">
              <w:marLeft w:val="0"/>
              <w:marRight w:val="0"/>
              <w:marTop w:val="0"/>
              <w:marBottom w:val="0"/>
              <w:divBdr>
                <w:top w:val="none" w:sz="0" w:space="0" w:color="auto"/>
                <w:left w:val="none" w:sz="0" w:space="0" w:color="auto"/>
                <w:bottom w:val="none" w:sz="0" w:space="0" w:color="auto"/>
                <w:right w:val="none" w:sz="0" w:space="0" w:color="auto"/>
              </w:divBdr>
            </w:div>
            <w:div w:id="264729513">
              <w:marLeft w:val="0"/>
              <w:marRight w:val="0"/>
              <w:marTop w:val="0"/>
              <w:marBottom w:val="0"/>
              <w:divBdr>
                <w:top w:val="none" w:sz="0" w:space="0" w:color="auto"/>
                <w:left w:val="none" w:sz="0" w:space="0" w:color="auto"/>
                <w:bottom w:val="none" w:sz="0" w:space="0" w:color="auto"/>
                <w:right w:val="none" w:sz="0" w:space="0" w:color="auto"/>
              </w:divBdr>
            </w:div>
            <w:div w:id="1309357837">
              <w:marLeft w:val="0"/>
              <w:marRight w:val="0"/>
              <w:marTop w:val="0"/>
              <w:marBottom w:val="0"/>
              <w:divBdr>
                <w:top w:val="none" w:sz="0" w:space="0" w:color="auto"/>
                <w:left w:val="none" w:sz="0" w:space="0" w:color="auto"/>
                <w:bottom w:val="none" w:sz="0" w:space="0" w:color="auto"/>
                <w:right w:val="none" w:sz="0" w:space="0" w:color="auto"/>
              </w:divBdr>
            </w:div>
            <w:div w:id="199169068">
              <w:marLeft w:val="0"/>
              <w:marRight w:val="0"/>
              <w:marTop w:val="0"/>
              <w:marBottom w:val="0"/>
              <w:divBdr>
                <w:top w:val="none" w:sz="0" w:space="0" w:color="auto"/>
                <w:left w:val="none" w:sz="0" w:space="0" w:color="auto"/>
                <w:bottom w:val="none" w:sz="0" w:space="0" w:color="auto"/>
                <w:right w:val="none" w:sz="0" w:space="0" w:color="auto"/>
              </w:divBdr>
            </w:div>
            <w:div w:id="1896505487">
              <w:marLeft w:val="0"/>
              <w:marRight w:val="0"/>
              <w:marTop w:val="0"/>
              <w:marBottom w:val="0"/>
              <w:divBdr>
                <w:top w:val="none" w:sz="0" w:space="0" w:color="auto"/>
                <w:left w:val="none" w:sz="0" w:space="0" w:color="auto"/>
                <w:bottom w:val="none" w:sz="0" w:space="0" w:color="auto"/>
                <w:right w:val="none" w:sz="0" w:space="0" w:color="auto"/>
              </w:divBdr>
            </w:div>
            <w:div w:id="1653363425">
              <w:marLeft w:val="0"/>
              <w:marRight w:val="0"/>
              <w:marTop w:val="0"/>
              <w:marBottom w:val="0"/>
              <w:divBdr>
                <w:top w:val="none" w:sz="0" w:space="0" w:color="auto"/>
                <w:left w:val="none" w:sz="0" w:space="0" w:color="auto"/>
                <w:bottom w:val="none" w:sz="0" w:space="0" w:color="auto"/>
                <w:right w:val="none" w:sz="0" w:space="0" w:color="auto"/>
              </w:divBdr>
            </w:div>
            <w:div w:id="730033534">
              <w:marLeft w:val="0"/>
              <w:marRight w:val="0"/>
              <w:marTop w:val="0"/>
              <w:marBottom w:val="0"/>
              <w:divBdr>
                <w:top w:val="none" w:sz="0" w:space="0" w:color="auto"/>
                <w:left w:val="none" w:sz="0" w:space="0" w:color="auto"/>
                <w:bottom w:val="none" w:sz="0" w:space="0" w:color="auto"/>
                <w:right w:val="none" w:sz="0" w:space="0" w:color="auto"/>
              </w:divBdr>
            </w:div>
            <w:div w:id="548494391">
              <w:marLeft w:val="0"/>
              <w:marRight w:val="0"/>
              <w:marTop w:val="0"/>
              <w:marBottom w:val="0"/>
              <w:divBdr>
                <w:top w:val="none" w:sz="0" w:space="0" w:color="auto"/>
                <w:left w:val="none" w:sz="0" w:space="0" w:color="auto"/>
                <w:bottom w:val="none" w:sz="0" w:space="0" w:color="auto"/>
                <w:right w:val="none" w:sz="0" w:space="0" w:color="auto"/>
              </w:divBdr>
            </w:div>
            <w:div w:id="1277558976">
              <w:marLeft w:val="0"/>
              <w:marRight w:val="0"/>
              <w:marTop w:val="0"/>
              <w:marBottom w:val="0"/>
              <w:divBdr>
                <w:top w:val="none" w:sz="0" w:space="0" w:color="auto"/>
                <w:left w:val="none" w:sz="0" w:space="0" w:color="auto"/>
                <w:bottom w:val="none" w:sz="0" w:space="0" w:color="auto"/>
                <w:right w:val="none" w:sz="0" w:space="0" w:color="auto"/>
              </w:divBdr>
            </w:div>
            <w:div w:id="1237478281">
              <w:marLeft w:val="0"/>
              <w:marRight w:val="0"/>
              <w:marTop w:val="0"/>
              <w:marBottom w:val="0"/>
              <w:divBdr>
                <w:top w:val="none" w:sz="0" w:space="0" w:color="auto"/>
                <w:left w:val="none" w:sz="0" w:space="0" w:color="auto"/>
                <w:bottom w:val="none" w:sz="0" w:space="0" w:color="auto"/>
                <w:right w:val="none" w:sz="0" w:space="0" w:color="auto"/>
              </w:divBdr>
            </w:div>
            <w:div w:id="75177680">
              <w:marLeft w:val="0"/>
              <w:marRight w:val="0"/>
              <w:marTop w:val="0"/>
              <w:marBottom w:val="0"/>
              <w:divBdr>
                <w:top w:val="none" w:sz="0" w:space="0" w:color="auto"/>
                <w:left w:val="none" w:sz="0" w:space="0" w:color="auto"/>
                <w:bottom w:val="none" w:sz="0" w:space="0" w:color="auto"/>
                <w:right w:val="none" w:sz="0" w:space="0" w:color="auto"/>
              </w:divBdr>
            </w:div>
            <w:div w:id="569657814">
              <w:marLeft w:val="0"/>
              <w:marRight w:val="0"/>
              <w:marTop w:val="0"/>
              <w:marBottom w:val="0"/>
              <w:divBdr>
                <w:top w:val="none" w:sz="0" w:space="0" w:color="auto"/>
                <w:left w:val="none" w:sz="0" w:space="0" w:color="auto"/>
                <w:bottom w:val="none" w:sz="0" w:space="0" w:color="auto"/>
                <w:right w:val="none" w:sz="0" w:space="0" w:color="auto"/>
              </w:divBdr>
            </w:div>
            <w:div w:id="1149323362">
              <w:marLeft w:val="0"/>
              <w:marRight w:val="0"/>
              <w:marTop w:val="0"/>
              <w:marBottom w:val="0"/>
              <w:divBdr>
                <w:top w:val="none" w:sz="0" w:space="0" w:color="auto"/>
                <w:left w:val="none" w:sz="0" w:space="0" w:color="auto"/>
                <w:bottom w:val="none" w:sz="0" w:space="0" w:color="auto"/>
                <w:right w:val="none" w:sz="0" w:space="0" w:color="auto"/>
              </w:divBdr>
            </w:div>
            <w:div w:id="2135556384">
              <w:marLeft w:val="0"/>
              <w:marRight w:val="0"/>
              <w:marTop w:val="0"/>
              <w:marBottom w:val="0"/>
              <w:divBdr>
                <w:top w:val="none" w:sz="0" w:space="0" w:color="auto"/>
                <w:left w:val="none" w:sz="0" w:space="0" w:color="auto"/>
                <w:bottom w:val="none" w:sz="0" w:space="0" w:color="auto"/>
                <w:right w:val="none" w:sz="0" w:space="0" w:color="auto"/>
              </w:divBdr>
            </w:div>
            <w:div w:id="913275151">
              <w:marLeft w:val="0"/>
              <w:marRight w:val="0"/>
              <w:marTop w:val="0"/>
              <w:marBottom w:val="0"/>
              <w:divBdr>
                <w:top w:val="none" w:sz="0" w:space="0" w:color="auto"/>
                <w:left w:val="none" w:sz="0" w:space="0" w:color="auto"/>
                <w:bottom w:val="none" w:sz="0" w:space="0" w:color="auto"/>
                <w:right w:val="none" w:sz="0" w:space="0" w:color="auto"/>
              </w:divBdr>
            </w:div>
            <w:div w:id="1752970323">
              <w:marLeft w:val="0"/>
              <w:marRight w:val="0"/>
              <w:marTop w:val="0"/>
              <w:marBottom w:val="0"/>
              <w:divBdr>
                <w:top w:val="none" w:sz="0" w:space="0" w:color="auto"/>
                <w:left w:val="none" w:sz="0" w:space="0" w:color="auto"/>
                <w:bottom w:val="none" w:sz="0" w:space="0" w:color="auto"/>
                <w:right w:val="none" w:sz="0" w:space="0" w:color="auto"/>
              </w:divBdr>
            </w:div>
            <w:div w:id="2066489964">
              <w:marLeft w:val="0"/>
              <w:marRight w:val="0"/>
              <w:marTop w:val="0"/>
              <w:marBottom w:val="0"/>
              <w:divBdr>
                <w:top w:val="none" w:sz="0" w:space="0" w:color="auto"/>
                <w:left w:val="none" w:sz="0" w:space="0" w:color="auto"/>
                <w:bottom w:val="none" w:sz="0" w:space="0" w:color="auto"/>
                <w:right w:val="none" w:sz="0" w:space="0" w:color="auto"/>
              </w:divBdr>
            </w:div>
            <w:div w:id="538861351">
              <w:marLeft w:val="0"/>
              <w:marRight w:val="0"/>
              <w:marTop w:val="0"/>
              <w:marBottom w:val="0"/>
              <w:divBdr>
                <w:top w:val="none" w:sz="0" w:space="0" w:color="auto"/>
                <w:left w:val="none" w:sz="0" w:space="0" w:color="auto"/>
                <w:bottom w:val="none" w:sz="0" w:space="0" w:color="auto"/>
                <w:right w:val="none" w:sz="0" w:space="0" w:color="auto"/>
              </w:divBdr>
            </w:div>
            <w:div w:id="1871411349">
              <w:marLeft w:val="0"/>
              <w:marRight w:val="0"/>
              <w:marTop w:val="0"/>
              <w:marBottom w:val="0"/>
              <w:divBdr>
                <w:top w:val="none" w:sz="0" w:space="0" w:color="auto"/>
                <w:left w:val="none" w:sz="0" w:space="0" w:color="auto"/>
                <w:bottom w:val="none" w:sz="0" w:space="0" w:color="auto"/>
                <w:right w:val="none" w:sz="0" w:space="0" w:color="auto"/>
              </w:divBdr>
            </w:div>
            <w:div w:id="704601147">
              <w:marLeft w:val="0"/>
              <w:marRight w:val="0"/>
              <w:marTop w:val="0"/>
              <w:marBottom w:val="0"/>
              <w:divBdr>
                <w:top w:val="none" w:sz="0" w:space="0" w:color="auto"/>
                <w:left w:val="none" w:sz="0" w:space="0" w:color="auto"/>
                <w:bottom w:val="none" w:sz="0" w:space="0" w:color="auto"/>
                <w:right w:val="none" w:sz="0" w:space="0" w:color="auto"/>
              </w:divBdr>
            </w:div>
            <w:div w:id="1989161801">
              <w:marLeft w:val="0"/>
              <w:marRight w:val="0"/>
              <w:marTop w:val="0"/>
              <w:marBottom w:val="0"/>
              <w:divBdr>
                <w:top w:val="none" w:sz="0" w:space="0" w:color="auto"/>
                <w:left w:val="none" w:sz="0" w:space="0" w:color="auto"/>
                <w:bottom w:val="none" w:sz="0" w:space="0" w:color="auto"/>
                <w:right w:val="none" w:sz="0" w:space="0" w:color="auto"/>
              </w:divBdr>
            </w:div>
            <w:div w:id="2135052985">
              <w:marLeft w:val="0"/>
              <w:marRight w:val="0"/>
              <w:marTop w:val="0"/>
              <w:marBottom w:val="0"/>
              <w:divBdr>
                <w:top w:val="none" w:sz="0" w:space="0" w:color="auto"/>
                <w:left w:val="none" w:sz="0" w:space="0" w:color="auto"/>
                <w:bottom w:val="none" w:sz="0" w:space="0" w:color="auto"/>
                <w:right w:val="none" w:sz="0" w:space="0" w:color="auto"/>
              </w:divBdr>
            </w:div>
            <w:div w:id="503083239">
              <w:marLeft w:val="0"/>
              <w:marRight w:val="0"/>
              <w:marTop w:val="0"/>
              <w:marBottom w:val="0"/>
              <w:divBdr>
                <w:top w:val="none" w:sz="0" w:space="0" w:color="auto"/>
                <w:left w:val="none" w:sz="0" w:space="0" w:color="auto"/>
                <w:bottom w:val="none" w:sz="0" w:space="0" w:color="auto"/>
                <w:right w:val="none" w:sz="0" w:space="0" w:color="auto"/>
              </w:divBdr>
            </w:div>
            <w:div w:id="1770000591">
              <w:marLeft w:val="0"/>
              <w:marRight w:val="0"/>
              <w:marTop w:val="0"/>
              <w:marBottom w:val="0"/>
              <w:divBdr>
                <w:top w:val="none" w:sz="0" w:space="0" w:color="auto"/>
                <w:left w:val="none" w:sz="0" w:space="0" w:color="auto"/>
                <w:bottom w:val="none" w:sz="0" w:space="0" w:color="auto"/>
                <w:right w:val="none" w:sz="0" w:space="0" w:color="auto"/>
              </w:divBdr>
            </w:div>
            <w:div w:id="1938831593">
              <w:marLeft w:val="0"/>
              <w:marRight w:val="0"/>
              <w:marTop w:val="0"/>
              <w:marBottom w:val="0"/>
              <w:divBdr>
                <w:top w:val="none" w:sz="0" w:space="0" w:color="auto"/>
                <w:left w:val="none" w:sz="0" w:space="0" w:color="auto"/>
                <w:bottom w:val="none" w:sz="0" w:space="0" w:color="auto"/>
                <w:right w:val="none" w:sz="0" w:space="0" w:color="auto"/>
              </w:divBdr>
            </w:div>
            <w:div w:id="1475290671">
              <w:marLeft w:val="0"/>
              <w:marRight w:val="0"/>
              <w:marTop w:val="0"/>
              <w:marBottom w:val="0"/>
              <w:divBdr>
                <w:top w:val="none" w:sz="0" w:space="0" w:color="auto"/>
                <w:left w:val="none" w:sz="0" w:space="0" w:color="auto"/>
                <w:bottom w:val="none" w:sz="0" w:space="0" w:color="auto"/>
                <w:right w:val="none" w:sz="0" w:space="0" w:color="auto"/>
              </w:divBdr>
            </w:div>
            <w:div w:id="1656883062">
              <w:marLeft w:val="0"/>
              <w:marRight w:val="0"/>
              <w:marTop w:val="0"/>
              <w:marBottom w:val="0"/>
              <w:divBdr>
                <w:top w:val="none" w:sz="0" w:space="0" w:color="auto"/>
                <w:left w:val="none" w:sz="0" w:space="0" w:color="auto"/>
                <w:bottom w:val="none" w:sz="0" w:space="0" w:color="auto"/>
                <w:right w:val="none" w:sz="0" w:space="0" w:color="auto"/>
              </w:divBdr>
            </w:div>
            <w:div w:id="1271208567">
              <w:marLeft w:val="0"/>
              <w:marRight w:val="0"/>
              <w:marTop w:val="0"/>
              <w:marBottom w:val="0"/>
              <w:divBdr>
                <w:top w:val="none" w:sz="0" w:space="0" w:color="auto"/>
                <w:left w:val="none" w:sz="0" w:space="0" w:color="auto"/>
                <w:bottom w:val="none" w:sz="0" w:space="0" w:color="auto"/>
                <w:right w:val="none" w:sz="0" w:space="0" w:color="auto"/>
              </w:divBdr>
            </w:div>
            <w:div w:id="1163819171">
              <w:marLeft w:val="0"/>
              <w:marRight w:val="0"/>
              <w:marTop w:val="0"/>
              <w:marBottom w:val="0"/>
              <w:divBdr>
                <w:top w:val="none" w:sz="0" w:space="0" w:color="auto"/>
                <w:left w:val="none" w:sz="0" w:space="0" w:color="auto"/>
                <w:bottom w:val="none" w:sz="0" w:space="0" w:color="auto"/>
                <w:right w:val="none" w:sz="0" w:space="0" w:color="auto"/>
              </w:divBdr>
            </w:div>
            <w:div w:id="1011687730">
              <w:marLeft w:val="0"/>
              <w:marRight w:val="0"/>
              <w:marTop w:val="0"/>
              <w:marBottom w:val="0"/>
              <w:divBdr>
                <w:top w:val="none" w:sz="0" w:space="0" w:color="auto"/>
                <w:left w:val="none" w:sz="0" w:space="0" w:color="auto"/>
                <w:bottom w:val="none" w:sz="0" w:space="0" w:color="auto"/>
                <w:right w:val="none" w:sz="0" w:space="0" w:color="auto"/>
              </w:divBdr>
            </w:div>
            <w:div w:id="36438468">
              <w:marLeft w:val="0"/>
              <w:marRight w:val="0"/>
              <w:marTop w:val="0"/>
              <w:marBottom w:val="0"/>
              <w:divBdr>
                <w:top w:val="none" w:sz="0" w:space="0" w:color="auto"/>
                <w:left w:val="none" w:sz="0" w:space="0" w:color="auto"/>
                <w:bottom w:val="none" w:sz="0" w:space="0" w:color="auto"/>
                <w:right w:val="none" w:sz="0" w:space="0" w:color="auto"/>
              </w:divBdr>
            </w:div>
            <w:div w:id="1069495052">
              <w:marLeft w:val="0"/>
              <w:marRight w:val="0"/>
              <w:marTop w:val="0"/>
              <w:marBottom w:val="0"/>
              <w:divBdr>
                <w:top w:val="none" w:sz="0" w:space="0" w:color="auto"/>
                <w:left w:val="none" w:sz="0" w:space="0" w:color="auto"/>
                <w:bottom w:val="none" w:sz="0" w:space="0" w:color="auto"/>
                <w:right w:val="none" w:sz="0" w:space="0" w:color="auto"/>
              </w:divBdr>
            </w:div>
            <w:div w:id="1945839996">
              <w:marLeft w:val="0"/>
              <w:marRight w:val="0"/>
              <w:marTop w:val="0"/>
              <w:marBottom w:val="0"/>
              <w:divBdr>
                <w:top w:val="none" w:sz="0" w:space="0" w:color="auto"/>
                <w:left w:val="none" w:sz="0" w:space="0" w:color="auto"/>
                <w:bottom w:val="none" w:sz="0" w:space="0" w:color="auto"/>
                <w:right w:val="none" w:sz="0" w:space="0" w:color="auto"/>
              </w:divBdr>
            </w:div>
            <w:div w:id="2142728428">
              <w:marLeft w:val="0"/>
              <w:marRight w:val="0"/>
              <w:marTop w:val="0"/>
              <w:marBottom w:val="0"/>
              <w:divBdr>
                <w:top w:val="none" w:sz="0" w:space="0" w:color="auto"/>
                <w:left w:val="none" w:sz="0" w:space="0" w:color="auto"/>
                <w:bottom w:val="none" w:sz="0" w:space="0" w:color="auto"/>
                <w:right w:val="none" w:sz="0" w:space="0" w:color="auto"/>
              </w:divBdr>
            </w:div>
            <w:div w:id="712735432">
              <w:marLeft w:val="0"/>
              <w:marRight w:val="0"/>
              <w:marTop w:val="0"/>
              <w:marBottom w:val="0"/>
              <w:divBdr>
                <w:top w:val="none" w:sz="0" w:space="0" w:color="auto"/>
                <w:left w:val="none" w:sz="0" w:space="0" w:color="auto"/>
                <w:bottom w:val="none" w:sz="0" w:space="0" w:color="auto"/>
                <w:right w:val="none" w:sz="0" w:space="0" w:color="auto"/>
              </w:divBdr>
            </w:div>
            <w:div w:id="1973053932">
              <w:marLeft w:val="0"/>
              <w:marRight w:val="0"/>
              <w:marTop w:val="0"/>
              <w:marBottom w:val="0"/>
              <w:divBdr>
                <w:top w:val="none" w:sz="0" w:space="0" w:color="auto"/>
                <w:left w:val="none" w:sz="0" w:space="0" w:color="auto"/>
                <w:bottom w:val="none" w:sz="0" w:space="0" w:color="auto"/>
                <w:right w:val="none" w:sz="0" w:space="0" w:color="auto"/>
              </w:divBdr>
            </w:div>
            <w:div w:id="536624534">
              <w:marLeft w:val="0"/>
              <w:marRight w:val="0"/>
              <w:marTop w:val="0"/>
              <w:marBottom w:val="0"/>
              <w:divBdr>
                <w:top w:val="none" w:sz="0" w:space="0" w:color="auto"/>
                <w:left w:val="none" w:sz="0" w:space="0" w:color="auto"/>
                <w:bottom w:val="none" w:sz="0" w:space="0" w:color="auto"/>
                <w:right w:val="none" w:sz="0" w:space="0" w:color="auto"/>
              </w:divBdr>
            </w:div>
            <w:div w:id="1125388067">
              <w:marLeft w:val="0"/>
              <w:marRight w:val="0"/>
              <w:marTop w:val="0"/>
              <w:marBottom w:val="0"/>
              <w:divBdr>
                <w:top w:val="none" w:sz="0" w:space="0" w:color="auto"/>
                <w:left w:val="none" w:sz="0" w:space="0" w:color="auto"/>
                <w:bottom w:val="none" w:sz="0" w:space="0" w:color="auto"/>
                <w:right w:val="none" w:sz="0" w:space="0" w:color="auto"/>
              </w:divBdr>
            </w:div>
            <w:div w:id="1056661303">
              <w:marLeft w:val="0"/>
              <w:marRight w:val="0"/>
              <w:marTop w:val="0"/>
              <w:marBottom w:val="0"/>
              <w:divBdr>
                <w:top w:val="none" w:sz="0" w:space="0" w:color="auto"/>
                <w:left w:val="none" w:sz="0" w:space="0" w:color="auto"/>
                <w:bottom w:val="none" w:sz="0" w:space="0" w:color="auto"/>
                <w:right w:val="none" w:sz="0" w:space="0" w:color="auto"/>
              </w:divBdr>
            </w:div>
            <w:div w:id="1651133490">
              <w:marLeft w:val="0"/>
              <w:marRight w:val="0"/>
              <w:marTop w:val="0"/>
              <w:marBottom w:val="0"/>
              <w:divBdr>
                <w:top w:val="none" w:sz="0" w:space="0" w:color="auto"/>
                <w:left w:val="none" w:sz="0" w:space="0" w:color="auto"/>
                <w:bottom w:val="none" w:sz="0" w:space="0" w:color="auto"/>
                <w:right w:val="none" w:sz="0" w:space="0" w:color="auto"/>
              </w:divBdr>
            </w:div>
            <w:div w:id="711537549">
              <w:marLeft w:val="0"/>
              <w:marRight w:val="0"/>
              <w:marTop w:val="0"/>
              <w:marBottom w:val="0"/>
              <w:divBdr>
                <w:top w:val="none" w:sz="0" w:space="0" w:color="auto"/>
                <w:left w:val="none" w:sz="0" w:space="0" w:color="auto"/>
                <w:bottom w:val="none" w:sz="0" w:space="0" w:color="auto"/>
                <w:right w:val="none" w:sz="0" w:space="0" w:color="auto"/>
              </w:divBdr>
            </w:div>
            <w:div w:id="1148017198">
              <w:marLeft w:val="0"/>
              <w:marRight w:val="0"/>
              <w:marTop w:val="0"/>
              <w:marBottom w:val="0"/>
              <w:divBdr>
                <w:top w:val="none" w:sz="0" w:space="0" w:color="auto"/>
                <w:left w:val="none" w:sz="0" w:space="0" w:color="auto"/>
                <w:bottom w:val="none" w:sz="0" w:space="0" w:color="auto"/>
                <w:right w:val="none" w:sz="0" w:space="0" w:color="auto"/>
              </w:divBdr>
            </w:div>
            <w:div w:id="1018774755">
              <w:marLeft w:val="0"/>
              <w:marRight w:val="0"/>
              <w:marTop w:val="0"/>
              <w:marBottom w:val="0"/>
              <w:divBdr>
                <w:top w:val="none" w:sz="0" w:space="0" w:color="auto"/>
                <w:left w:val="none" w:sz="0" w:space="0" w:color="auto"/>
                <w:bottom w:val="none" w:sz="0" w:space="0" w:color="auto"/>
                <w:right w:val="none" w:sz="0" w:space="0" w:color="auto"/>
              </w:divBdr>
            </w:div>
            <w:div w:id="1286617347">
              <w:marLeft w:val="0"/>
              <w:marRight w:val="0"/>
              <w:marTop w:val="0"/>
              <w:marBottom w:val="0"/>
              <w:divBdr>
                <w:top w:val="none" w:sz="0" w:space="0" w:color="auto"/>
                <w:left w:val="none" w:sz="0" w:space="0" w:color="auto"/>
                <w:bottom w:val="none" w:sz="0" w:space="0" w:color="auto"/>
                <w:right w:val="none" w:sz="0" w:space="0" w:color="auto"/>
              </w:divBdr>
            </w:div>
            <w:div w:id="1044017258">
              <w:marLeft w:val="0"/>
              <w:marRight w:val="0"/>
              <w:marTop w:val="0"/>
              <w:marBottom w:val="0"/>
              <w:divBdr>
                <w:top w:val="none" w:sz="0" w:space="0" w:color="auto"/>
                <w:left w:val="none" w:sz="0" w:space="0" w:color="auto"/>
                <w:bottom w:val="none" w:sz="0" w:space="0" w:color="auto"/>
                <w:right w:val="none" w:sz="0" w:space="0" w:color="auto"/>
              </w:divBdr>
            </w:div>
            <w:div w:id="797838055">
              <w:marLeft w:val="0"/>
              <w:marRight w:val="0"/>
              <w:marTop w:val="0"/>
              <w:marBottom w:val="0"/>
              <w:divBdr>
                <w:top w:val="none" w:sz="0" w:space="0" w:color="auto"/>
                <w:left w:val="none" w:sz="0" w:space="0" w:color="auto"/>
                <w:bottom w:val="none" w:sz="0" w:space="0" w:color="auto"/>
                <w:right w:val="none" w:sz="0" w:space="0" w:color="auto"/>
              </w:divBdr>
            </w:div>
            <w:div w:id="1476486807">
              <w:marLeft w:val="0"/>
              <w:marRight w:val="0"/>
              <w:marTop w:val="0"/>
              <w:marBottom w:val="0"/>
              <w:divBdr>
                <w:top w:val="none" w:sz="0" w:space="0" w:color="auto"/>
                <w:left w:val="none" w:sz="0" w:space="0" w:color="auto"/>
                <w:bottom w:val="none" w:sz="0" w:space="0" w:color="auto"/>
                <w:right w:val="none" w:sz="0" w:space="0" w:color="auto"/>
              </w:divBdr>
            </w:div>
            <w:div w:id="1230770149">
              <w:marLeft w:val="0"/>
              <w:marRight w:val="0"/>
              <w:marTop w:val="0"/>
              <w:marBottom w:val="0"/>
              <w:divBdr>
                <w:top w:val="none" w:sz="0" w:space="0" w:color="auto"/>
                <w:left w:val="none" w:sz="0" w:space="0" w:color="auto"/>
                <w:bottom w:val="none" w:sz="0" w:space="0" w:color="auto"/>
                <w:right w:val="none" w:sz="0" w:space="0" w:color="auto"/>
              </w:divBdr>
            </w:div>
            <w:div w:id="1371690782">
              <w:marLeft w:val="0"/>
              <w:marRight w:val="0"/>
              <w:marTop w:val="0"/>
              <w:marBottom w:val="0"/>
              <w:divBdr>
                <w:top w:val="none" w:sz="0" w:space="0" w:color="auto"/>
                <w:left w:val="none" w:sz="0" w:space="0" w:color="auto"/>
                <w:bottom w:val="none" w:sz="0" w:space="0" w:color="auto"/>
                <w:right w:val="none" w:sz="0" w:space="0" w:color="auto"/>
              </w:divBdr>
            </w:div>
            <w:div w:id="822505430">
              <w:marLeft w:val="0"/>
              <w:marRight w:val="0"/>
              <w:marTop w:val="0"/>
              <w:marBottom w:val="0"/>
              <w:divBdr>
                <w:top w:val="none" w:sz="0" w:space="0" w:color="auto"/>
                <w:left w:val="none" w:sz="0" w:space="0" w:color="auto"/>
                <w:bottom w:val="none" w:sz="0" w:space="0" w:color="auto"/>
                <w:right w:val="none" w:sz="0" w:space="0" w:color="auto"/>
              </w:divBdr>
            </w:div>
            <w:div w:id="222496124">
              <w:marLeft w:val="0"/>
              <w:marRight w:val="0"/>
              <w:marTop w:val="0"/>
              <w:marBottom w:val="0"/>
              <w:divBdr>
                <w:top w:val="none" w:sz="0" w:space="0" w:color="auto"/>
                <w:left w:val="none" w:sz="0" w:space="0" w:color="auto"/>
                <w:bottom w:val="none" w:sz="0" w:space="0" w:color="auto"/>
                <w:right w:val="none" w:sz="0" w:space="0" w:color="auto"/>
              </w:divBdr>
            </w:div>
            <w:div w:id="16585381">
              <w:marLeft w:val="0"/>
              <w:marRight w:val="0"/>
              <w:marTop w:val="0"/>
              <w:marBottom w:val="0"/>
              <w:divBdr>
                <w:top w:val="none" w:sz="0" w:space="0" w:color="auto"/>
                <w:left w:val="none" w:sz="0" w:space="0" w:color="auto"/>
                <w:bottom w:val="none" w:sz="0" w:space="0" w:color="auto"/>
                <w:right w:val="none" w:sz="0" w:space="0" w:color="auto"/>
              </w:divBdr>
            </w:div>
            <w:div w:id="1239822477">
              <w:marLeft w:val="0"/>
              <w:marRight w:val="0"/>
              <w:marTop w:val="0"/>
              <w:marBottom w:val="0"/>
              <w:divBdr>
                <w:top w:val="none" w:sz="0" w:space="0" w:color="auto"/>
                <w:left w:val="none" w:sz="0" w:space="0" w:color="auto"/>
                <w:bottom w:val="none" w:sz="0" w:space="0" w:color="auto"/>
                <w:right w:val="none" w:sz="0" w:space="0" w:color="auto"/>
              </w:divBdr>
            </w:div>
            <w:div w:id="604507079">
              <w:marLeft w:val="0"/>
              <w:marRight w:val="0"/>
              <w:marTop w:val="0"/>
              <w:marBottom w:val="0"/>
              <w:divBdr>
                <w:top w:val="none" w:sz="0" w:space="0" w:color="auto"/>
                <w:left w:val="none" w:sz="0" w:space="0" w:color="auto"/>
                <w:bottom w:val="none" w:sz="0" w:space="0" w:color="auto"/>
                <w:right w:val="none" w:sz="0" w:space="0" w:color="auto"/>
              </w:divBdr>
            </w:div>
            <w:div w:id="1628774095">
              <w:marLeft w:val="0"/>
              <w:marRight w:val="0"/>
              <w:marTop w:val="0"/>
              <w:marBottom w:val="0"/>
              <w:divBdr>
                <w:top w:val="none" w:sz="0" w:space="0" w:color="auto"/>
                <w:left w:val="none" w:sz="0" w:space="0" w:color="auto"/>
                <w:bottom w:val="none" w:sz="0" w:space="0" w:color="auto"/>
                <w:right w:val="none" w:sz="0" w:space="0" w:color="auto"/>
              </w:divBdr>
            </w:div>
            <w:div w:id="131794425">
              <w:marLeft w:val="0"/>
              <w:marRight w:val="0"/>
              <w:marTop w:val="0"/>
              <w:marBottom w:val="0"/>
              <w:divBdr>
                <w:top w:val="none" w:sz="0" w:space="0" w:color="auto"/>
                <w:left w:val="none" w:sz="0" w:space="0" w:color="auto"/>
                <w:bottom w:val="none" w:sz="0" w:space="0" w:color="auto"/>
                <w:right w:val="none" w:sz="0" w:space="0" w:color="auto"/>
              </w:divBdr>
            </w:div>
            <w:div w:id="505242369">
              <w:marLeft w:val="0"/>
              <w:marRight w:val="0"/>
              <w:marTop w:val="0"/>
              <w:marBottom w:val="0"/>
              <w:divBdr>
                <w:top w:val="none" w:sz="0" w:space="0" w:color="auto"/>
                <w:left w:val="none" w:sz="0" w:space="0" w:color="auto"/>
                <w:bottom w:val="none" w:sz="0" w:space="0" w:color="auto"/>
                <w:right w:val="none" w:sz="0" w:space="0" w:color="auto"/>
              </w:divBdr>
            </w:div>
            <w:div w:id="1289892992">
              <w:marLeft w:val="0"/>
              <w:marRight w:val="0"/>
              <w:marTop w:val="0"/>
              <w:marBottom w:val="0"/>
              <w:divBdr>
                <w:top w:val="none" w:sz="0" w:space="0" w:color="auto"/>
                <w:left w:val="none" w:sz="0" w:space="0" w:color="auto"/>
                <w:bottom w:val="none" w:sz="0" w:space="0" w:color="auto"/>
                <w:right w:val="none" w:sz="0" w:space="0" w:color="auto"/>
              </w:divBdr>
            </w:div>
            <w:div w:id="836305473">
              <w:marLeft w:val="0"/>
              <w:marRight w:val="0"/>
              <w:marTop w:val="0"/>
              <w:marBottom w:val="0"/>
              <w:divBdr>
                <w:top w:val="none" w:sz="0" w:space="0" w:color="auto"/>
                <w:left w:val="none" w:sz="0" w:space="0" w:color="auto"/>
                <w:bottom w:val="none" w:sz="0" w:space="0" w:color="auto"/>
                <w:right w:val="none" w:sz="0" w:space="0" w:color="auto"/>
              </w:divBdr>
            </w:div>
            <w:div w:id="269050731">
              <w:marLeft w:val="0"/>
              <w:marRight w:val="0"/>
              <w:marTop w:val="0"/>
              <w:marBottom w:val="0"/>
              <w:divBdr>
                <w:top w:val="none" w:sz="0" w:space="0" w:color="auto"/>
                <w:left w:val="none" w:sz="0" w:space="0" w:color="auto"/>
                <w:bottom w:val="none" w:sz="0" w:space="0" w:color="auto"/>
                <w:right w:val="none" w:sz="0" w:space="0" w:color="auto"/>
              </w:divBdr>
            </w:div>
            <w:div w:id="730661831">
              <w:marLeft w:val="0"/>
              <w:marRight w:val="0"/>
              <w:marTop w:val="0"/>
              <w:marBottom w:val="0"/>
              <w:divBdr>
                <w:top w:val="none" w:sz="0" w:space="0" w:color="auto"/>
                <w:left w:val="none" w:sz="0" w:space="0" w:color="auto"/>
                <w:bottom w:val="none" w:sz="0" w:space="0" w:color="auto"/>
                <w:right w:val="none" w:sz="0" w:space="0" w:color="auto"/>
              </w:divBdr>
            </w:div>
            <w:div w:id="1723796114">
              <w:marLeft w:val="0"/>
              <w:marRight w:val="0"/>
              <w:marTop w:val="0"/>
              <w:marBottom w:val="0"/>
              <w:divBdr>
                <w:top w:val="none" w:sz="0" w:space="0" w:color="auto"/>
                <w:left w:val="none" w:sz="0" w:space="0" w:color="auto"/>
                <w:bottom w:val="none" w:sz="0" w:space="0" w:color="auto"/>
                <w:right w:val="none" w:sz="0" w:space="0" w:color="auto"/>
              </w:divBdr>
            </w:div>
            <w:div w:id="24790801">
              <w:marLeft w:val="0"/>
              <w:marRight w:val="0"/>
              <w:marTop w:val="0"/>
              <w:marBottom w:val="0"/>
              <w:divBdr>
                <w:top w:val="none" w:sz="0" w:space="0" w:color="auto"/>
                <w:left w:val="none" w:sz="0" w:space="0" w:color="auto"/>
                <w:bottom w:val="none" w:sz="0" w:space="0" w:color="auto"/>
                <w:right w:val="none" w:sz="0" w:space="0" w:color="auto"/>
              </w:divBdr>
            </w:div>
            <w:div w:id="1740899829">
              <w:marLeft w:val="0"/>
              <w:marRight w:val="0"/>
              <w:marTop w:val="0"/>
              <w:marBottom w:val="0"/>
              <w:divBdr>
                <w:top w:val="none" w:sz="0" w:space="0" w:color="auto"/>
                <w:left w:val="none" w:sz="0" w:space="0" w:color="auto"/>
                <w:bottom w:val="none" w:sz="0" w:space="0" w:color="auto"/>
                <w:right w:val="none" w:sz="0" w:space="0" w:color="auto"/>
              </w:divBdr>
            </w:div>
            <w:div w:id="363990127">
              <w:marLeft w:val="0"/>
              <w:marRight w:val="0"/>
              <w:marTop w:val="0"/>
              <w:marBottom w:val="0"/>
              <w:divBdr>
                <w:top w:val="none" w:sz="0" w:space="0" w:color="auto"/>
                <w:left w:val="none" w:sz="0" w:space="0" w:color="auto"/>
                <w:bottom w:val="none" w:sz="0" w:space="0" w:color="auto"/>
                <w:right w:val="none" w:sz="0" w:space="0" w:color="auto"/>
              </w:divBdr>
            </w:div>
            <w:div w:id="2112897549">
              <w:marLeft w:val="0"/>
              <w:marRight w:val="0"/>
              <w:marTop w:val="0"/>
              <w:marBottom w:val="0"/>
              <w:divBdr>
                <w:top w:val="none" w:sz="0" w:space="0" w:color="auto"/>
                <w:left w:val="none" w:sz="0" w:space="0" w:color="auto"/>
                <w:bottom w:val="none" w:sz="0" w:space="0" w:color="auto"/>
                <w:right w:val="none" w:sz="0" w:space="0" w:color="auto"/>
              </w:divBdr>
            </w:div>
            <w:div w:id="93786482">
              <w:marLeft w:val="0"/>
              <w:marRight w:val="0"/>
              <w:marTop w:val="0"/>
              <w:marBottom w:val="0"/>
              <w:divBdr>
                <w:top w:val="none" w:sz="0" w:space="0" w:color="auto"/>
                <w:left w:val="none" w:sz="0" w:space="0" w:color="auto"/>
                <w:bottom w:val="none" w:sz="0" w:space="0" w:color="auto"/>
                <w:right w:val="none" w:sz="0" w:space="0" w:color="auto"/>
              </w:divBdr>
            </w:div>
            <w:div w:id="1561598200">
              <w:marLeft w:val="0"/>
              <w:marRight w:val="0"/>
              <w:marTop w:val="0"/>
              <w:marBottom w:val="0"/>
              <w:divBdr>
                <w:top w:val="none" w:sz="0" w:space="0" w:color="auto"/>
                <w:left w:val="none" w:sz="0" w:space="0" w:color="auto"/>
                <w:bottom w:val="none" w:sz="0" w:space="0" w:color="auto"/>
                <w:right w:val="none" w:sz="0" w:space="0" w:color="auto"/>
              </w:divBdr>
            </w:div>
            <w:div w:id="1824463388">
              <w:marLeft w:val="0"/>
              <w:marRight w:val="0"/>
              <w:marTop w:val="0"/>
              <w:marBottom w:val="0"/>
              <w:divBdr>
                <w:top w:val="none" w:sz="0" w:space="0" w:color="auto"/>
                <w:left w:val="none" w:sz="0" w:space="0" w:color="auto"/>
                <w:bottom w:val="none" w:sz="0" w:space="0" w:color="auto"/>
                <w:right w:val="none" w:sz="0" w:space="0" w:color="auto"/>
              </w:divBdr>
            </w:div>
            <w:div w:id="1051879788">
              <w:marLeft w:val="0"/>
              <w:marRight w:val="0"/>
              <w:marTop w:val="0"/>
              <w:marBottom w:val="0"/>
              <w:divBdr>
                <w:top w:val="none" w:sz="0" w:space="0" w:color="auto"/>
                <w:left w:val="none" w:sz="0" w:space="0" w:color="auto"/>
                <w:bottom w:val="none" w:sz="0" w:space="0" w:color="auto"/>
                <w:right w:val="none" w:sz="0" w:space="0" w:color="auto"/>
              </w:divBdr>
            </w:div>
            <w:div w:id="2108765372">
              <w:marLeft w:val="0"/>
              <w:marRight w:val="0"/>
              <w:marTop w:val="0"/>
              <w:marBottom w:val="0"/>
              <w:divBdr>
                <w:top w:val="none" w:sz="0" w:space="0" w:color="auto"/>
                <w:left w:val="none" w:sz="0" w:space="0" w:color="auto"/>
                <w:bottom w:val="none" w:sz="0" w:space="0" w:color="auto"/>
                <w:right w:val="none" w:sz="0" w:space="0" w:color="auto"/>
              </w:divBdr>
            </w:div>
            <w:div w:id="717781680">
              <w:marLeft w:val="0"/>
              <w:marRight w:val="0"/>
              <w:marTop w:val="0"/>
              <w:marBottom w:val="0"/>
              <w:divBdr>
                <w:top w:val="none" w:sz="0" w:space="0" w:color="auto"/>
                <w:left w:val="none" w:sz="0" w:space="0" w:color="auto"/>
                <w:bottom w:val="none" w:sz="0" w:space="0" w:color="auto"/>
                <w:right w:val="none" w:sz="0" w:space="0" w:color="auto"/>
              </w:divBdr>
            </w:div>
            <w:div w:id="1753893567">
              <w:marLeft w:val="0"/>
              <w:marRight w:val="0"/>
              <w:marTop w:val="0"/>
              <w:marBottom w:val="0"/>
              <w:divBdr>
                <w:top w:val="none" w:sz="0" w:space="0" w:color="auto"/>
                <w:left w:val="none" w:sz="0" w:space="0" w:color="auto"/>
                <w:bottom w:val="none" w:sz="0" w:space="0" w:color="auto"/>
                <w:right w:val="none" w:sz="0" w:space="0" w:color="auto"/>
              </w:divBdr>
            </w:div>
            <w:div w:id="366681254">
              <w:marLeft w:val="0"/>
              <w:marRight w:val="0"/>
              <w:marTop w:val="0"/>
              <w:marBottom w:val="0"/>
              <w:divBdr>
                <w:top w:val="none" w:sz="0" w:space="0" w:color="auto"/>
                <w:left w:val="none" w:sz="0" w:space="0" w:color="auto"/>
                <w:bottom w:val="none" w:sz="0" w:space="0" w:color="auto"/>
                <w:right w:val="none" w:sz="0" w:space="0" w:color="auto"/>
              </w:divBdr>
            </w:div>
            <w:div w:id="411435652">
              <w:marLeft w:val="0"/>
              <w:marRight w:val="0"/>
              <w:marTop w:val="0"/>
              <w:marBottom w:val="0"/>
              <w:divBdr>
                <w:top w:val="none" w:sz="0" w:space="0" w:color="auto"/>
                <w:left w:val="none" w:sz="0" w:space="0" w:color="auto"/>
                <w:bottom w:val="none" w:sz="0" w:space="0" w:color="auto"/>
                <w:right w:val="none" w:sz="0" w:space="0" w:color="auto"/>
              </w:divBdr>
            </w:div>
            <w:div w:id="2078699450">
              <w:marLeft w:val="0"/>
              <w:marRight w:val="0"/>
              <w:marTop w:val="0"/>
              <w:marBottom w:val="0"/>
              <w:divBdr>
                <w:top w:val="none" w:sz="0" w:space="0" w:color="auto"/>
                <w:left w:val="none" w:sz="0" w:space="0" w:color="auto"/>
                <w:bottom w:val="none" w:sz="0" w:space="0" w:color="auto"/>
                <w:right w:val="none" w:sz="0" w:space="0" w:color="auto"/>
              </w:divBdr>
            </w:div>
            <w:div w:id="1445810328">
              <w:marLeft w:val="0"/>
              <w:marRight w:val="0"/>
              <w:marTop w:val="0"/>
              <w:marBottom w:val="0"/>
              <w:divBdr>
                <w:top w:val="none" w:sz="0" w:space="0" w:color="auto"/>
                <w:left w:val="none" w:sz="0" w:space="0" w:color="auto"/>
                <w:bottom w:val="none" w:sz="0" w:space="0" w:color="auto"/>
                <w:right w:val="none" w:sz="0" w:space="0" w:color="auto"/>
              </w:divBdr>
            </w:div>
            <w:div w:id="1399864">
              <w:marLeft w:val="0"/>
              <w:marRight w:val="0"/>
              <w:marTop w:val="0"/>
              <w:marBottom w:val="0"/>
              <w:divBdr>
                <w:top w:val="none" w:sz="0" w:space="0" w:color="auto"/>
                <w:left w:val="none" w:sz="0" w:space="0" w:color="auto"/>
                <w:bottom w:val="none" w:sz="0" w:space="0" w:color="auto"/>
                <w:right w:val="none" w:sz="0" w:space="0" w:color="auto"/>
              </w:divBdr>
            </w:div>
            <w:div w:id="59332343">
              <w:marLeft w:val="0"/>
              <w:marRight w:val="0"/>
              <w:marTop w:val="0"/>
              <w:marBottom w:val="0"/>
              <w:divBdr>
                <w:top w:val="none" w:sz="0" w:space="0" w:color="auto"/>
                <w:left w:val="none" w:sz="0" w:space="0" w:color="auto"/>
                <w:bottom w:val="none" w:sz="0" w:space="0" w:color="auto"/>
                <w:right w:val="none" w:sz="0" w:space="0" w:color="auto"/>
              </w:divBdr>
            </w:div>
            <w:div w:id="1446458388">
              <w:marLeft w:val="0"/>
              <w:marRight w:val="0"/>
              <w:marTop w:val="0"/>
              <w:marBottom w:val="0"/>
              <w:divBdr>
                <w:top w:val="none" w:sz="0" w:space="0" w:color="auto"/>
                <w:left w:val="none" w:sz="0" w:space="0" w:color="auto"/>
                <w:bottom w:val="none" w:sz="0" w:space="0" w:color="auto"/>
                <w:right w:val="none" w:sz="0" w:space="0" w:color="auto"/>
              </w:divBdr>
            </w:div>
            <w:div w:id="2009212948">
              <w:marLeft w:val="0"/>
              <w:marRight w:val="0"/>
              <w:marTop w:val="0"/>
              <w:marBottom w:val="0"/>
              <w:divBdr>
                <w:top w:val="none" w:sz="0" w:space="0" w:color="auto"/>
                <w:left w:val="none" w:sz="0" w:space="0" w:color="auto"/>
                <w:bottom w:val="none" w:sz="0" w:space="0" w:color="auto"/>
                <w:right w:val="none" w:sz="0" w:space="0" w:color="auto"/>
              </w:divBdr>
            </w:div>
            <w:div w:id="302085818">
              <w:marLeft w:val="0"/>
              <w:marRight w:val="0"/>
              <w:marTop w:val="0"/>
              <w:marBottom w:val="0"/>
              <w:divBdr>
                <w:top w:val="none" w:sz="0" w:space="0" w:color="auto"/>
                <w:left w:val="none" w:sz="0" w:space="0" w:color="auto"/>
                <w:bottom w:val="none" w:sz="0" w:space="0" w:color="auto"/>
                <w:right w:val="none" w:sz="0" w:space="0" w:color="auto"/>
              </w:divBdr>
            </w:div>
            <w:div w:id="2079205091">
              <w:marLeft w:val="0"/>
              <w:marRight w:val="0"/>
              <w:marTop w:val="0"/>
              <w:marBottom w:val="0"/>
              <w:divBdr>
                <w:top w:val="none" w:sz="0" w:space="0" w:color="auto"/>
                <w:left w:val="none" w:sz="0" w:space="0" w:color="auto"/>
                <w:bottom w:val="none" w:sz="0" w:space="0" w:color="auto"/>
                <w:right w:val="none" w:sz="0" w:space="0" w:color="auto"/>
              </w:divBdr>
            </w:div>
            <w:div w:id="1403020820">
              <w:marLeft w:val="0"/>
              <w:marRight w:val="0"/>
              <w:marTop w:val="0"/>
              <w:marBottom w:val="0"/>
              <w:divBdr>
                <w:top w:val="none" w:sz="0" w:space="0" w:color="auto"/>
                <w:left w:val="none" w:sz="0" w:space="0" w:color="auto"/>
                <w:bottom w:val="none" w:sz="0" w:space="0" w:color="auto"/>
                <w:right w:val="none" w:sz="0" w:space="0" w:color="auto"/>
              </w:divBdr>
            </w:div>
            <w:div w:id="595676020">
              <w:marLeft w:val="0"/>
              <w:marRight w:val="0"/>
              <w:marTop w:val="0"/>
              <w:marBottom w:val="0"/>
              <w:divBdr>
                <w:top w:val="none" w:sz="0" w:space="0" w:color="auto"/>
                <w:left w:val="none" w:sz="0" w:space="0" w:color="auto"/>
                <w:bottom w:val="none" w:sz="0" w:space="0" w:color="auto"/>
                <w:right w:val="none" w:sz="0" w:space="0" w:color="auto"/>
              </w:divBdr>
            </w:div>
            <w:div w:id="1264142140">
              <w:marLeft w:val="0"/>
              <w:marRight w:val="0"/>
              <w:marTop w:val="0"/>
              <w:marBottom w:val="0"/>
              <w:divBdr>
                <w:top w:val="none" w:sz="0" w:space="0" w:color="auto"/>
                <w:left w:val="none" w:sz="0" w:space="0" w:color="auto"/>
                <w:bottom w:val="none" w:sz="0" w:space="0" w:color="auto"/>
                <w:right w:val="none" w:sz="0" w:space="0" w:color="auto"/>
              </w:divBdr>
            </w:div>
            <w:div w:id="1979451844">
              <w:marLeft w:val="0"/>
              <w:marRight w:val="0"/>
              <w:marTop w:val="0"/>
              <w:marBottom w:val="0"/>
              <w:divBdr>
                <w:top w:val="none" w:sz="0" w:space="0" w:color="auto"/>
                <w:left w:val="none" w:sz="0" w:space="0" w:color="auto"/>
                <w:bottom w:val="none" w:sz="0" w:space="0" w:color="auto"/>
                <w:right w:val="none" w:sz="0" w:space="0" w:color="auto"/>
              </w:divBdr>
            </w:div>
            <w:div w:id="687636074">
              <w:marLeft w:val="0"/>
              <w:marRight w:val="0"/>
              <w:marTop w:val="0"/>
              <w:marBottom w:val="0"/>
              <w:divBdr>
                <w:top w:val="none" w:sz="0" w:space="0" w:color="auto"/>
                <w:left w:val="none" w:sz="0" w:space="0" w:color="auto"/>
                <w:bottom w:val="none" w:sz="0" w:space="0" w:color="auto"/>
                <w:right w:val="none" w:sz="0" w:space="0" w:color="auto"/>
              </w:divBdr>
            </w:div>
            <w:div w:id="1416974628">
              <w:marLeft w:val="0"/>
              <w:marRight w:val="0"/>
              <w:marTop w:val="0"/>
              <w:marBottom w:val="0"/>
              <w:divBdr>
                <w:top w:val="none" w:sz="0" w:space="0" w:color="auto"/>
                <w:left w:val="none" w:sz="0" w:space="0" w:color="auto"/>
                <w:bottom w:val="none" w:sz="0" w:space="0" w:color="auto"/>
                <w:right w:val="none" w:sz="0" w:space="0" w:color="auto"/>
              </w:divBdr>
            </w:div>
            <w:div w:id="1725563455">
              <w:marLeft w:val="0"/>
              <w:marRight w:val="0"/>
              <w:marTop w:val="0"/>
              <w:marBottom w:val="0"/>
              <w:divBdr>
                <w:top w:val="none" w:sz="0" w:space="0" w:color="auto"/>
                <w:left w:val="none" w:sz="0" w:space="0" w:color="auto"/>
                <w:bottom w:val="none" w:sz="0" w:space="0" w:color="auto"/>
                <w:right w:val="none" w:sz="0" w:space="0" w:color="auto"/>
              </w:divBdr>
            </w:div>
            <w:div w:id="589509035">
              <w:marLeft w:val="0"/>
              <w:marRight w:val="0"/>
              <w:marTop w:val="0"/>
              <w:marBottom w:val="0"/>
              <w:divBdr>
                <w:top w:val="none" w:sz="0" w:space="0" w:color="auto"/>
                <w:left w:val="none" w:sz="0" w:space="0" w:color="auto"/>
                <w:bottom w:val="none" w:sz="0" w:space="0" w:color="auto"/>
                <w:right w:val="none" w:sz="0" w:space="0" w:color="auto"/>
              </w:divBdr>
            </w:div>
            <w:div w:id="2059232771">
              <w:marLeft w:val="0"/>
              <w:marRight w:val="0"/>
              <w:marTop w:val="0"/>
              <w:marBottom w:val="0"/>
              <w:divBdr>
                <w:top w:val="none" w:sz="0" w:space="0" w:color="auto"/>
                <w:left w:val="none" w:sz="0" w:space="0" w:color="auto"/>
                <w:bottom w:val="none" w:sz="0" w:space="0" w:color="auto"/>
                <w:right w:val="none" w:sz="0" w:space="0" w:color="auto"/>
              </w:divBdr>
            </w:div>
            <w:div w:id="850219555">
              <w:marLeft w:val="0"/>
              <w:marRight w:val="0"/>
              <w:marTop w:val="0"/>
              <w:marBottom w:val="0"/>
              <w:divBdr>
                <w:top w:val="none" w:sz="0" w:space="0" w:color="auto"/>
                <w:left w:val="none" w:sz="0" w:space="0" w:color="auto"/>
                <w:bottom w:val="none" w:sz="0" w:space="0" w:color="auto"/>
                <w:right w:val="none" w:sz="0" w:space="0" w:color="auto"/>
              </w:divBdr>
            </w:div>
            <w:div w:id="854533590">
              <w:marLeft w:val="0"/>
              <w:marRight w:val="0"/>
              <w:marTop w:val="0"/>
              <w:marBottom w:val="0"/>
              <w:divBdr>
                <w:top w:val="none" w:sz="0" w:space="0" w:color="auto"/>
                <w:left w:val="none" w:sz="0" w:space="0" w:color="auto"/>
                <w:bottom w:val="none" w:sz="0" w:space="0" w:color="auto"/>
                <w:right w:val="none" w:sz="0" w:space="0" w:color="auto"/>
              </w:divBdr>
            </w:div>
            <w:div w:id="567348254">
              <w:marLeft w:val="0"/>
              <w:marRight w:val="0"/>
              <w:marTop w:val="0"/>
              <w:marBottom w:val="0"/>
              <w:divBdr>
                <w:top w:val="none" w:sz="0" w:space="0" w:color="auto"/>
                <w:left w:val="none" w:sz="0" w:space="0" w:color="auto"/>
                <w:bottom w:val="none" w:sz="0" w:space="0" w:color="auto"/>
                <w:right w:val="none" w:sz="0" w:space="0" w:color="auto"/>
              </w:divBdr>
            </w:div>
            <w:div w:id="1529446058">
              <w:marLeft w:val="0"/>
              <w:marRight w:val="0"/>
              <w:marTop w:val="0"/>
              <w:marBottom w:val="0"/>
              <w:divBdr>
                <w:top w:val="none" w:sz="0" w:space="0" w:color="auto"/>
                <w:left w:val="none" w:sz="0" w:space="0" w:color="auto"/>
                <w:bottom w:val="none" w:sz="0" w:space="0" w:color="auto"/>
                <w:right w:val="none" w:sz="0" w:space="0" w:color="auto"/>
              </w:divBdr>
            </w:div>
            <w:div w:id="1582563492">
              <w:marLeft w:val="0"/>
              <w:marRight w:val="0"/>
              <w:marTop w:val="0"/>
              <w:marBottom w:val="0"/>
              <w:divBdr>
                <w:top w:val="none" w:sz="0" w:space="0" w:color="auto"/>
                <w:left w:val="none" w:sz="0" w:space="0" w:color="auto"/>
                <w:bottom w:val="none" w:sz="0" w:space="0" w:color="auto"/>
                <w:right w:val="none" w:sz="0" w:space="0" w:color="auto"/>
              </w:divBdr>
            </w:div>
            <w:div w:id="231082390">
              <w:marLeft w:val="0"/>
              <w:marRight w:val="0"/>
              <w:marTop w:val="0"/>
              <w:marBottom w:val="0"/>
              <w:divBdr>
                <w:top w:val="none" w:sz="0" w:space="0" w:color="auto"/>
                <w:left w:val="none" w:sz="0" w:space="0" w:color="auto"/>
                <w:bottom w:val="none" w:sz="0" w:space="0" w:color="auto"/>
                <w:right w:val="none" w:sz="0" w:space="0" w:color="auto"/>
              </w:divBdr>
            </w:div>
            <w:div w:id="973558389">
              <w:marLeft w:val="0"/>
              <w:marRight w:val="0"/>
              <w:marTop w:val="0"/>
              <w:marBottom w:val="0"/>
              <w:divBdr>
                <w:top w:val="none" w:sz="0" w:space="0" w:color="auto"/>
                <w:left w:val="none" w:sz="0" w:space="0" w:color="auto"/>
                <w:bottom w:val="none" w:sz="0" w:space="0" w:color="auto"/>
                <w:right w:val="none" w:sz="0" w:space="0" w:color="auto"/>
              </w:divBdr>
            </w:div>
            <w:div w:id="2073965608">
              <w:marLeft w:val="0"/>
              <w:marRight w:val="0"/>
              <w:marTop w:val="0"/>
              <w:marBottom w:val="0"/>
              <w:divBdr>
                <w:top w:val="none" w:sz="0" w:space="0" w:color="auto"/>
                <w:left w:val="none" w:sz="0" w:space="0" w:color="auto"/>
                <w:bottom w:val="none" w:sz="0" w:space="0" w:color="auto"/>
                <w:right w:val="none" w:sz="0" w:space="0" w:color="auto"/>
              </w:divBdr>
            </w:div>
            <w:div w:id="1896769245">
              <w:marLeft w:val="0"/>
              <w:marRight w:val="0"/>
              <w:marTop w:val="0"/>
              <w:marBottom w:val="0"/>
              <w:divBdr>
                <w:top w:val="none" w:sz="0" w:space="0" w:color="auto"/>
                <w:left w:val="none" w:sz="0" w:space="0" w:color="auto"/>
                <w:bottom w:val="none" w:sz="0" w:space="0" w:color="auto"/>
                <w:right w:val="none" w:sz="0" w:space="0" w:color="auto"/>
              </w:divBdr>
            </w:div>
            <w:div w:id="1314217547">
              <w:marLeft w:val="0"/>
              <w:marRight w:val="0"/>
              <w:marTop w:val="0"/>
              <w:marBottom w:val="0"/>
              <w:divBdr>
                <w:top w:val="none" w:sz="0" w:space="0" w:color="auto"/>
                <w:left w:val="none" w:sz="0" w:space="0" w:color="auto"/>
                <w:bottom w:val="none" w:sz="0" w:space="0" w:color="auto"/>
                <w:right w:val="none" w:sz="0" w:space="0" w:color="auto"/>
              </w:divBdr>
            </w:div>
            <w:div w:id="408581831">
              <w:marLeft w:val="0"/>
              <w:marRight w:val="0"/>
              <w:marTop w:val="0"/>
              <w:marBottom w:val="0"/>
              <w:divBdr>
                <w:top w:val="none" w:sz="0" w:space="0" w:color="auto"/>
                <w:left w:val="none" w:sz="0" w:space="0" w:color="auto"/>
                <w:bottom w:val="none" w:sz="0" w:space="0" w:color="auto"/>
                <w:right w:val="none" w:sz="0" w:space="0" w:color="auto"/>
              </w:divBdr>
            </w:div>
            <w:div w:id="1726099837">
              <w:marLeft w:val="0"/>
              <w:marRight w:val="0"/>
              <w:marTop w:val="0"/>
              <w:marBottom w:val="0"/>
              <w:divBdr>
                <w:top w:val="none" w:sz="0" w:space="0" w:color="auto"/>
                <w:left w:val="none" w:sz="0" w:space="0" w:color="auto"/>
                <w:bottom w:val="none" w:sz="0" w:space="0" w:color="auto"/>
                <w:right w:val="none" w:sz="0" w:space="0" w:color="auto"/>
              </w:divBdr>
            </w:div>
            <w:div w:id="235480753">
              <w:marLeft w:val="0"/>
              <w:marRight w:val="0"/>
              <w:marTop w:val="0"/>
              <w:marBottom w:val="0"/>
              <w:divBdr>
                <w:top w:val="none" w:sz="0" w:space="0" w:color="auto"/>
                <w:left w:val="none" w:sz="0" w:space="0" w:color="auto"/>
                <w:bottom w:val="none" w:sz="0" w:space="0" w:color="auto"/>
                <w:right w:val="none" w:sz="0" w:space="0" w:color="auto"/>
              </w:divBdr>
            </w:div>
            <w:div w:id="1575814309">
              <w:marLeft w:val="0"/>
              <w:marRight w:val="0"/>
              <w:marTop w:val="0"/>
              <w:marBottom w:val="0"/>
              <w:divBdr>
                <w:top w:val="none" w:sz="0" w:space="0" w:color="auto"/>
                <w:left w:val="none" w:sz="0" w:space="0" w:color="auto"/>
                <w:bottom w:val="none" w:sz="0" w:space="0" w:color="auto"/>
                <w:right w:val="none" w:sz="0" w:space="0" w:color="auto"/>
              </w:divBdr>
            </w:div>
            <w:div w:id="1141533063">
              <w:marLeft w:val="0"/>
              <w:marRight w:val="0"/>
              <w:marTop w:val="0"/>
              <w:marBottom w:val="0"/>
              <w:divBdr>
                <w:top w:val="none" w:sz="0" w:space="0" w:color="auto"/>
                <w:left w:val="none" w:sz="0" w:space="0" w:color="auto"/>
                <w:bottom w:val="none" w:sz="0" w:space="0" w:color="auto"/>
                <w:right w:val="none" w:sz="0" w:space="0" w:color="auto"/>
              </w:divBdr>
            </w:div>
            <w:div w:id="298801357">
              <w:marLeft w:val="0"/>
              <w:marRight w:val="0"/>
              <w:marTop w:val="0"/>
              <w:marBottom w:val="0"/>
              <w:divBdr>
                <w:top w:val="none" w:sz="0" w:space="0" w:color="auto"/>
                <w:left w:val="none" w:sz="0" w:space="0" w:color="auto"/>
                <w:bottom w:val="none" w:sz="0" w:space="0" w:color="auto"/>
                <w:right w:val="none" w:sz="0" w:space="0" w:color="auto"/>
              </w:divBdr>
            </w:div>
            <w:div w:id="1141844123">
              <w:marLeft w:val="0"/>
              <w:marRight w:val="0"/>
              <w:marTop w:val="0"/>
              <w:marBottom w:val="0"/>
              <w:divBdr>
                <w:top w:val="none" w:sz="0" w:space="0" w:color="auto"/>
                <w:left w:val="none" w:sz="0" w:space="0" w:color="auto"/>
                <w:bottom w:val="none" w:sz="0" w:space="0" w:color="auto"/>
                <w:right w:val="none" w:sz="0" w:space="0" w:color="auto"/>
              </w:divBdr>
            </w:div>
            <w:div w:id="1527908425">
              <w:marLeft w:val="0"/>
              <w:marRight w:val="0"/>
              <w:marTop w:val="0"/>
              <w:marBottom w:val="0"/>
              <w:divBdr>
                <w:top w:val="none" w:sz="0" w:space="0" w:color="auto"/>
                <w:left w:val="none" w:sz="0" w:space="0" w:color="auto"/>
                <w:bottom w:val="none" w:sz="0" w:space="0" w:color="auto"/>
                <w:right w:val="none" w:sz="0" w:space="0" w:color="auto"/>
              </w:divBdr>
            </w:div>
            <w:div w:id="1910074969">
              <w:marLeft w:val="0"/>
              <w:marRight w:val="0"/>
              <w:marTop w:val="0"/>
              <w:marBottom w:val="0"/>
              <w:divBdr>
                <w:top w:val="none" w:sz="0" w:space="0" w:color="auto"/>
                <w:left w:val="none" w:sz="0" w:space="0" w:color="auto"/>
                <w:bottom w:val="none" w:sz="0" w:space="0" w:color="auto"/>
                <w:right w:val="none" w:sz="0" w:space="0" w:color="auto"/>
              </w:divBdr>
            </w:div>
            <w:div w:id="2028172712">
              <w:marLeft w:val="0"/>
              <w:marRight w:val="0"/>
              <w:marTop w:val="0"/>
              <w:marBottom w:val="0"/>
              <w:divBdr>
                <w:top w:val="none" w:sz="0" w:space="0" w:color="auto"/>
                <w:left w:val="none" w:sz="0" w:space="0" w:color="auto"/>
                <w:bottom w:val="none" w:sz="0" w:space="0" w:color="auto"/>
                <w:right w:val="none" w:sz="0" w:space="0" w:color="auto"/>
              </w:divBdr>
            </w:div>
            <w:div w:id="1793866821">
              <w:marLeft w:val="0"/>
              <w:marRight w:val="0"/>
              <w:marTop w:val="0"/>
              <w:marBottom w:val="0"/>
              <w:divBdr>
                <w:top w:val="none" w:sz="0" w:space="0" w:color="auto"/>
                <w:left w:val="none" w:sz="0" w:space="0" w:color="auto"/>
                <w:bottom w:val="none" w:sz="0" w:space="0" w:color="auto"/>
                <w:right w:val="none" w:sz="0" w:space="0" w:color="auto"/>
              </w:divBdr>
            </w:div>
            <w:div w:id="797332323">
              <w:marLeft w:val="0"/>
              <w:marRight w:val="0"/>
              <w:marTop w:val="0"/>
              <w:marBottom w:val="0"/>
              <w:divBdr>
                <w:top w:val="none" w:sz="0" w:space="0" w:color="auto"/>
                <w:left w:val="none" w:sz="0" w:space="0" w:color="auto"/>
                <w:bottom w:val="none" w:sz="0" w:space="0" w:color="auto"/>
                <w:right w:val="none" w:sz="0" w:space="0" w:color="auto"/>
              </w:divBdr>
            </w:div>
            <w:div w:id="680862033">
              <w:marLeft w:val="0"/>
              <w:marRight w:val="0"/>
              <w:marTop w:val="0"/>
              <w:marBottom w:val="0"/>
              <w:divBdr>
                <w:top w:val="none" w:sz="0" w:space="0" w:color="auto"/>
                <w:left w:val="none" w:sz="0" w:space="0" w:color="auto"/>
                <w:bottom w:val="none" w:sz="0" w:space="0" w:color="auto"/>
                <w:right w:val="none" w:sz="0" w:space="0" w:color="auto"/>
              </w:divBdr>
            </w:div>
            <w:div w:id="850417584">
              <w:marLeft w:val="0"/>
              <w:marRight w:val="0"/>
              <w:marTop w:val="0"/>
              <w:marBottom w:val="0"/>
              <w:divBdr>
                <w:top w:val="none" w:sz="0" w:space="0" w:color="auto"/>
                <w:left w:val="none" w:sz="0" w:space="0" w:color="auto"/>
                <w:bottom w:val="none" w:sz="0" w:space="0" w:color="auto"/>
                <w:right w:val="none" w:sz="0" w:space="0" w:color="auto"/>
              </w:divBdr>
            </w:div>
            <w:div w:id="736519119">
              <w:marLeft w:val="0"/>
              <w:marRight w:val="0"/>
              <w:marTop w:val="0"/>
              <w:marBottom w:val="0"/>
              <w:divBdr>
                <w:top w:val="none" w:sz="0" w:space="0" w:color="auto"/>
                <w:left w:val="none" w:sz="0" w:space="0" w:color="auto"/>
                <w:bottom w:val="none" w:sz="0" w:space="0" w:color="auto"/>
                <w:right w:val="none" w:sz="0" w:space="0" w:color="auto"/>
              </w:divBdr>
            </w:div>
            <w:div w:id="870416009">
              <w:marLeft w:val="0"/>
              <w:marRight w:val="0"/>
              <w:marTop w:val="0"/>
              <w:marBottom w:val="0"/>
              <w:divBdr>
                <w:top w:val="none" w:sz="0" w:space="0" w:color="auto"/>
                <w:left w:val="none" w:sz="0" w:space="0" w:color="auto"/>
                <w:bottom w:val="none" w:sz="0" w:space="0" w:color="auto"/>
                <w:right w:val="none" w:sz="0" w:space="0" w:color="auto"/>
              </w:divBdr>
            </w:div>
            <w:div w:id="2009478862">
              <w:marLeft w:val="0"/>
              <w:marRight w:val="0"/>
              <w:marTop w:val="0"/>
              <w:marBottom w:val="0"/>
              <w:divBdr>
                <w:top w:val="none" w:sz="0" w:space="0" w:color="auto"/>
                <w:left w:val="none" w:sz="0" w:space="0" w:color="auto"/>
                <w:bottom w:val="none" w:sz="0" w:space="0" w:color="auto"/>
                <w:right w:val="none" w:sz="0" w:space="0" w:color="auto"/>
              </w:divBdr>
            </w:div>
            <w:div w:id="482157490">
              <w:marLeft w:val="0"/>
              <w:marRight w:val="0"/>
              <w:marTop w:val="0"/>
              <w:marBottom w:val="0"/>
              <w:divBdr>
                <w:top w:val="none" w:sz="0" w:space="0" w:color="auto"/>
                <w:left w:val="none" w:sz="0" w:space="0" w:color="auto"/>
                <w:bottom w:val="none" w:sz="0" w:space="0" w:color="auto"/>
                <w:right w:val="none" w:sz="0" w:space="0" w:color="auto"/>
              </w:divBdr>
            </w:div>
            <w:div w:id="1789621899">
              <w:marLeft w:val="0"/>
              <w:marRight w:val="0"/>
              <w:marTop w:val="0"/>
              <w:marBottom w:val="0"/>
              <w:divBdr>
                <w:top w:val="none" w:sz="0" w:space="0" w:color="auto"/>
                <w:left w:val="none" w:sz="0" w:space="0" w:color="auto"/>
                <w:bottom w:val="none" w:sz="0" w:space="0" w:color="auto"/>
                <w:right w:val="none" w:sz="0" w:space="0" w:color="auto"/>
              </w:divBdr>
            </w:div>
            <w:div w:id="1680426224">
              <w:marLeft w:val="0"/>
              <w:marRight w:val="0"/>
              <w:marTop w:val="0"/>
              <w:marBottom w:val="0"/>
              <w:divBdr>
                <w:top w:val="none" w:sz="0" w:space="0" w:color="auto"/>
                <w:left w:val="none" w:sz="0" w:space="0" w:color="auto"/>
                <w:bottom w:val="none" w:sz="0" w:space="0" w:color="auto"/>
                <w:right w:val="none" w:sz="0" w:space="0" w:color="auto"/>
              </w:divBdr>
            </w:div>
            <w:div w:id="1256937880">
              <w:marLeft w:val="0"/>
              <w:marRight w:val="0"/>
              <w:marTop w:val="0"/>
              <w:marBottom w:val="0"/>
              <w:divBdr>
                <w:top w:val="none" w:sz="0" w:space="0" w:color="auto"/>
                <w:left w:val="none" w:sz="0" w:space="0" w:color="auto"/>
                <w:bottom w:val="none" w:sz="0" w:space="0" w:color="auto"/>
                <w:right w:val="none" w:sz="0" w:space="0" w:color="auto"/>
              </w:divBdr>
            </w:div>
            <w:div w:id="813376463">
              <w:marLeft w:val="0"/>
              <w:marRight w:val="0"/>
              <w:marTop w:val="0"/>
              <w:marBottom w:val="0"/>
              <w:divBdr>
                <w:top w:val="none" w:sz="0" w:space="0" w:color="auto"/>
                <w:left w:val="none" w:sz="0" w:space="0" w:color="auto"/>
                <w:bottom w:val="none" w:sz="0" w:space="0" w:color="auto"/>
                <w:right w:val="none" w:sz="0" w:space="0" w:color="auto"/>
              </w:divBdr>
            </w:div>
            <w:div w:id="1383142084">
              <w:marLeft w:val="0"/>
              <w:marRight w:val="0"/>
              <w:marTop w:val="0"/>
              <w:marBottom w:val="0"/>
              <w:divBdr>
                <w:top w:val="none" w:sz="0" w:space="0" w:color="auto"/>
                <w:left w:val="none" w:sz="0" w:space="0" w:color="auto"/>
                <w:bottom w:val="none" w:sz="0" w:space="0" w:color="auto"/>
                <w:right w:val="none" w:sz="0" w:space="0" w:color="auto"/>
              </w:divBdr>
            </w:div>
            <w:div w:id="1973511906">
              <w:marLeft w:val="0"/>
              <w:marRight w:val="0"/>
              <w:marTop w:val="0"/>
              <w:marBottom w:val="0"/>
              <w:divBdr>
                <w:top w:val="none" w:sz="0" w:space="0" w:color="auto"/>
                <w:left w:val="none" w:sz="0" w:space="0" w:color="auto"/>
                <w:bottom w:val="none" w:sz="0" w:space="0" w:color="auto"/>
                <w:right w:val="none" w:sz="0" w:space="0" w:color="auto"/>
              </w:divBdr>
            </w:div>
            <w:div w:id="576401184">
              <w:marLeft w:val="0"/>
              <w:marRight w:val="0"/>
              <w:marTop w:val="0"/>
              <w:marBottom w:val="0"/>
              <w:divBdr>
                <w:top w:val="none" w:sz="0" w:space="0" w:color="auto"/>
                <w:left w:val="none" w:sz="0" w:space="0" w:color="auto"/>
                <w:bottom w:val="none" w:sz="0" w:space="0" w:color="auto"/>
                <w:right w:val="none" w:sz="0" w:space="0" w:color="auto"/>
              </w:divBdr>
            </w:div>
            <w:div w:id="52166901">
              <w:marLeft w:val="0"/>
              <w:marRight w:val="0"/>
              <w:marTop w:val="0"/>
              <w:marBottom w:val="0"/>
              <w:divBdr>
                <w:top w:val="none" w:sz="0" w:space="0" w:color="auto"/>
                <w:left w:val="none" w:sz="0" w:space="0" w:color="auto"/>
                <w:bottom w:val="none" w:sz="0" w:space="0" w:color="auto"/>
                <w:right w:val="none" w:sz="0" w:space="0" w:color="auto"/>
              </w:divBdr>
            </w:div>
            <w:div w:id="920606085">
              <w:marLeft w:val="0"/>
              <w:marRight w:val="0"/>
              <w:marTop w:val="0"/>
              <w:marBottom w:val="0"/>
              <w:divBdr>
                <w:top w:val="none" w:sz="0" w:space="0" w:color="auto"/>
                <w:left w:val="none" w:sz="0" w:space="0" w:color="auto"/>
                <w:bottom w:val="none" w:sz="0" w:space="0" w:color="auto"/>
                <w:right w:val="none" w:sz="0" w:space="0" w:color="auto"/>
              </w:divBdr>
            </w:div>
            <w:div w:id="1577936937">
              <w:marLeft w:val="0"/>
              <w:marRight w:val="0"/>
              <w:marTop w:val="0"/>
              <w:marBottom w:val="0"/>
              <w:divBdr>
                <w:top w:val="none" w:sz="0" w:space="0" w:color="auto"/>
                <w:left w:val="none" w:sz="0" w:space="0" w:color="auto"/>
                <w:bottom w:val="none" w:sz="0" w:space="0" w:color="auto"/>
                <w:right w:val="none" w:sz="0" w:space="0" w:color="auto"/>
              </w:divBdr>
            </w:div>
            <w:div w:id="177815437">
              <w:marLeft w:val="0"/>
              <w:marRight w:val="0"/>
              <w:marTop w:val="0"/>
              <w:marBottom w:val="0"/>
              <w:divBdr>
                <w:top w:val="none" w:sz="0" w:space="0" w:color="auto"/>
                <w:left w:val="none" w:sz="0" w:space="0" w:color="auto"/>
                <w:bottom w:val="none" w:sz="0" w:space="0" w:color="auto"/>
                <w:right w:val="none" w:sz="0" w:space="0" w:color="auto"/>
              </w:divBdr>
            </w:div>
            <w:div w:id="666861168">
              <w:marLeft w:val="0"/>
              <w:marRight w:val="0"/>
              <w:marTop w:val="0"/>
              <w:marBottom w:val="0"/>
              <w:divBdr>
                <w:top w:val="none" w:sz="0" w:space="0" w:color="auto"/>
                <w:left w:val="none" w:sz="0" w:space="0" w:color="auto"/>
                <w:bottom w:val="none" w:sz="0" w:space="0" w:color="auto"/>
                <w:right w:val="none" w:sz="0" w:space="0" w:color="auto"/>
              </w:divBdr>
            </w:div>
            <w:div w:id="735130437">
              <w:marLeft w:val="0"/>
              <w:marRight w:val="0"/>
              <w:marTop w:val="0"/>
              <w:marBottom w:val="0"/>
              <w:divBdr>
                <w:top w:val="none" w:sz="0" w:space="0" w:color="auto"/>
                <w:left w:val="none" w:sz="0" w:space="0" w:color="auto"/>
                <w:bottom w:val="none" w:sz="0" w:space="0" w:color="auto"/>
                <w:right w:val="none" w:sz="0" w:space="0" w:color="auto"/>
              </w:divBdr>
            </w:div>
            <w:div w:id="1784761402">
              <w:marLeft w:val="0"/>
              <w:marRight w:val="0"/>
              <w:marTop w:val="0"/>
              <w:marBottom w:val="0"/>
              <w:divBdr>
                <w:top w:val="none" w:sz="0" w:space="0" w:color="auto"/>
                <w:left w:val="none" w:sz="0" w:space="0" w:color="auto"/>
                <w:bottom w:val="none" w:sz="0" w:space="0" w:color="auto"/>
                <w:right w:val="none" w:sz="0" w:space="0" w:color="auto"/>
              </w:divBdr>
            </w:div>
            <w:div w:id="1882788954">
              <w:marLeft w:val="0"/>
              <w:marRight w:val="0"/>
              <w:marTop w:val="0"/>
              <w:marBottom w:val="0"/>
              <w:divBdr>
                <w:top w:val="none" w:sz="0" w:space="0" w:color="auto"/>
                <w:left w:val="none" w:sz="0" w:space="0" w:color="auto"/>
                <w:bottom w:val="none" w:sz="0" w:space="0" w:color="auto"/>
                <w:right w:val="none" w:sz="0" w:space="0" w:color="auto"/>
              </w:divBdr>
            </w:div>
            <w:div w:id="1511797386">
              <w:marLeft w:val="0"/>
              <w:marRight w:val="0"/>
              <w:marTop w:val="0"/>
              <w:marBottom w:val="0"/>
              <w:divBdr>
                <w:top w:val="none" w:sz="0" w:space="0" w:color="auto"/>
                <w:left w:val="none" w:sz="0" w:space="0" w:color="auto"/>
                <w:bottom w:val="none" w:sz="0" w:space="0" w:color="auto"/>
                <w:right w:val="none" w:sz="0" w:space="0" w:color="auto"/>
              </w:divBdr>
            </w:div>
            <w:div w:id="1929922693">
              <w:marLeft w:val="0"/>
              <w:marRight w:val="0"/>
              <w:marTop w:val="0"/>
              <w:marBottom w:val="0"/>
              <w:divBdr>
                <w:top w:val="none" w:sz="0" w:space="0" w:color="auto"/>
                <w:left w:val="none" w:sz="0" w:space="0" w:color="auto"/>
                <w:bottom w:val="none" w:sz="0" w:space="0" w:color="auto"/>
                <w:right w:val="none" w:sz="0" w:space="0" w:color="auto"/>
              </w:divBdr>
            </w:div>
            <w:div w:id="736125521">
              <w:marLeft w:val="0"/>
              <w:marRight w:val="0"/>
              <w:marTop w:val="0"/>
              <w:marBottom w:val="0"/>
              <w:divBdr>
                <w:top w:val="none" w:sz="0" w:space="0" w:color="auto"/>
                <w:left w:val="none" w:sz="0" w:space="0" w:color="auto"/>
                <w:bottom w:val="none" w:sz="0" w:space="0" w:color="auto"/>
                <w:right w:val="none" w:sz="0" w:space="0" w:color="auto"/>
              </w:divBdr>
            </w:div>
            <w:div w:id="1698236889">
              <w:marLeft w:val="0"/>
              <w:marRight w:val="0"/>
              <w:marTop w:val="0"/>
              <w:marBottom w:val="0"/>
              <w:divBdr>
                <w:top w:val="none" w:sz="0" w:space="0" w:color="auto"/>
                <w:left w:val="none" w:sz="0" w:space="0" w:color="auto"/>
                <w:bottom w:val="none" w:sz="0" w:space="0" w:color="auto"/>
                <w:right w:val="none" w:sz="0" w:space="0" w:color="auto"/>
              </w:divBdr>
            </w:div>
            <w:div w:id="1140076499">
              <w:marLeft w:val="0"/>
              <w:marRight w:val="0"/>
              <w:marTop w:val="0"/>
              <w:marBottom w:val="0"/>
              <w:divBdr>
                <w:top w:val="none" w:sz="0" w:space="0" w:color="auto"/>
                <w:left w:val="none" w:sz="0" w:space="0" w:color="auto"/>
                <w:bottom w:val="none" w:sz="0" w:space="0" w:color="auto"/>
                <w:right w:val="none" w:sz="0" w:space="0" w:color="auto"/>
              </w:divBdr>
            </w:div>
            <w:div w:id="1430199067">
              <w:marLeft w:val="0"/>
              <w:marRight w:val="0"/>
              <w:marTop w:val="0"/>
              <w:marBottom w:val="0"/>
              <w:divBdr>
                <w:top w:val="none" w:sz="0" w:space="0" w:color="auto"/>
                <w:left w:val="none" w:sz="0" w:space="0" w:color="auto"/>
                <w:bottom w:val="none" w:sz="0" w:space="0" w:color="auto"/>
                <w:right w:val="none" w:sz="0" w:space="0" w:color="auto"/>
              </w:divBdr>
            </w:div>
            <w:div w:id="1999117597">
              <w:marLeft w:val="0"/>
              <w:marRight w:val="0"/>
              <w:marTop w:val="0"/>
              <w:marBottom w:val="0"/>
              <w:divBdr>
                <w:top w:val="none" w:sz="0" w:space="0" w:color="auto"/>
                <w:left w:val="none" w:sz="0" w:space="0" w:color="auto"/>
                <w:bottom w:val="none" w:sz="0" w:space="0" w:color="auto"/>
                <w:right w:val="none" w:sz="0" w:space="0" w:color="auto"/>
              </w:divBdr>
            </w:div>
            <w:div w:id="1652055061">
              <w:marLeft w:val="0"/>
              <w:marRight w:val="0"/>
              <w:marTop w:val="0"/>
              <w:marBottom w:val="0"/>
              <w:divBdr>
                <w:top w:val="none" w:sz="0" w:space="0" w:color="auto"/>
                <w:left w:val="none" w:sz="0" w:space="0" w:color="auto"/>
                <w:bottom w:val="none" w:sz="0" w:space="0" w:color="auto"/>
                <w:right w:val="none" w:sz="0" w:space="0" w:color="auto"/>
              </w:divBdr>
            </w:div>
            <w:div w:id="854618494">
              <w:marLeft w:val="0"/>
              <w:marRight w:val="0"/>
              <w:marTop w:val="0"/>
              <w:marBottom w:val="0"/>
              <w:divBdr>
                <w:top w:val="none" w:sz="0" w:space="0" w:color="auto"/>
                <w:left w:val="none" w:sz="0" w:space="0" w:color="auto"/>
                <w:bottom w:val="none" w:sz="0" w:space="0" w:color="auto"/>
                <w:right w:val="none" w:sz="0" w:space="0" w:color="auto"/>
              </w:divBdr>
            </w:div>
            <w:div w:id="436675520">
              <w:marLeft w:val="0"/>
              <w:marRight w:val="0"/>
              <w:marTop w:val="0"/>
              <w:marBottom w:val="0"/>
              <w:divBdr>
                <w:top w:val="none" w:sz="0" w:space="0" w:color="auto"/>
                <w:left w:val="none" w:sz="0" w:space="0" w:color="auto"/>
                <w:bottom w:val="none" w:sz="0" w:space="0" w:color="auto"/>
                <w:right w:val="none" w:sz="0" w:space="0" w:color="auto"/>
              </w:divBdr>
            </w:div>
            <w:div w:id="224032491">
              <w:marLeft w:val="0"/>
              <w:marRight w:val="0"/>
              <w:marTop w:val="0"/>
              <w:marBottom w:val="0"/>
              <w:divBdr>
                <w:top w:val="none" w:sz="0" w:space="0" w:color="auto"/>
                <w:left w:val="none" w:sz="0" w:space="0" w:color="auto"/>
                <w:bottom w:val="none" w:sz="0" w:space="0" w:color="auto"/>
                <w:right w:val="none" w:sz="0" w:space="0" w:color="auto"/>
              </w:divBdr>
            </w:div>
            <w:div w:id="849611752">
              <w:marLeft w:val="0"/>
              <w:marRight w:val="0"/>
              <w:marTop w:val="0"/>
              <w:marBottom w:val="0"/>
              <w:divBdr>
                <w:top w:val="none" w:sz="0" w:space="0" w:color="auto"/>
                <w:left w:val="none" w:sz="0" w:space="0" w:color="auto"/>
                <w:bottom w:val="none" w:sz="0" w:space="0" w:color="auto"/>
                <w:right w:val="none" w:sz="0" w:space="0" w:color="auto"/>
              </w:divBdr>
            </w:div>
            <w:div w:id="1463882240">
              <w:marLeft w:val="0"/>
              <w:marRight w:val="0"/>
              <w:marTop w:val="0"/>
              <w:marBottom w:val="0"/>
              <w:divBdr>
                <w:top w:val="none" w:sz="0" w:space="0" w:color="auto"/>
                <w:left w:val="none" w:sz="0" w:space="0" w:color="auto"/>
                <w:bottom w:val="none" w:sz="0" w:space="0" w:color="auto"/>
                <w:right w:val="none" w:sz="0" w:space="0" w:color="auto"/>
              </w:divBdr>
            </w:div>
            <w:div w:id="220405899">
              <w:marLeft w:val="0"/>
              <w:marRight w:val="0"/>
              <w:marTop w:val="0"/>
              <w:marBottom w:val="0"/>
              <w:divBdr>
                <w:top w:val="none" w:sz="0" w:space="0" w:color="auto"/>
                <w:left w:val="none" w:sz="0" w:space="0" w:color="auto"/>
                <w:bottom w:val="none" w:sz="0" w:space="0" w:color="auto"/>
                <w:right w:val="none" w:sz="0" w:space="0" w:color="auto"/>
              </w:divBdr>
            </w:div>
            <w:div w:id="203758744">
              <w:marLeft w:val="0"/>
              <w:marRight w:val="0"/>
              <w:marTop w:val="0"/>
              <w:marBottom w:val="0"/>
              <w:divBdr>
                <w:top w:val="none" w:sz="0" w:space="0" w:color="auto"/>
                <w:left w:val="none" w:sz="0" w:space="0" w:color="auto"/>
                <w:bottom w:val="none" w:sz="0" w:space="0" w:color="auto"/>
                <w:right w:val="none" w:sz="0" w:space="0" w:color="auto"/>
              </w:divBdr>
            </w:div>
            <w:div w:id="178549792">
              <w:marLeft w:val="0"/>
              <w:marRight w:val="0"/>
              <w:marTop w:val="0"/>
              <w:marBottom w:val="0"/>
              <w:divBdr>
                <w:top w:val="none" w:sz="0" w:space="0" w:color="auto"/>
                <w:left w:val="none" w:sz="0" w:space="0" w:color="auto"/>
                <w:bottom w:val="none" w:sz="0" w:space="0" w:color="auto"/>
                <w:right w:val="none" w:sz="0" w:space="0" w:color="auto"/>
              </w:divBdr>
            </w:div>
            <w:div w:id="398214425">
              <w:marLeft w:val="0"/>
              <w:marRight w:val="0"/>
              <w:marTop w:val="0"/>
              <w:marBottom w:val="0"/>
              <w:divBdr>
                <w:top w:val="none" w:sz="0" w:space="0" w:color="auto"/>
                <w:left w:val="none" w:sz="0" w:space="0" w:color="auto"/>
                <w:bottom w:val="none" w:sz="0" w:space="0" w:color="auto"/>
                <w:right w:val="none" w:sz="0" w:space="0" w:color="auto"/>
              </w:divBdr>
            </w:div>
            <w:div w:id="1586722658">
              <w:marLeft w:val="0"/>
              <w:marRight w:val="0"/>
              <w:marTop w:val="0"/>
              <w:marBottom w:val="0"/>
              <w:divBdr>
                <w:top w:val="none" w:sz="0" w:space="0" w:color="auto"/>
                <w:left w:val="none" w:sz="0" w:space="0" w:color="auto"/>
                <w:bottom w:val="none" w:sz="0" w:space="0" w:color="auto"/>
                <w:right w:val="none" w:sz="0" w:space="0" w:color="auto"/>
              </w:divBdr>
            </w:div>
            <w:div w:id="546183049">
              <w:marLeft w:val="0"/>
              <w:marRight w:val="0"/>
              <w:marTop w:val="0"/>
              <w:marBottom w:val="0"/>
              <w:divBdr>
                <w:top w:val="none" w:sz="0" w:space="0" w:color="auto"/>
                <w:left w:val="none" w:sz="0" w:space="0" w:color="auto"/>
                <w:bottom w:val="none" w:sz="0" w:space="0" w:color="auto"/>
                <w:right w:val="none" w:sz="0" w:space="0" w:color="auto"/>
              </w:divBdr>
            </w:div>
            <w:div w:id="1864974561">
              <w:marLeft w:val="0"/>
              <w:marRight w:val="0"/>
              <w:marTop w:val="0"/>
              <w:marBottom w:val="0"/>
              <w:divBdr>
                <w:top w:val="none" w:sz="0" w:space="0" w:color="auto"/>
                <w:left w:val="none" w:sz="0" w:space="0" w:color="auto"/>
                <w:bottom w:val="none" w:sz="0" w:space="0" w:color="auto"/>
                <w:right w:val="none" w:sz="0" w:space="0" w:color="auto"/>
              </w:divBdr>
            </w:div>
            <w:div w:id="206917072">
              <w:marLeft w:val="0"/>
              <w:marRight w:val="0"/>
              <w:marTop w:val="0"/>
              <w:marBottom w:val="0"/>
              <w:divBdr>
                <w:top w:val="none" w:sz="0" w:space="0" w:color="auto"/>
                <w:left w:val="none" w:sz="0" w:space="0" w:color="auto"/>
                <w:bottom w:val="none" w:sz="0" w:space="0" w:color="auto"/>
                <w:right w:val="none" w:sz="0" w:space="0" w:color="auto"/>
              </w:divBdr>
            </w:div>
            <w:div w:id="918363309">
              <w:marLeft w:val="0"/>
              <w:marRight w:val="0"/>
              <w:marTop w:val="0"/>
              <w:marBottom w:val="0"/>
              <w:divBdr>
                <w:top w:val="none" w:sz="0" w:space="0" w:color="auto"/>
                <w:left w:val="none" w:sz="0" w:space="0" w:color="auto"/>
                <w:bottom w:val="none" w:sz="0" w:space="0" w:color="auto"/>
                <w:right w:val="none" w:sz="0" w:space="0" w:color="auto"/>
              </w:divBdr>
            </w:div>
            <w:div w:id="427310109">
              <w:marLeft w:val="0"/>
              <w:marRight w:val="0"/>
              <w:marTop w:val="0"/>
              <w:marBottom w:val="0"/>
              <w:divBdr>
                <w:top w:val="none" w:sz="0" w:space="0" w:color="auto"/>
                <w:left w:val="none" w:sz="0" w:space="0" w:color="auto"/>
                <w:bottom w:val="none" w:sz="0" w:space="0" w:color="auto"/>
                <w:right w:val="none" w:sz="0" w:space="0" w:color="auto"/>
              </w:divBdr>
            </w:div>
            <w:div w:id="877739334">
              <w:marLeft w:val="0"/>
              <w:marRight w:val="0"/>
              <w:marTop w:val="0"/>
              <w:marBottom w:val="0"/>
              <w:divBdr>
                <w:top w:val="none" w:sz="0" w:space="0" w:color="auto"/>
                <w:left w:val="none" w:sz="0" w:space="0" w:color="auto"/>
                <w:bottom w:val="none" w:sz="0" w:space="0" w:color="auto"/>
                <w:right w:val="none" w:sz="0" w:space="0" w:color="auto"/>
              </w:divBdr>
            </w:div>
            <w:div w:id="1358383653">
              <w:marLeft w:val="0"/>
              <w:marRight w:val="0"/>
              <w:marTop w:val="0"/>
              <w:marBottom w:val="0"/>
              <w:divBdr>
                <w:top w:val="none" w:sz="0" w:space="0" w:color="auto"/>
                <w:left w:val="none" w:sz="0" w:space="0" w:color="auto"/>
                <w:bottom w:val="none" w:sz="0" w:space="0" w:color="auto"/>
                <w:right w:val="none" w:sz="0" w:space="0" w:color="auto"/>
              </w:divBdr>
            </w:div>
            <w:div w:id="4982941">
              <w:marLeft w:val="0"/>
              <w:marRight w:val="0"/>
              <w:marTop w:val="0"/>
              <w:marBottom w:val="0"/>
              <w:divBdr>
                <w:top w:val="none" w:sz="0" w:space="0" w:color="auto"/>
                <w:left w:val="none" w:sz="0" w:space="0" w:color="auto"/>
                <w:bottom w:val="none" w:sz="0" w:space="0" w:color="auto"/>
                <w:right w:val="none" w:sz="0" w:space="0" w:color="auto"/>
              </w:divBdr>
            </w:div>
            <w:div w:id="1868254887">
              <w:marLeft w:val="0"/>
              <w:marRight w:val="0"/>
              <w:marTop w:val="0"/>
              <w:marBottom w:val="0"/>
              <w:divBdr>
                <w:top w:val="none" w:sz="0" w:space="0" w:color="auto"/>
                <w:left w:val="none" w:sz="0" w:space="0" w:color="auto"/>
                <w:bottom w:val="none" w:sz="0" w:space="0" w:color="auto"/>
                <w:right w:val="none" w:sz="0" w:space="0" w:color="auto"/>
              </w:divBdr>
            </w:div>
            <w:div w:id="1774321815">
              <w:marLeft w:val="0"/>
              <w:marRight w:val="0"/>
              <w:marTop w:val="0"/>
              <w:marBottom w:val="0"/>
              <w:divBdr>
                <w:top w:val="none" w:sz="0" w:space="0" w:color="auto"/>
                <w:left w:val="none" w:sz="0" w:space="0" w:color="auto"/>
                <w:bottom w:val="none" w:sz="0" w:space="0" w:color="auto"/>
                <w:right w:val="none" w:sz="0" w:space="0" w:color="auto"/>
              </w:divBdr>
            </w:div>
            <w:div w:id="1003553907">
              <w:marLeft w:val="0"/>
              <w:marRight w:val="0"/>
              <w:marTop w:val="0"/>
              <w:marBottom w:val="0"/>
              <w:divBdr>
                <w:top w:val="none" w:sz="0" w:space="0" w:color="auto"/>
                <w:left w:val="none" w:sz="0" w:space="0" w:color="auto"/>
                <w:bottom w:val="none" w:sz="0" w:space="0" w:color="auto"/>
                <w:right w:val="none" w:sz="0" w:space="0" w:color="auto"/>
              </w:divBdr>
            </w:div>
            <w:div w:id="1248879359">
              <w:marLeft w:val="0"/>
              <w:marRight w:val="0"/>
              <w:marTop w:val="0"/>
              <w:marBottom w:val="0"/>
              <w:divBdr>
                <w:top w:val="none" w:sz="0" w:space="0" w:color="auto"/>
                <w:left w:val="none" w:sz="0" w:space="0" w:color="auto"/>
                <w:bottom w:val="none" w:sz="0" w:space="0" w:color="auto"/>
                <w:right w:val="none" w:sz="0" w:space="0" w:color="auto"/>
              </w:divBdr>
            </w:div>
            <w:div w:id="1820222426">
              <w:marLeft w:val="0"/>
              <w:marRight w:val="0"/>
              <w:marTop w:val="0"/>
              <w:marBottom w:val="0"/>
              <w:divBdr>
                <w:top w:val="none" w:sz="0" w:space="0" w:color="auto"/>
                <w:left w:val="none" w:sz="0" w:space="0" w:color="auto"/>
                <w:bottom w:val="none" w:sz="0" w:space="0" w:color="auto"/>
                <w:right w:val="none" w:sz="0" w:space="0" w:color="auto"/>
              </w:divBdr>
            </w:div>
            <w:div w:id="1025594357">
              <w:marLeft w:val="0"/>
              <w:marRight w:val="0"/>
              <w:marTop w:val="0"/>
              <w:marBottom w:val="0"/>
              <w:divBdr>
                <w:top w:val="none" w:sz="0" w:space="0" w:color="auto"/>
                <w:left w:val="none" w:sz="0" w:space="0" w:color="auto"/>
                <w:bottom w:val="none" w:sz="0" w:space="0" w:color="auto"/>
                <w:right w:val="none" w:sz="0" w:space="0" w:color="auto"/>
              </w:divBdr>
            </w:div>
            <w:div w:id="235284079">
              <w:marLeft w:val="0"/>
              <w:marRight w:val="0"/>
              <w:marTop w:val="0"/>
              <w:marBottom w:val="0"/>
              <w:divBdr>
                <w:top w:val="none" w:sz="0" w:space="0" w:color="auto"/>
                <w:left w:val="none" w:sz="0" w:space="0" w:color="auto"/>
                <w:bottom w:val="none" w:sz="0" w:space="0" w:color="auto"/>
                <w:right w:val="none" w:sz="0" w:space="0" w:color="auto"/>
              </w:divBdr>
            </w:div>
            <w:div w:id="213976025">
              <w:marLeft w:val="0"/>
              <w:marRight w:val="0"/>
              <w:marTop w:val="0"/>
              <w:marBottom w:val="0"/>
              <w:divBdr>
                <w:top w:val="none" w:sz="0" w:space="0" w:color="auto"/>
                <w:left w:val="none" w:sz="0" w:space="0" w:color="auto"/>
                <w:bottom w:val="none" w:sz="0" w:space="0" w:color="auto"/>
                <w:right w:val="none" w:sz="0" w:space="0" w:color="auto"/>
              </w:divBdr>
            </w:div>
            <w:div w:id="834537978">
              <w:marLeft w:val="0"/>
              <w:marRight w:val="0"/>
              <w:marTop w:val="0"/>
              <w:marBottom w:val="0"/>
              <w:divBdr>
                <w:top w:val="none" w:sz="0" w:space="0" w:color="auto"/>
                <w:left w:val="none" w:sz="0" w:space="0" w:color="auto"/>
                <w:bottom w:val="none" w:sz="0" w:space="0" w:color="auto"/>
                <w:right w:val="none" w:sz="0" w:space="0" w:color="auto"/>
              </w:divBdr>
            </w:div>
            <w:div w:id="1413968170">
              <w:marLeft w:val="0"/>
              <w:marRight w:val="0"/>
              <w:marTop w:val="0"/>
              <w:marBottom w:val="0"/>
              <w:divBdr>
                <w:top w:val="none" w:sz="0" w:space="0" w:color="auto"/>
                <w:left w:val="none" w:sz="0" w:space="0" w:color="auto"/>
                <w:bottom w:val="none" w:sz="0" w:space="0" w:color="auto"/>
                <w:right w:val="none" w:sz="0" w:space="0" w:color="auto"/>
              </w:divBdr>
            </w:div>
            <w:div w:id="1992252115">
              <w:marLeft w:val="0"/>
              <w:marRight w:val="0"/>
              <w:marTop w:val="0"/>
              <w:marBottom w:val="0"/>
              <w:divBdr>
                <w:top w:val="none" w:sz="0" w:space="0" w:color="auto"/>
                <w:left w:val="none" w:sz="0" w:space="0" w:color="auto"/>
                <w:bottom w:val="none" w:sz="0" w:space="0" w:color="auto"/>
                <w:right w:val="none" w:sz="0" w:space="0" w:color="auto"/>
              </w:divBdr>
            </w:div>
            <w:div w:id="1807234564">
              <w:marLeft w:val="0"/>
              <w:marRight w:val="0"/>
              <w:marTop w:val="0"/>
              <w:marBottom w:val="0"/>
              <w:divBdr>
                <w:top w:val="none" w:sz="0" w:space="0" w:color="auto"/>
                <w:left w:val="none" w:sz="0" w:space="0" w:color="auto"/>
                <w:bottom w:val="none" w:sz="0" w:space="0" w:color="auto"/>
                <w:right w:val="none" w:sz="0" w:space="0" w:color="auto"/>
              </w:divBdr>
            </w:div>
            <w:div w:id="1454203538">
              <w:marLeft w:val="0"/>
              <w:marRight w:val="0"/>
              <w:marTop w:val="0"/>
              <w:marBottom w:val="0"/>
              <w:divBdr>
                <w:top w:val="none" w:sz="0" w:space="0" w:color="auto"/>
                <w:left w:val="none" w:sz="0" w:space="0" w:color="auto"/>
                <w:bottom w:val="none" w:sz="0" w:space="0" w:color="auto"/>
                <w:right w:val="none" w:sz="0" w:space="0" w:color="auto"/>
              </w:divBdr>
            </w:div>
            <w:div w:id="344789891">
              <w:marLeft w:val="0"/>
              <w:marRight w:val="0"/>
              <w:marTop w:val="0"/>
              <w:marBottom w:val="0"/>
              <w:divBdr>
                <w:top w:val="none" w:sz="0" w:space="0" w:color="auto"/>
                <w:left w:val="none" w:sz="0" w:space="0" w:color="auto"/>
                <w:bottom w:val="none" w:sz="0" w:space="0" w:color="auto"/>
                <w:right w:val="none" w:sz="0" w:space="0" w:color="auto"/>
              </w:divBdr>
            </w:div>
            <w:div w:id="301615278">
              <w:marLeft w:val="0"/>
              <w:marRight w:val="0"/>
              <w:marTop w:val="0"/>
              <w:marBottom w:val="0"/>
              <w:divBdr>
                <w:top w:val="none" w:sz="0" w:space="0" w:color="auto"/>
                <w:left w:val="none" w:sz="0" w:space="0" w:color="auto"/>
                <w:bottom w:val="none" w:sz="0" w:space="0" w:color="auto"/>
                <w:right w:val="none" w:sz="0" w:space="0" w:color="auto"/>
              </w:divBdr>
            </w:div>
            <w:div w:id="1204176966">
              <w:marLeft w:val="0"/>
              <w:marRight w:val="0"/>
              <w:marTop w:val="0"/>
              <w:marBottom w:val="0"/>
              <w:divBdr>
                <w:top w:val="none" w:sz="0" w:space="0" w:color="auto"/>
                <w:left w:val="none" w:sz="0" w:space="0" w:color="auto"/>
                <w:bottom w:val="none" w:sz="0" w:space="0" w:color="auto"/>
                <w:right w:val="none" w:sz="0" w:space="0" w:color="auto"/>
              </w:divBdr>
            </w:div>
            <w:div w:id="1169826889">
              <w:marLeft w:val="0"/>
              <w:marRight w:val="0"/>
              <w:marTop w:val="0"/>
              <w:marBottom w:val="0"/>
              <w:divBdr>
                <w:top w:val="none" w:sz="0" w:space="0" w:color="auto"/>
                <w:left w:val="none" w:sz="0" w:space="0" w:color="auto"/>
                <w:bottom w:val="none" w:sz="0" w:space="0" w:color="auto"/>
                <w:right w:val="none" w:sz="0" w:space="0" w:color="auto"/>
              </w:divBdr>
            </w:div>
            <w:div w:id="202443307">
              <w:marLeft w:val="0"/>
              <w:marRight w:val="0"/>
              <w:marTop w:val="0"/>
              <w:marBottom w:val="0"/>
              <w:divBdr>
                <w:top w:val="none" w:sz="0" w:space="0" w:color="auto"/>
                <w:left w:val="none" w:sz="0" w:space="0" w:color="auto"/>
                <w:bottom w:val="none" w:sz="0" w:space="0" w:color="auto"/>
                <w:right w:val="none" w:sz="0" w:space="0" w:color="auto"/>
              </w:divBdr>
            </w:div>
            <w:div w:id="747730856">
              <w:marLeft w:val="0"/>
              <w:marRight w:val="0"/>
              <w:marTop w:val="0"/>
              <w:marBottom w:val="0"/>
              <w:divBdr>
                <w:top w:val="none" w:sz="0" w:space="0" w:color="auto"/>
                <w:left w:val="none" w:sz="0" w:space="0" w:color="auto"/>
                <w:bottom w:val="none" w:sz="0" w:space="0" w:color="auto"/>
                <w:right w:val="none" w:sz="0" w:space="0" w:color="auto"/>
              </w:divBdr>
            </w:div>
            <w:div w:id="513618353">
              <w:marLeft w:val="0"/>
              <w:marRight w:val="0"/>
              <w:marTop w:val="0"/>
              <w:marBottom w:val="0"/>
              <w:divBdr>
                <w:top w:val="none" w:sz="0" w:space="0" w:color="auto"/>
                <w:left w:val="none" w:sz="0" w:space="0" w:color="auto"/>
                <w:bottom w:val="none" w:sz="0" w:space="0" w:color="auto"/>
                <w:right w:val="none" w:sz="0" w:space="0" w:color="auto"/>
              </w:divBdr>
            </w:div>
            <w:div w:id="1964771097">
              <w:marLeft w:val="0"/>
              <w:marRight w:val="0"/>
              <w:marTop w:val="0"/>
              <w:marBottom w:val="0"/>
              <w:divBdr>
                <w:top w:val="none" w:sz="0" w:space="0" w:color="auto"/>
                <w:left w:val="none" w:sz="0" w:space="0" w:color="auto"/>
                <w:bottom w:val="none" w:sz="0" w:space="0" w:color="auto"/>
                <w:right w:val="none" w:sz="0" w:space="0" w:color="auto"/>
              </w:divBdr>
            </w:div>
            <w:div w:id="1347295018">
              <w:marLeft w:val="0"/>
              <w:marRight w:val="0"/>
              <w:marTop w:val="0"/>
              <w:marBottom w:val="0"/>
              <w:divBdr>
                <w:top w:val="none" w:sz="0" w:space="0" w:color="auto"/>
                <w:left w:val="none" w:sz="0" w:space="0" w:color="auto"/>
                <w:bottom w:val="none" w:sz="0" w:space="0" w:color="auto"/>
                <w:right w:val="none" w:sz="0" w:space="0" w:color="auto"/>
              </w:divBdr>
            </w:div>
            <w:div w:id="1050887667">
              <w:marLeft w:val="0"/>
              <w:marRight w:val="0"/>
              <w:marTop w:val="0"/>
              <w:marBottom w:val="0"/>
              <w:divBdr>
                <w:top w:val="none" w:sz="0" w:space="0" w:color="auto"/>
                <w:left w:val="none" w:sz="0" w:space="0" w:color="auto"/>
                <w:bottom w:val="none" w:sz="0" w:space="0" w:color="auto"/>
                <w:right w:val="none" w:sz="0" w:space="0" w:color="auto"/>
              </w:divBdr>
            </w:div>
            <w:div w:id="656693232">
              <w:marLeft w:val="0"/>
              <w:marRight w:val="0"/>
              <w:marTop w:val="0"/>
              <w:marBottom w:val="0"/>
              <w:divBdr>
                <w:top w:val="none" w:sz="0" w:space="0" w:color="auto"/>
                <w:left w:val="none" w:sz="0" w:space="0" w:color="auto"/>
                <w:bottom w:val="none" w:sz="0" w:space="0" w:color="auto"/>
                <w:right w:val="none" w:sz="0" w:space="0" w:color="auto"/>
              </w:divBdr>
            </w:div>
            <w:div w:id="1024749254">
              <w:marLeft w:val="0"/>
              <w:marRight w:val="0"/>
              <w:marTop w:val="0"/>
              <w:marBottom w:val="0"/>
              <w:divBdr>
                <w:top w:val="none" w:sz="0" w:space="0" w:color="auto"/>
                <w:left w:val="none" w:sz="0" w:space="0" w:color="auto"/>
                <w:bottom w:val="none" w:sz="0" w:space="0" w:color="auto"/>
                <w:right w:val="none" w:sz="0" w:space="0" w:color="auto"/>
              </w:divBdr>
            </w:div>
            <w:div w:id="1020932293">
              <w:marLeft w:val="0"/>
              <w:marRight w:val="0"/>
              <w:marTop w:val="0"/>
              <w:marBottom w:val="0"/>
              <w:divBdr>
                <w:top w:val="none" w:sz="0" w:space="0" w:color="auto"/>
                <w:left w:val="none" w:sz="0" w:space="0" w:color="auto"/>
                <w:bottom w:val="none" w:sz="0" w:space="0" w:color="auto"/>
                <w:right w:val="none" w:sz="0" w:space="0" w:color="auto"/>
              </w:divBdr>
            </w:div>
            <w:div w:id="406001655">
              <w:marLeft w:val="0"/>
              <w:marRight w:val="0"/>
              <w:marTop w:val="0"/>
              <w:marBottom w:val="0"/>
              <w:divBdr>
                <w:top w:val="none" w:sz="0" w:space="0" w:color="auto"/>
                <w:left w:val="none" w:sz="0" w:space="0" w:color="auto"/>
                <w:bottom w:val="none" w:sz="0" w:space="0" w:color="auto"/>
                <w:right w:val="none" w:sz="0" w:space="0" w:color="auto"/>
              </w:divBdr>
            </w:div>
            <w:div w:id="2122797733">
              <w:marLeft w:val="0"/>
              <w:marRight w:val="0"/>
              <w:marTop w:val="0"/>
              <w:marBottom w:val="0"/>
              <w:divBdr>
                <w:top w:val="none" w:sz="0" w:space="0" w:color="auto"/>
                <w:left w:val="none" w:sz="0" w:space="0" w:color="auto"/>
                <w:bottom w:val="none" w:sz="0" w:space="0" w:color="auto"/>
                <w:right w:val="none" w:sz="0" w:space="0" w:color="auto"/>
              </w:divBdr>
            </w:div>
            <w:div w:id="487290666">
              <w:marLeft w:val="0"/>
              <w:marRight w:val="0"/>
              <w:marTop w:val="0"/>
              <w:marBottom w:val="0"/>
              <w:divBdr>
                <w:top w:val="none" w:sz="0" w:space="0" w:color="auto"/>
                <w:left w:val="none" w:sz="0" w:space="0" w:color="auto"/>
                <w:bottom w:val="none" w:sz="0" w:space="0" w:color="auto"/>
                <w:right w:val="none" w:sz="0" w:space="0" w:color="auto"/>
              </w:divBdr>
            </w:div>
            <w:div w:id="787045747">
              <w:marLeft w:val="0"/>
              <w:marRight w:val="0"/>
              <w:marTop w:val="0"/>
              <w:marBottom w:val="0"/>
              <w:divBdr>
                <w:top w:val="none" w:sz="0" w:space="0" w:color="auto"/>
                <w:left w:val="none" w:sz="0" w:space="0" w:color="auto"/>
                <w:bottom w:val="none" w:sz="0" w:space="0" w:color="auto"/>
                <w:right w:val="none" w:sz="0" w:space="0" w:color="auto"/>
              </w:divBdr>
            </w:div>
            <w:div w:id="809908799">
              <w:marLeft w:val="0"/>
              <w:marRight w:val="0"/>
              <w:marTop w:val="0"/>
              <w:marBottom w:val="0"/>
              <w:divBdr>
                <w:top w:val="none" w:sz="0" w:space="0" w:color="auto"/>
                <w:left w:val="none" w:sz="0" w:space="0" w:color="auto"/>
                <w:bottom w:val="none" w:sz="0" w:space="0" w:color="auto"/>
                <w:right w:val="none" w:sz="0" w:space="0" w:color="auto"/>
              </w:divBdr>
            </w:div>
            <w:div w:id="700857171">
              <w:marLeft w:val="0"/>
              <w:marRight w:val="0"/>
              <w:marTop w:val="0"/>
              <w:marBottom w:val="0"/>
              <w:divBdr>
                <w:top w:val="none" w:sz="0" w:space="0" w:color="auto"/>
                <w:left w:val="none" w:sz="0" w:space="0" w:color="auto"/>
                <w:bottom w:val="none" w:sz="0" w:space="0" w:color="auto"/>
                <w:right w:val="none" w:sz="0" w:space="0" w:color="auto"/>
              </w:divBdr>
            </w:div>
            <w:div w:id="84038238">
              <w:marLeft w:val="0"/>
              <w:marRight w:val="0"/>
              <w:marTop w:val="0"/>
              <w:marBottom w:val="0"/>
              <w:divBdr>
                <w:top w:val="none" w:sz="0" w:space="0" w:color="auto"/>
                <w:left w:val="none" w:sz="0" w:space="0" w:color="auto"/>
                <w:bottom w:val="none" w:sz="0" w:space="0" w:color="auto"/>
                <w:right w:val="none" w:sz="0" w:space="0" w:color="auto"/>
              </w:divBdr>
            </w:div>
            <w:div w:id="69735888">
              <w:marLeft w:val="0"/>
              <w:marRight w:val="0"/>
              <w:marTop w:val="0"/>
              <w:marBottom w:val="0"/>
              <w:divBdr>
                <w:top w:val="none" w:sz="0" w:space="0" w:color="auto"/>
                <w:left w:val="none" w:sz="0" w:space="0" w:color="auto"/>
                <w:bottom w:val="none" w:sz="0" w:space="0" w:color="auto"/>
                <w:right w:val="none" w:sz="0" w:space="0" w:color="auto"/>
              </w:divBdr>
            </w:div>
            <w:div w:id="1841462470">
              <w:marLeft w:val="0"/>
              <w:marRight w:val="0"/>
              <w:marTop w:val="0"/>
              <w:marBottom w:val="0"/>
              <w:divBdr>
                <w:top w:val="none" w:sz="0" w:space="0" w:color="auto"/>
                <w:left w:val="none" w:sz="0" w:space="0" w:color="auto"/>
                <w:bottom w:val="none" w:sz="0" w:space="0" w:color="auto"/>
                <w:right w:val="none" w:sz="0" w:space="0" w:color="auto"/>
              </w:divBdr>
            </w:div>
            <w:div w:id="1750346172">
              <w:marLeft w:val="0"/>
              <w:marRight w:val="0"/>
              <w:marTop w:val="0"/>
              <w:marBottom w:val="0"/>
              <w:divBdr>
                <w:top w:val="none" w:sz="0" w:space="0" w:color="auto"/>
                <w:left w:val="none" w:sz="0" w:space="0" w:color="auto"/>
                <w:bottom w:val="none" w:sz="0" w:space="0" w:color="auto"/>
                <w:right w:val="none" w:sz="0" w:space="0" w:color="auto"/>
              </w:divBdr>
            </w:div>
            <w:div w:id="667831780">
              <w:marLeft w:val="0"/>
              <w:marRight w:val="0"/>
              <w:marTop w:val="0"/>
              <w:marBottom w:val="0"/>
              <w:divBdr>
                <w:top w:val="none" w:sz="0" w:space="0" w:color="auto"/>
                <w:left w:val="none" w:sz="0" w:space="0" w:color="auto"/>
                <w:bottom w:val="none" w:sz="0" w:space="0" w:color="auto"/>
                <w:right w:val="none" w:sz="0" w:space="0" w:color="auto"/>
              </w:divBdr>
            </w:div>
            <w:div w:id="1200120406">
              <w:marLeft w:val="0"/>
              <w:marRight w:val="0"/>
              <w:marTop w:val="0"/>
              <w:marBottom w:val="0"/>
              <w:divBdr>
                <w:top w:val="none" w:sz="0" w:space="0" w:color="auto"/>
                <w:left w:val="none" w:sz="0" w:space="0" w:color="auto"/>
                <w:bottom w:val="none" w:sz="0" w:space="0" w:color="auto"/>
                <w:right w:val="none" w:sz="0" w:space="0" w:color="auto"/>
              </w:divBdr>
            </w:div>
            <w:div w:id="535582330">
              <w:marLeft w:val="0"/>
              <w:marRight w:val="0"/>
              <w:marTop w:val="0"/>
              <w:marBottom w:val="0"/>
              <w:divBdr>
                <w:top w:val="none" w:sz="0" w:space="0" w:color="auto"/>
                <w:left w:val="none" w:sz="0" w:space="0" w:color="auto"/>
                <w:bottom w:val="none" w:sz="0" w:space="0" w:color="auto"/>
                <w:right w:val="none" w:sz="0" w:space="0" w:color="auto"/>
              </w:divBdr>
            </w:div>
            <w:div w:id="668093348">
              <w:marLeft w:val="0"/>
              <w:marRight w:val="0"/>
              <w:marTop w:val="0"/>
              <w:marBottom w:val="0"/>
              <w:divBdr>
                <w:top w:val="none" w:sz="0" w:space="0" w:color="auto"/>
                <w:left w:val="none" w:sz="0" w:space="0" w:color="auto"/>
                <w:bottom w:val="none" w:sz="0" w:space="0" w:color="auto"/>
                <w:right w:val="none" w:sz="0" w:space="0" w:color="auto"/>
              </w:divBdr>
            </w:div>
            <w:div w:id="1691954479">
              <w:marLeft w:val="0"/>
              <w:marRight w:val="0"/>
              <w:marTop w:val="0"/>
              <w:marBottom w:val="0"/>
              <w:divBdr>
                <w:top w:val="none" w:sz="0" w:space="0" w:color="auto"/>
                <w:left w:val="none" w:sz="0" w:space="0" w:color="auto"/>
                <w:bottom w:val="none" w:sz="0" w:space="0" w:color="auto"/>
                <w:right w:val="none" w:sz="0" w:space="0" w:color="auto"/>
              </w:divBdr>
            </w:div>
            <w:div w:id="112292291">
              <w:marLeft w:val="0"/>
              <w:marRight w:val="0"/>
              <w:marTop w:val="0"/>
              <w:marBottom w:val="0"/>
              <w:divBdr>
                <w:top w:val="none" w:sz="0" w:space="0" w:color="auto"/>
                <w:left w:val="none" w:sz="0" w:space="0" w:color="auto"/>
                <w:bottom w:val="none" w:sz="0" w:space="0" w:color="auto"/>
                <w:right w:val="none" w:sz="0" w:space="0" w:color="auto"/>
              </w:divBdr>
            </w:div>
            <w:div w:id="2067483910">
              <w:marLeft w:val="0"/>
              <w:marRight w:val="0"/>
              <w:marTop w:val="0"/>
              <w:marBottom w:val="0"/>
              <w:divBdr>
                <w:top w:val="none" w:sz="0" w:space="0" w:color="auto"/>
                <w:left w:val="none" w:sz="0" w:space="0" w:color="auto"/>
                <w:bottom w:val="none" w:sz="0" w:space="0" w:color="auto"/>
                <w:right w:val="none" w:sz="0" w:space="0" w:color="auto"/>
              </w:divBdr>
            </w:div>
            <w:div w:id="1981882105">
              <w:marLeft w:val="0"/>
              <w:marRight w:val="0"/>
              <w:marTop w:val="0"/>
              <w:marBottom w:val="0"/>
              <w:divBdr>
                <w:top w:val="none" w:sz="0" w:space="0" w:color="auto"/>
                <w:left w:val="none" w:sz="0" w:space="0" w:color="auto"/>
                <w:bottom w:val="none" w:sz="0" w:space="0" w:color="auto"/>
                <w:right w:val="none" w:sz="0" w:space="0" w:color="auto"/>
              </w:divBdr>
            </w:div>
            <w:div w:id="1091659165">
              <w:marLeft w:val="0"/>
              <w:marRight w:val="0"/>
              <w:marTop w:val="0"/>
              <w:marBottom w:val="0"/>
              <w:divBdr>
                <w:top w:val="none" w:sz="0" w:space="0" w:color="auto"/>
                <w:left w:val="none" w:sz="0" w:space="0" w:color="auto"/>
                <w:bottom w:val="none" w:sz="0" w:space="0" w:color="auto"/>
                <w:right w:val="none" w:sz="0" w:space="0" w:color="auto"/>
              </w:divBdr>
            </w:div>
            <w:div w:id="1603103047">
              <w:marLeft w:val="0"/>
              <w:marRight w:val="0"/>
              <w:marTop w:val="0"/>
              <w:marBottom w:val="0"/>
              <w:divBdr>
                <w:top w:val="none" w:sz="0" w:space="0" w:color="auto"/>
                <w:left w:val="none" w:sz="0" w:space="0" w:color="auto"/>
                <w:bottom w:val="none" w:sz="0" w:space="0" w:color="auto"/>
                <w:right w:val="none" w:sz="0" w:space="0" w:color="auto"/>
              </w:divBdr>
            </w:div>
            <w:div w:id="1882281189">
              <w:marLeft w:val="0"/>
              <w:marRight w:val="0"/>
              <w:marTop w:val="0"/>
              <w:marBottom w:val="0"/>
              <w:divBdr>
                <w:top w:val="none" w:sz="0" w:space="0" w:color="auto"/>
                <w:left w:val="none" w:sz="0" w:space="0" w:color="auto"/>
                <w:bottom w:val="none" w:sz="0" w:space="0" w:color="auto"/>
                <w:right w:val="none" w:sz="0" w:space="0" w:color="auto"/>
              </w:divBdr>
            </w:div>
            <w:div w:id="51081629">
              <w:marLeft w:val="0"/>
              <w:marRight w:val="0"/>
              <w:marTop w:val="0"/>
              <w:marBottom w:val="0"/>
              <w:divBdr>
                <w:top w:val="none" w:sz="0" w:space="0" w:color="auto"/>
                <w:left w:val="none" w:sz="0" w:space="0" w:color="auto"/>
                <w:bottom w:val="none" w:sz="0" w:space="0" w:color="auto"/>
                <w:right w:val="none" w:sz="0" w:space="0" w:color="auto"/>
              </w:divBdr>
            </w:div>
            <w:div w:id="1270772253">
              <w:marLeft w:val="0"/>
              <w:marRight w:val="0"/>
              <w:marTop w:val="0"/>
              <w:marBottom w:val="0"/>
              <w:divBdr>
                <w:top w:val="none" w:sz="0" w:space="0" w:color="auto"/>
                <w:left w:val="none" w:sz="0" w:space="0" w:color="auto"/>
                <w:bottom w:val="none" w:sz="0" w:space="0" w:color="auto"/>
                <w:right w:val="none" w:sz="0" w:space="0" w:color="auto"/>
              </w:divBdr>
            </w:div>
            <w:div w:id="1991323219">
              <w:marLeft w:val="0"/>
              <w:marRight w:val="0"/>
              <w:marTop w:val="0"/>
              <w:marBottom w:val="0"/>
              <w:divBdr>
                <w:top w:val="none" w:sz="0" w:space="0" w:color="auto"/>
                <w:left w:val="none" w:sz="0" w:space="0" w:color="auto"/>
                <w:bottom w:val="none" w:sz="0" w:space="0" w:color="auto"/>
                <w:right w:val="none" w:sz="0" w:space="0" w:color="auto"/>
              </w:divBdr>
            </w:div>
            <w:div w:id="870728830">
              <w:marLeft w:val="0"/>
              <w:marRight w:val="0"/>
              <w:marTop w:val="0"/>
              <w:marBottom w:val="0"/>
              <w:divBdr>
                <w:top w:val="none" w:sz="0" w:space="0" w:color="auto"/>
                <w:left w:val="none" w:sz="0" w:space="0" w:color="auto"/>
                <w:bottom w:val="none" w:sz="0" w:space="0" w:color="auto"/>
                <w:right w:val="none" w:sz="0" w:space="0" w:color="auto"/>
              </w:divBdr>
            </w:div>
            <w:div w:id="769818352">
              <w:marLeft w:val="0"/>
              <w:marRight w:val="0"/>
              <w:marTop w:val="0"/>
              <w:marBottom w:val="0"/>
              <w:divBdr>
                <w:top w:val="none" w:sz="0" w:space="0" w:color="auto"/>
                <w:left w:val="none" w:sz="0" w:space="0" w:color="auto"/>
                <w:bottom w:val="none" w:sz="0" w:space="0" w:color="auto"/>
                <w:right w:val="none" w:sz="0" w:space="0" w:color="auto"/>
              </w:divBdr>
            </w:div>
            <w:div w:id="1816558787">
              <w:marLeft w:val="0"/>
              <w:marRight w:val="0"/>
              <w:marTop w:val="0"/>
              <w:marBottom w:val="0"/>
              <w:divBdr>
                <w:top w:val="none" w:sz="0" w:space="0" w:color="auto"/>
                <w:left w:val="none" w:sz="0" w:space="0" w:color="auto"/>
                <w:bottom w:val="none" w:sz="0" w:space="0" w:color="auto"/>
                <w:right w:val="none" w:sz="0" w:space="0" w:color="auto"/>
              </w:divBdr>
            </w:div>
            <w:div w:id="1718701073">
              <w:marLeft w:val="0"/>
              <w:marRight w:val="0"/>
              <w:marTop w:val="0"/>
              <w:marBottom w:val="0"/>
              <w:divBdr>
                <w:top w:val="none" w:sz="0" w:space="0" w:color="auto"/>
                <w:left w:val="none" w:sz="0" w:space="0" w:color="auto"/>
                <w:bottom w:val="none" w:sz="0" w:space="0" w:color="auto"/>
                <w:right w:val="none" w:sz="0" w:space="0" w:color="auto"/>
              </w:divBdr>
            </w:div>
            <w:div w:id="986974240">
              <w:marLeft w:val="0"/>
              <w:marRight w:val="0"/>
              <w:marTop w:val="0"/>
              <w:marBottom w:val="0"/>
              <w:divBdr>
                <w:top w:val="none" w:sz="0" w:space="0" w:color="auto"/>
                <w:left w:val="none" w:sz="0" w:space="0" w:color="auto"/>
                <w:bottom w:val="none" w:sz="0" w:space="0" w:color="auto"/>
                <w:right w:val="none" w:sz="0" w:space="0" w:color="auto"/>
              </w:divBdr>
            </w:div>
            <w:div w:id="1085299084">
              <w:marLeft w:val="0"/>
              <w:marRight w:val="0"/>
              <w:marTop w:val="0"/>
              <w:marBottom w:val="0"/>
              <w:divBdr>
                <w:top w:val="none" w:sz="0" w:space="0" w:color="auto"/>
                <w:left w:val="none" w:sz="0" w:space="0" w:color="auto"/>
                <w:bottom w:val="none" w:sz="0" w:space="0" w:color="auto"/>
                <w:right w:val="none" w:sz="0" w:space="0" w:color="auto"/>
              </w:divBdr>
            </w:div>
            <w:div w:id="1730688827">
              <w:marLeft w:val="0"/>
              <w:marRight w:val="0"/>
              <w:marTop w:val="0"/>
              <w:marBottom w:val="0"/>
              <w:divBdr>
                <w:top w:val="none" w:sz="0" w:space="0" w:color="auto"/>
                <w:left w:val="none" w:sz="0" w:space="0" w:color="auto"/>
                <w:bottom w:val="none" w:sz="0" w:space="0" w:color="auto"/>
                <w:right w:val="none" w:sz="0" w:space="0" w:color="auto"/>
              </w:divBdr>
            </w:div>
            <w:div w:id="1605504255">
              <w:marLeft w:val="0"/>
              <w:marRight w:val="0"/>
              <w:marTop w:val="0"/>
              <w:marBottom w:val="0"/>
              <w:divBdr>
                <w:top w:val="none" w:sz="0" w:space="0" w:color="auto"/>
                <w:left w:val="none" w:sz="0" w:space="0" w:color="auto"/>
                <w:bottom w:val="none" w:sz="0" w:space="0" w:color="auto"/>
                <w:right w:val="none" w:sz="0" w:space="0" w:color="auto"/>
              </w:divBdr>
            </w:div>
            <w:div w:id="618029144">
              <w:marLeft w:val="0"/>
              <w:marRight w:val="0"/>
              <w:marTop w:val="0"/>
              <w:marBottom w:val="0"/>
              <w:divBdr>
                <w:top w:val="none" w:sz="0" w:space="0" w:color="auto"/>
                <w:left w:val="none" w:sz="0" w:space="0" w:color="auto"/>
                <w:bottom w:val="none" w:sz="0" w:space="0" w:color="auto"/>
                <w:right w:val="none" w:sz="0" w:space="0" w:color="auto"/>
              </w:divBdr>
            </w:div>
            <w:div w:id="994382270">
              <w:marLeft w:val="0"/>
              <w:marRight w:val="0"/>
              <w:marTop w:val="0"/>
              <w:marBottom w:val="0"/>
              <w:divBdr>
                <w:top w:val="none" w:sz="0" w:space="0" w:color="auto"/>
                <w:left w:val="none" w:sz="0" w:space="0" w:color="auto"/>
                <w:bottom w:val="none" w:sz="0" w:space="0" w:color="auto"/>
                <w:right w:val="none" w:sz="0" w:space="0" w:color="auto"/>
              </w:divBdr>
            </w:div>
            <w:div w:id="550966441">
              <w:marLeft w:val="0"/>
              <w:marRight w:val="0"/>
              <w:marTop w:val="0"/>
              <w:marBottom w:val="0"/>
              <w:divBdr>
                <w:top w:val="none" w:sz="0" w:space="0" w:color="auto"/>
                <w:left w:val="none" w:sz="0" w:space="0" w:color="auto"/>
                <w:bottom w:val="none" w:sz="0" w:space="0" w:color="auto"/>
                <w:right w:val="none" w:sz="0" w:space="0" w:color="auto"/>
              </w:divBdr>
            </w:div>
            <w:div w:id="617108097">
              <w:marLeft w:val="0"/>
              <w:marRight w:val="0"/>
              <w:marTop w:val="0"/>
              <w:marBottom w:val="0"/>
              <w:divBdr>
                <w:top w:val="none" w:sz="0" w:space="0" w:color="auto"/>
                <w:left w:val="none" w:sz="0" w:space="0" w:color="auto"/>
                <w:bottom w:val="none" w:sz="0" w:space="0" w:color="auto"/>
                <w:right w:val="none" w:sz="0" w:space="0" w:color="auto"/>
              </w:divBdr>
            </w:div>
            <w:div w:id="1353843012">
              <w:marLeft w:val="0"/>
              <w:marRight w:val="0"/>
              <w:marTop w:val="0"/>
              <w:marBottom w:val="0"/>
              <w:divBdr>
                <w:top w:val="none" w:sz="0" w:space="0" w:color="auto"/>
                <w:left w:val="none" w:sz="0" w:space="0" w:color="auto"/>
                <w:bottom w:val="none" w:sz="0" w:space="0" w:color="auto"/>
                <w:right w:val="none" w:sz="0" w:space="0" w:color="auto"/>
              </w:divBdr>
            </w:div>
            <w:div w:id="596060007">
              <w:marLeft w:val="0"/>
              <w:marRight w:val="0"/>
              <w:marTop w:val="0"/>
              <w:marBottom w:val="0"/>
              <w:divBdr>
                <w:top w:val="none" w:sz="0" w:space="0" w:color="auto"/>
                <w:left w:val="none" w:sz="0" w:space="0" w:color="auto"/>
                <w:bottom w:val="none" w:sz="0" w:space="0" w:color="auto"/>
                <w:right w:val="none" w:sz="0" w:space="0" w:color="auto"/>
              </w:divBdr>
            </w:div>
            <w:div w:id="694961950">
              <w:marLeft w:val="0"/>
              <w:marRight w:val="0"/>
              <w:marTop w:val="0"/>
              <w:marBottom w:val="0"/>
              <w:divBdr>
                <w:top w:val="none" w:sz="0" w:space="0" w:color="auto"/>
                <w:left w:val="none" w:sz="0" w:space="0" w:color="auto"/>
                <w:bottom w:val="none" w:sz="0" w:space="0" w:color="auto"/>
                <w:right w:val="none" w:sz="0" w:space="0" w:color="auto"/>
              </w:divBdr>
            </w:div>
            <w:div w:id="1981688818">
              <w:marLeft w:val="0"/>
              <w:marRight w:val="0"/>
              <w:marTop w:val="0"/>
              <w:marBottom w:val="0"/>
              <w:divBdr>
                <w:top w:val="none" w:sz="0" w:space="0" w:color="auto"/>
                <w:left w:val="none" w:sz="0" w:space="0" w:color="auto"/>
                <w:bottom w:val="none" w:sz="0" w:space="0" w:color="auto"/>
                <w:right w:val="none" w:sz="0" w:space="0" w:color="auto"/>
              </w:divBdr>
            </w:div>
            <w:div w:id="1927642391">
              <w:marLeft w:val="0"/>
              <w:marRight w:val="0"/>
              <w:marTop w:val="0"/>
              <w:marBottom w:val="0"/>
              <w:divBdr>
                <w:top w:val="none" w:sz="0" w:space="0" w:color="auto"/>
                <w:left w:val="none" w:sz="0" w:space="0" w:color="auto"/>
                <w:bottom w:val="none" w:sz="0" w:space="0" w:color="auto"/>
                <w:right w:val="none" w:sz="0" w:space="0" w:color="auto"/>
              </w:divBdr>
            </w:div>
            <w:div w:id="376928445">
              <w:marLeft w:val="0"/>
              <w:marRight w:val="0"/>
              <w:marTop w:val="0"/>
              <w:marBottom w:val="0"/>
              <w:divBdr>
                <w:top w:val="none" w:sz="0" w:space="0" w:color="auto"/>
                <w:left w:val="none" w:sz="0" w:space="0" w:color="auto"/>
                <w:bottom w:val="none" w:sz="0" w:space="0" w:color="auto"/>
                <w:right w:val="none" w:sz="0" w:space="0" w:color="auto"/>
              </w:divBdr>
            </w:div>
            <w:div w:id="674384469">
              <w:marLeft w:val="0"/>
              <w:marRight w:val="0"/>
              <w:marTop w:val="0"/>
              <w:marBottom w:val="0"/>
              <w:divBdr>
                <w:top w:val="none" w:sz="0" w:space="0" w:color="auto"/>
                <w:left w:val="none" w:sz="0" w:space="0" w:color="auto"/>
                <w:bottom w:val="none" w:sz="0" w:space="0" w:color="auto"/>
                <w:right w:val="none" w:sz="0" w:space="0" w:color="auto"/>
              </w:divBdr>
            </w:div>
            <w:div w:id="844367576">
              <w:marLeft w:val="0"/>
              <w:marRight w:val="0"/>
              <w:marTop w:val="0"/>
              <w:marBottom w:val="0"/>
              <w:divBdr>
                <w:top w:val="none" w:sz="0" w:space="0" w:color="auto"/>
                <w:left w:val="none" w:sz="0" w:space="0" w:color="auto"/>
                <w:bottom w:val="none" w:sz="0" w:space="0" w:color="auto"/>
                <w:right w:val="none" w:sz="0" w:space="0" w:color="auto"/>
              </w:divBdr>
            </w:div>
            <w:div w:id="69471529">
              <w:marLeft w:val="0"/>
              <w:marRight w:val="0"/>
              <w:marTop w:val="0"/>
              <w:marBottom w:val="0"/>
              <w:divBdr>
                <w:top w:val="none" w:sz="0" w:space="0" w:color="auto"/>
                <w:left w:val="none" w:sz="0" w:space="0" w:color="auto"/>
                <w:bottom w:val="none" w:sz="0" w:space="0" w:color="auto"/>
                <w:right w:val="none" w:sz="0" w:space="0" w:color="auto"/>
              </w:divBdr>
            </w:div>
            <w:div w:id="1515073476">
              <w:marLeft w:val="0"/>
              <w:marRight w:val="0"/>
              <w:marTop w:val="0"/>
              <w:marBottom w:val="0"/>
              <w:divBdr>
                <w:top w:val="none" w:sz="0" w:space="0" w:color="auto"/>
                <w:left w:val="none" w:sz="0" w:space="0" w:color="auto"/>
                <w:bottom w:val="none" w:sz="0" w:space="0" w:color="auto"/>
                <w:right w:val="none" w:sz="0" w:space="0" w:color="auto"/>
              </w:divBdr>
            </w:div>
            <w:div w:id="337269652">
              <w:marLeft w:val="0"/>
              <w:marRight w:val="0"/>
              <w:marTop w:val="0"/>
              <w:marBottom w:val="0"/>
              <w:divBdr>
                <w:top w:val="none" w:sz="0" w:space="0" w:color="auto"/>
                <w:left w:val="none" w:sz="0" w:space="0" w:color="auto"/>
                <w:bottom w:val="none" w:sz="0" w:space="0" w:color="auto"/>
                <w:right w:val="none" w:sz="0" w:space="0" w:color="auto"/>
              </w:divBdr>
            </w:div>
            <w:div w:id="1965693271">
              <w:marLeft w:val="0"/>
              <w:marRight w:val="0"/>
              <w:marTop w:val="0"/>
              <w:marBottom w:val="0"/>
              <w:divBdr>
                <w:top w:val="none" w:sz="0" w:space="0" w:color="auto"/>
                <w:left w:val="none" w:sz="0" w:space="0" w:color="auto"/>
                <w:bottom w:val="none" w:sz="0" w:space="0" w:color="auto"/>
                <w:right w:val="none" w:sz="0" w:space="0" w:color="auto"/>
              </w:divBdr>
            </w:div>
            <w:div w:id="1031221754">
              <w:marLeft w:val="0"/>
              <w:marRight w:val="0"/>
              <w:marTop w:val="0"/>
              <w:marBottom w:val="0"/>
              <w:divBdr>
                <w:top w:val="none" w:sz="0" w:space="0" w:color="auto"/>
                <w:left w:val="none" w:sz="0" w:space="0" w:color="auto"/>
                <w:bottom w:val="none" w:sz="0" w:space="0" w:color="auto"/>
                <w:right w:val="none" w:sz="0" w:space="0" w:color="auto"/>
              </w:divBdr>
            </w:div>
            <w:div w:id="1531408548">
              <w:marLeft w:val="0"/>
              <w:marRight w:val="0"/>
              <w:marTop w:val="0"/>
              <w:marBottom w:val="0"/>
              <w:divBdr>
                <w:top w:val="none" w:sz="0" w:space="0" w:color="auto"/>
                <w:left w:val="none" w:sz="0" w:space="0" w:color="auto"/>
                <w:bottom w:val="none" w:sz="0" w:space="0" w:color="auto"/>
                <w:right w:val="none" w:sz="0" w:space="0" w:color="auto"/>
              </w:divBdr>
            </w:div>
            <w:div w:id="1563754717">
              <w:marLeft w:val="0"/>
              <w:marRight w:val="0"/>
              <w:marTop w:val="0"/>
              <w:marBottom w:val="0"/>
              <w:divBdr>
                <w:top w:val="none" w:sz="0" w:space="0" w:color="auto"/>
                <w:left w:val="none" w:sz="0" w:space="0" w:color="auto"/>
                <w:bottom w:val="none" w:sz="0" w:space="0" w:color="auto"/>
                <w:right w:val="none" w:sz="0" w:space="0" w:color="auto"/>
              </w:divBdr>
            </w:div>
            <w:div w:id="746805724">
              <w:marLeft w:val="0"/>
              <w:marRight w:val="0"/>
              <w:marTop w:val="0"/>
              <w:marBottom w:val="0"/>
              <w:divBdr>
                <w:top w:val="none" w:sz="0" w:space="0" w:color="auto"/>
                <w:left w:val="none" w:sz="0" w:space="0" w:color="auto"/>
                <w:bottom w:val="none" w:sz="0" w:space="0" w:color="auto"/>
                <w:right w:val="none" w:sz="0" w:space="0" w:color="auto"/>
              </w:divBdr>
            </w:div>
            <w:div w:id="2024890700">
              <w:marLeft w:val="0"/>
              <w:marRight w:val="0"/>
              <w:marTop w:val="0"/>
              <w:marBottom w:val="0"/>
              <w:divBdr>
                <w:top w:val="none" w:sz="0" w:space="0" w:color="auto"/>
                <w:left w:val="none" w:sz="0" w:space="0" w:color="auto"/>
                <w:bottom w:val="none" w:sz="0" w:space="0" w:color="auto"/>
                <w:right w:val="none" w:sz="0" w:space="0" w:color="auto"/>
              </w:divBdr>
            </w:div>
            <w:div w:id="1318223008">
              <w:marLeft w:val="0"/>
              <w:marRight w:val="0"/>
              <w:marTop w:val="0"/>
              <w:marBottom w:val="0"/>
              <w:divBdr>
                <w:top w:val="none" w:sz="0" w:space="0" w:color="auto"/>
                <w:left w:val="none" w:sz="0" w:space="0" w:color="auto"/>
                <w:bottom w:val="none" w:sz="0" w:space="0" w:color="auto"/>
                <w:right w:val="none" w:sz="0" w:space="0" w:color="auto"/>
              </w:divBdr>
            </w:div>
            <w:div w:id="978613057">
              <w:marLeft w:val="0"/>
              <w:marRight w:val="0"/>
              <w:marTop w:val="0"/>
              <w:marBottom w:val="0"/>
              <w:divBdr>
                <w:top w:val="none" w:sz="0" w:space="0" w:color="auto"/>
                <w:left w:val="none" w:sz="0" w:space="0" w:color="auto"/>
                <w:bottom w:val="none" w:sz="0" w:space="0" w:color="auto"/>
                <w:right w:val="none" w:sz="0" w:space="0" w:color="auto"/>
              </w:divBdr>
            </w:div>
            <w:div w:id="553002493">
              <w:marLeft w:val="0"/>
              <w:marRight w:val="0"/>
              <w:marTop w:val="0"/>
              <w:marBottom w:val="0"/>
              <w:divBdr>
                <w:top w:val="none" w:sz="0" w:space="0" w:color="auto"/>
                <w:left w:val="none" w:sz="0" w:space="0" w:color="auto"/>
                <w:bottom w:val="none" w:sz="0" w:space="0" w:color="auto"/>
                <w:right w:val="none" w:sz="0" w:space="0" w:color="auto"/>
              </w:divBdr>
            </w:div>
            <w:div w:id="1558738628">
              <w:marLeft w:val="0"/>
              <w:marRight w:val="0"/>
              <w:marTop w:val="0"/>
              <w:marBottom w:val="0"/>
              <w:divBdr>
                <w:top w:val="none" w:sz="0" w:space="0" w:color="auto"/>
                <w:left w:val="none" w:sz="0" w:space="0" w:color="auto"/>
                <w:bottom w:val="none" w:sz="0" w:space="0" w:color="auto"/>
                <w:right w:val="none" w:sz="0" w:space="0" w:color="auto"/>
              </w:divBdr>
            </w:div>
            <w:div w:id="1685085453">
              <w:marLeft w:val="0"/>
              <w:marRight w:val="0"/>
              <w:marTop w:val="0"/>
              <w:marBottom w:val="0"/>
              <w:divBdr>
                <w:top w:val="none" w:sz="0" w:space="0" w:color="auto"/>
                <w:left w:val="none" w:sz="0" w:space="0" w:color="auto"/>
                <w:bottom w:val="none" w:sz="0" w:space="0" w:color="auto"/>
                <w:right w:val="none" w:sz="0" w:space="0" w:color="auto"/>
              </w:divBdr>
            </w:div>
            <w:div w:id="1732341841">
              <w:marLeft w:val="0"/>
              <w:marRight w:val="0"/>
              <w:marTop w:val="0"/>
              <w:marBottom w:val="0"/>
              <w:divBdr>
                <w:top w:val="none" w:sz="0" w:space="0" w:color="auto"/>
                <w:left w:val="none" w:sz="0" w:space="0" w:color="auto"/>
                <w:bottom w:val="none" w:sz="0" w:space="0" w:color="auto"/>
                <w:right w:val="none" w:sz="0" w:space="0" w:color="auto"/>
              </w:divBdr>
            </w:div>
            <w:div w:id="2017339048">
              <w:marLeft w:val="0"/>
              <w:marRight w:val="0"/>
              <w:marTop w:val="0"/>
              <w:marBottom w:val="0"/>
              <w:divBdr>
                <w:top w:val="none" w:sz="0" w:space="0" w:color="auto"/>
                <w:left w:val="none" w:sz="0" w:space="0" w:color="auto"/>
                <w:bottom w:val="none" w:sz="0" w:space="0" w:color="auto"/>
                <w:right w:val="none" w:sz="0" w:space="0" w:color="auto"/>
              </w:divBdr>
            </w:div>
            <w:div w:id="467819932">
              <w:marLeft w:val="0"/>
              <w:marRight w:val="0"/>
              <w:marTop w:val="0"/>
              <w:marBottom w:val="0"/>
              <w:divBdr>
                <w:top w:val="none" w:sz="0" w:space="0" w:color="auto"/>
                <w:left w:val="none" w:sz="0" w:space="0" w:color="auto"/>
                <w:bottom w:val="none" w:sz="0" w:space="0" w:color="auto"/>
                <w:right w:val="none" w:sz="0" w:space="0" w:color="auto"/>
              </w:divBdr>
            </w:div>
            <w:div w:id="1503279600">
              <w:marLeft w:val="0"/>
              <w:marRight w:val="0"/>
              <w:marTop w:val="0"/>
              <w:marBottom w:val="0"/>
              <w:divBdr>
                <w:top w:val="none" w:sz="0" w:space="0" w:color="auto"/>
                <w:left w:val="none" w:sz="0" w:space="0" w:color="auto"/>
                <w:bottom w:val="none" w:sz="0" w:space="0" w:color="auto"/>
                <w:right w:val="none" w:sz="0" w:space="0" w:color="auto"/>
              </w:divBdr>
            </w:div>
            <w:div w:id="867640686">
              <w:marLeft w:val="0"/>
              <w:marRight w:val="0"/>
              <w:marTop w:val="0"/>
              <w:marBottom w:val="0"/>
              <w:divBdr>
                <w:top w:val="none" w:sz="0" w:space="0" w:color="auto"/>
                <w:left w:val="none" w:sz="0" w:space="0" w:color="auto"/>
                <w:bottom w:val="none" w:sz="0" w:space="0" w:color="auto"/>
                <w:right w:val="none" w:sz="0" w:space="0" w:color="auto"/>
              </w:divBdr>
            </w:div>
            <w:div w:id="2029063981">
              <w:marLeft w:val="0"/>
              <w:marRight w:val="0"/>
              <w:marTop w:val="0"/>
              <w:marBottom w:val="0"/>
              <w:divBdr>
                <w:top w:val="none" w:sz="0" w:space="0" w:color="auto"/>
                <w:left w:val="none" w:sz="0" w:space="0" w:color="auto"/>
                <w:bottom w:val="none" w:sz="0" w:space="0" w:color="auto"/>
                <w:right w:val="none" w:sz="0" w:space="0" w:color="auto"/>
              </w:divBdr>
            </w:div>
            <w:div w:id="1241521839">
              <w:marLeft w:val="0"/>
              <w:marRight w:val="0"/>
              <w:marTop w:val="0"/>
              <w:marBottom w:val="0"/>
              <w:divBdr>
                <w:top w:val="none" w:sz="0" w:space="0" w:color="auto"/>
                <w:left w:val="none" w:sz="0" w:space="0" w:color="auto"/>
                <w:bottom w:val="none" w:sz="0" w:space="0" w:color="auto"/>
                <w:right w:val="none" w:sz="0" w:space="0" w:color="auto"/>
              </w:divBdr>
            </w:div>
            <w:div w:id="894002643">
              <w:marLeft w:val="0"/>
              <w:marRight w:val="0"/>
              <w:marTop w:val="0"/>
              <w:marBottom w:val="0"/>
              <w:divBdr>
                <w:top w:val="none" w:sz="0" w:space="0" w:color="auto"/>
                <w:left w:val="none" w:sz="0" w:space="0" w:color="auto"/>
                <w:bottom w:val="none" w:sz="0" w:space="0" w:color="auto"/>
                <w:right w:val="none" w:sz="0" w:space="0" w:color="auto"/>
              </w:divBdr>
            </w:div>
            <w:div w:id="68888014">
              <w:marLeft w:val="0"/>
              <w:marRight w:val="0"/>
              <w:marTop w:val="0"/>
              <w:marBottom w:val="0"/>
              <w:divBdr>
                <w:top w:val="none" w:sz="0" w:space="0" w:color="auto"/>
                <w:left w:val="none" w:sz="0" w:space="0" w:color="auto"/>
                <w:bottom w:val="none" w:sz="0" w:space="0" w:color="auto"/>
                <w:right w:val="none" w:sz="0" w:space="0" w:color="auto"/>
              </w:divBdr>
            </w:div>
            <w:div w:id="1453983961">
              <w:marLeft w:val="0"/>
              <w:marRight w:val="0"/>
              <w:marTop w:val="0"/>
              <w:marBottom w:val="0"/>
              <w:divBdr>
                <w:top w:val="none" w:sz="0" w:space="0" w:color="auto"/>
                <w:left w:val="none" w:sz="0" w:space="0" w:color="auto"/>
                <w:bottom w:val="none" w:sz="0" w:space="0" w:color="auto"/>
                <w:right w:val="none" w:sz="0" w:space="0" w:color="auto"/>
              </w:divBdr>
            </w:div>
            <w:div w:id="73936248">
              <w:marLeft w:val="0"/>
              <w:marRight w:val="0"/>
              <w:marTop w:val="0"/>
              <w:marBottom w:val="0"/>
              <w:divBdr>
                <w:top w:val="none" w:sz="0" w:space="0" w:color="auto"/>
                <w:left w:val="none" w:sz="0" w:space="0" w:color="auto"/>
                <w:bottom w:val="none" w:sz="0" w:space="0" w:color="auto"/>
                <w:right w:val="none" w:sz="0" w:space="0" w:color="auto"/>
              </w:divBdr>
            </w:div>
            <w:div w:id="1461264866">
              <w:marLeft w:val="0"/>
              <w:marRight w:val="0"/>
              <w:marTop w:val="0"/>
              <w:marBottom w:val="0"/>
              <w:divBdr>
                <w:top w:val="none" w:sz="0" w:space="0" w:color="auto"/>
                <w:left w:val="none" w:sz="0" w:space="0" w:color="auto"/>
                <w:bottom w:val="none" w:sz="0" w:space="0" w:color="auto"/>
                <w:right w:val="none" w:sz="0" w:space="0" w:color="auto"/>
              </w:divBdr>
            </w:div>
            <w:div w:id="1663116368">
              <w:marLeft w:val="0"/>
              <w:marRight w:val="0"/>
              <w:marTop w:val="0"/>
              <w:marBottom w:val="0"/>
              <w:divBdr>
                <w:top w:val="none" w:sz="0" w:space="0" w:color="auto"/>
                <w:left w:val="none" w:sz="0" w:space="0" w:color="auto"/>
                <w:bottom w:val="none" w:sz="0" w:space="0" w:color="auto"/>
                <w:right w:val="none" w:sz="0" w:space="0" w:color="auto"/>
              </w:divBdr>
            </w:div>
            <w:div w:id="906113207">
              <w:marLeft w:val="0"/>
              <w:marRight w:val="0"/>
              <w:marTop w:val="0"/>
              <w:marBottom w:val="0"/>
              <w:divBdr>
                <w:top w:val="none" w:sz="0" w:space="0" w:color="auto"/>
                <w:left w:val="none" w:sz="0" w:space="0" w:color="auto"/>
                <w:bottom w:val="none" w:sz="0" w:space="0" w:color="auto"/>
                <w:right w:val="none" w:sz="0" w:space="0" w:color="auto"/>
              </w:divBdr>
            </w:div>
            <w:div w:id="1995642884">
              <w:marLeft w:val="0"/>
              <w:marRight w:val="0"/>
              <w:marTop w:val="0"/>
              <w:marBottom w:val="0"/>
              <w:divBdr>
                <w:top w:val="none" w:sz="0" w:space="0" w:color="auto"/>
                <w:left w:val="none" w:sz="0" w:space="0" w:color="auto"/>
                <w:bottom w:val="none" w:sz="0" w:space="0" w:color="auto"/>
                <w:right w:val="none" w:sz="0" w:space="0" w:color="auto"/>
              </w:divBdr>
            </w:div>
            <w:div w:id="1444377244">
              <w:marLeft w:val="0"/>
              <w:marRight w:val="0"/>
              <w:marTop w:val="0"/>
              <w:marBottom w:val="0"/>
              <w:divBdr>
                <w:top w:val="none" w:sz="0" w:space="0" w:color="auto"/>
                <w:left w:val="none" w:sz="0" w:space="0" w:color="auto"/>
                <w:bottom w:val="none" w:sz="0" w:space="0" w:color="auto"/>
                <w:right w:val="none" w:sz="0" w:space="0" w:color="auto"/>
              </w:divBdr>
            </w:div>
            <w:div w:id="1777482733">
              <w:marLeft w:val="0"/>
              <w:marRight w:val="0"/>
              <w:marTop w:val="0"/>
              <w:marBottom w:val="0"/>
              <w:divBdr>
                <w:top w:val="none" w:sz="0" w:space="0" w:color="auto"/>
                <w:left w:val="none" w:sz="0" w:space="0" w:color="auto"/>
                <w:bottom w:val="none" w:sz="0" w:space="0" w:color="auto"/>
                <w:right w:val="none" w:sz="0" w:space="0" w:color="auto"/>
              </w:divBdr>
            </w:div>
            <w:div w:id="2091657374">
              <w:marLeft w:val="0"/>
              <w:marRight w:val="0"/>
              <w:marTop w:val="0"/>
              <w:marBottom w:val="0"/>
              <w:divBdr>
                <w:top w:val="none" w:sz="0" w:space="0" w:color="auto"/>
                <w:left w:val="none" w:sz="0" w:space="0" w:color="auto"/>
                <w:bottom w:val="none" w:sz="0" w:space="0" w:color="auto"/>
                <w:right w:val="none" w:sz="0" w:space="0" w:color="auto"/>
              </w:divBdr>
            </w:div>
            <w:div w:id="984630065">
              <w:marLeft w:val="0"/>
              <w:marRight w:val="0"/>
              <w:marTop w:val="0"/>
              <w:marBottom w:val="0"/>
              <w:divBdr>
                <w:top w:val="none" w:sz="0" w:space="0" w:color="auto"/>
                <w:left w:val="none" w:sz="0" w:space="0" w:color="auto"/>
                <w:bottom w:val="none" w:sz="0" w:space="0" w:color="auto"/>
                <w:right w:val="none" w:sz="0" w:space="0" w:color="auto"/>
              </w:divBdr>
            </w:div>
            <w:div w:id="1042170045">
              <w:marLeft w:val="0"/>
              <w:marRight w:val="0"/>
              <w:marTop w:val="0"/>
              <w:marBottom w:val="0"/>
              <w:divBdr>
                <w:top w:val="none" w:sz="0" w:space="0" w:color="auto"/>
                <w:left w:val="none" w:sz="0" w:space="0" w:color="auto"/>
                <w:bottom w:val="none" w:sz="0" w:space="0" w:color="auto"/>
                <w:right w:val="none" w:sz="0" w:space="0" w:color="auto"/>
              </w:divBdr>
            </w:div>
            <w:div w:id="623804119">
              <w:marLeft w:val="0"/>
              <w:marRight w:val="0"/>
              <w:marTop w:val="0"/>
              <w:marBottom w:val="0"/>
              <w:divBdr>
                <w:top w:val="none" w:sz="0" w:space="0" w:color="auto"/>
                <w:left w:val="none" w:sz="0" w:space="0" w:color="auto"/>
                <w:bottom w:val="none" w:sz="0" w:space="0" w:color="auto"/>
                <w:right w:val="none" w:sz="0" w:space="0" w:color="auto"/>
              </w:divBdr>
            </w:div>
            <w:div w:id="456266924">
              <w:marLeft w:val="0"/>
              <w:marRight w:val="0"/>
              <w:marTop w:val="0"/>
              <w:marBottom w:val="0"/>
              <w:divBdr>
                <w:top w:val="none" w:sz="0" w:space="0" w:color="auto"/>
                <w:left w:val="none" w:sz="0" w:space="0" w:color="auto"/>
                <w:bottom w:val="none" w:sz="0" w:space="0" w:color="auto"/>
                <w:right w:val="none" w:sz="0" w:space="0" w:color="auto"/>
              </w:divBdr>
            </w:div>
            <w:div w:id="561140633">
              <w:marLeft w:val="0"/>
              <w:marRight w:val="0"/>
              <w:marTop w:val="0"/>
              <w:marBottom w:val="0"/>
              <w:divBdr>
                <w:top w:val="none" w:sz="0" w:space="0" w:color="auto"/>
                <w:left w:val="none" w:sz="0" w:space="0" w:color="auto"/>
                <w:bottom w:val="none" w:sz="0" w:space="0" w:color="auto"/>
                <w:right w:val="none" w:sz="0" w:space="0" w:color="auto"/>
              </w:divBdr>
            </w:div>
            <w:div w:id="1049650755">
              <w:marLeft w:val="0"/>
              <w:marRight w:val="0"/>
              <w:marTop w:val="0"/>
              <w:marBottom w:val="0"/>
              <w:divBdr>
                <w:top w:val="none" w:sz="0" w:space="0" w:color="auto"/>
                <w:left w:val="none" w:sz="0" w:space="0" w:color="auto"/>
                <w:bottom w:val="none" w:sz="0" w:space="0" w:color="auto"/>
                <w:right w:val="none" w:sz="0" w:space="0" w:color="auto"/>
              </w:divBdr>
            </w:div>
            <w:div w:id="1366523240">
              <w:marLeft w:val="0"/>
              <w:marRight w:val="0"/>
              <w:marTop w:val="0"/>
              <w:marBottom w:val="0"/>
              <w:divBdr>
                <w:top w:val="none" w:sz="0" w:space="0" w:color="auto"/>
                <w:left w:val="none" w:sz="0" w:space="0" w:color="auto"/>
                <w:bottom w:val="none" w:sz="0" w:space="0" w:color="auto"/>
                <w:right w:val="none" w:sz="0" w:space="0" w:color="auto"/>
              </w:divBdr>
            </w:div>
            <w:div w:id="667249375">
              <w:marLeft w:val="0"/>
              <w:marRight w:val="0"/>
              <w:marTop w:val="0"/>
              <w:marBottom w:val="0"/>
              <w:divBdr>
                <w:top w:val="none" w:sz="0" w:space="0" w:color="auto"/>
                <w:left w:val="none" w:sz="0" w:space="0" w:color="auto"/>
                <w:bottom w:val="none" w:sz="0" w:space="0" w:color="auto"/>
                <w:right w:val="none" w:sz="0" w:space="0" w:color="auto"/>
              </w:divBdr>
            </w:div>
            <w:div w:id="444810608">
              <w:marLeft w:val="0"/>
              <w:marRight w:val="0"/>
              <w:marTop w:val="0"/>
              <w:marBottom w:val="0"/>
              <w:divBdr>
                <w:top w:val="none" w:sz="0" w:space="0" w:color="auto"/>
                <w:left w:val="none" w:sz="0" w:space="0" w:color="auto"/>
                <w:bottom w:val="none" w:sz="0" w:space="0" w:color="auto"/>
                <w:right w:val="none" w:sz="0" w:space="0" w:color="auto"/>
              </w:divBdr>
            </w:div>
            <w:div w:id="1853564300">
              <w:marLeft w:val="0"/>
              <w:marRight w:val="0"/>
              <w:marTop w:val="0"/>
              <w:marBottom w:val="0"/>
              <w:divBdr>
                <w:top w:val="none" w:sz="0" w:space="0" w:color="auto"/>
                <w:left w:val="none" w:sz="0" w:space="0" w:color="auto"/>
                <w:bottom w:val="none" w:sz="0" w:space="0" w:color="auto"/>
                <w:right w:val="none" w:sz="0" w:space="0" w:color="auto"/>
              </w:divBdr>
            </w:div>
            <w:div w:id="1993828565">
              <w:marLeft w:val="0"/>
              <w:marRight w:val="0"/>
              <w:marTop w:val="0"/>
              <w:marBottom w:val="0"/>
              <w:divBdr>
                <w:top w:val="none" w:sz="0" w:space="0" w:color="auto"/>
                <w:left w:val="none" w:sz="0" w:space="0" w:color="auto"/>
                <w:bottom w:val="none" w:sz="0" w:space="0" w:color="auto"/>
                <w:right w:val="none" w:sz="0" w:space="0" w:color="auto"/>
              </w:divBdr>
            </w:div>
            <w:div w:id="1381897736">
              <w:marLeft w:val="0"/>
              <w:marRight w:val="0"/>
              <w:marTop w:val="0"/>
              <w:marBottom w:val="0"/>
              <w:divBdr>
                <w:top w:val="none" w:sz="0" w:space="0" w:color="auto"/>
                <w:left w:val="none" w:sz="0" w:space="0" w:color="auto"/>
                <w:bottom w:val="none" w:sz="0" w:space="0" w:color="auto"/>
                <w:right w:val="none" w:sz="0" w:space="0" w:color="auto"/>
              </w:divBdr>
            </w:div>
            <w:div w:id="1018431793">
              <w:marLeft w:val="0"/>
              <w:marRight w:val="0"/>
              <w:marTop w:val="0"/>
              <w:marBottom w:val="0"/>
              <w:divBdr>
                <w:top w:val="none" w:sz="0" w:space="0" w:color="auto"/>
                <w:left w:val="none" w:sz="0" w:space="0" w:color="auto"/>
                <w:bottom w:val="none" w:sz="0" w:space="0" w:color="auto"/>
                <w:right w:val="none" w:sz="0" w:space="0" w:color="auto"/>
              </w:divBdr>
            </w:div>
            <w:div w:id="641740340">
              <w:marLeft w:val="0"/>
              <w:marRight w:val="0"/>
              <w:marTop w:val="0"/>
              <w:marBottom w:val="0"/>
              <w:divBdr>
                <w:top w:val="none" w:sz="0" w:space="0" w:color="auto"/>
                <w:left w:val="none" w:sz="0" w:space="0" w:color="auto"/>
                <w:bottom w:val="none" w:sz="0" w:space="0" w:color="auto"/>
                <w:right w:val="none" w:sz="0" w:space="0" w:color="auto"/>
              </w:divBdr>
            </w:div>
            <w:div w:id="71437130">
              <w:marLeft w:val="0"/>
              <w:marRight w:val="0"/>
              <w:marTop w:val="0"/>
              <w:marBottom w:val="0"/>
              <w:divBdr>
                <w:top w:val="none" w:sz="0" w:space="0" w:color="auto"/>
                <w:left w:val="none" w:sz="0" w:space="0" w:color="auto"/>
                <w:bottom w:val="none" w:sz="0" w:space="0" w:color="auto"/>
                <w:right w:val="none" w:sz="0" w:space="0" w:color="auto"/>
              </w:divBdr>
            </w:div>
            <w:div w:id="486871790">
              <w:marLeft w:val="0"/>
              <w:marRight w:val="0"/>
              <w:marTop w:val="0"/>
              <w:marBottom w:val="0"/>
              <w:divBdr>
                <w:top w:val="none" w:sz="0" w:space="0" w:color="auto"/>
                <w:left w:val="none" w:sz="0" w:space="0" w:color="auto"/>
                <w:bottom w:val="none" w:sz="0" w:space="0" w:color="auto"/>
                <w:right w:val="none" w:sz="0" w:space="0" w:color="auto"/>
              </w:divBdr>
            </w:div>
            <w:div w:id="1089158330">
              <w:marLeft w:val="0"/>
              <w:marRight w:val="0"/>
              <w:marTop w:val="0"/>
              <w:marBottom w:val="0"/>
              <w:divBdr>
                <w:top w:val="none" w:sz="0" w:space="0" w:color="auto"/>
                <w:left w:val="none" w:sz="0" w:space="0" w:color="auto"/>
                <w:bottom w:val="none" w:sz="0" w:space="0" w:color="auto"/>
                <w:right w:val="none" w:sz="0" w:space="0" w:color="auto"/>
              </w:divBdr>
            </w:div>
            <w:div w:id="1041976613">
              <w:marLeft w:val="0"/>
              <w:marRight w:val="0"/>
              <w:marTop w:val="0"/>
              <w:marBottom w:val="0"/>
              <w:divBdr>
                <w:top w:val="none" w:sz="0" w:space="0" w:color="auto"/>
                <w:left w:val="none" w:sz="0" w:space="0" w:color="auto"/>
                <w:bottom w:val="none" w:sz="0" w:space="0" w:color="auto"/>
                <w:right w:val="none" w:sz="0" w:space="0" w:color="auto"/>
              </w:divBdr>
            </w:div>
            <w:div w:id="740757135">
              <w:marLeft w:val="0"/>
              <w:marRight w:val="0"/>
              <w:marTop w:val="0"/>
              <w:marBottom w:val="0"/>
              <w:divBdr>
                <w:top w:val="none" w:sz="0" w:space="0" w:color="auto"/>
                <w:left w:val="none" w:sz="0" w:space="0" w:color="auto"/>
                <w:bottom w:val="none" w:sz="0" w:space="0" w:color="auto"/>
                <w:right w:val="none" w:sz="0" w:space="0" w:color="auto"/>
              </w:divBdr>
            </w:div>
            <w:div w:id="199633908">
              <w:marLeft w:val="0"/>
              <w:marRight w:val="0"/>
              <w:marTop w:val="0"/>
              <w:marBottom w:val="0"/>
              <w:divBdr>
                <w:top w:val="none" w:sz="0" w:space="0" w:color="auto"/>
                <w:left w:val="none" w:sz="0" w:space="0" w:color="auto"/>
                <w:bottom w:val="none" w:sz="0" w:space="0" w:color="auto"/>
                <w:right w:val="none" w:sz="0" w:space="0" w:color="auto"/>
              </w:divBdr>
            </w:div>
            <w:div w:id="959996382">
              <w:marLeft w:val="0"/>
              <w:marRight w:val="0"/>
              <w:marTop w:val="0"/>
              <w:marBottom w:val="0"/>
              <w:divBdr>
                <w:top w:val="none" w:sz="0" w:space="0" w:color="auto"/>
                <w:left w:val="none" w:sz="0" w:space="0" w:color="auto"/>
                <w:bottom w:val="none" w:sz="0" w:space="0" w:color="auto"/>
                <w:right w:val="none" w:sz="0" w:space="0" w:color="auto"/>
              </w:divBdr>
            </w:div>
            <w:div w:id="928150067">
              <w:marLeft w:val="0"/>
              <w:marRight w:val="0"/>
              <w:marTop w:val="0"/>
              <w:marBottom w:val="0"/>
              <w:divBdr>
                <w:top w:val="none" w:sz="0" w:space="0" w:color="auto"/>
                <w:left w:val="none" w:sz="0" w:space="0" w:color="auto"/>
                <w:bottom w:val="none" w:sz="0" w:space="0" w:color="auto"/>
                <w:right w:val="none" w:sz="0" w:space="0" w:color="auto"/>
              </w:divBdr>
            </w:div>
            <w:div w:id="1102149357">
              <w:marLeft w:val="0"/>
              <w:marRight w:val="0"/>
              <w:marTop w:val="0"/>
              <w:marBottom w:val="0"/>
              <w:divBdr>
                <w:top w:val="none" w:sz="0" w:space="0" w:color="auto"/>
                <w:left w:val="none" w:sz="0" w:space="0" w:color="auto"/>
                <w:bottom w:val="none" w:sz="0" w:space="0" w:color="auto"/>
                <w:right w:val="none" w:sz="0" w:space="0" w:color="auto"/>
              </w:divBdr>
            </w:div>
            <w:div w:id="433981219">
              <w:marLeft w:val="0"/>
              <w:marRight w:val="0"/>
              <w:marTop w:val="0"/>
              <w:marBottom w:val="0"/>
              <w:divBdr>
                <w:top w:val="none" w:sz="0" w:space="0" w:color="auto"/>
                <w:left w:val="none" w:sz="0" w:space="0" w:color="auto"/>
                <w:bottom w:val="none" w:sz="0" w:space="0" w:color="auto"/>
                <w:right w:val="none" w:sz="0" w:space="0" w:color="auto"/>
              </w:divBdr>
            </w:div>
            <w:div w:id="1459373132">
              <w:marLeft w:val="0"/>
              <w:marRight w:val="0"/>
              <w:marTop w:val="0"/>
              <w:marBottom w:val="0"/>
              <w:divBdr>
                <w:top w:val="none" w:sz="0" w:space="0" w:color="auto"/>
                <w:left w:val="none" w:sz="0" w:space="0" w:color="auto"/>
                <w:bottom w:val="none" w:sz="0" w:space="0" w:color="auto"/>
                <w:right w:val="none" w:sz="0" w:space="0" w:color="auto"/>
              </w:divBdr>
            </w:div>
            <w:div w:id="1019313679">
              <w:marLeft w:val="0"/>
              <w:marRight w:val="0"/>
              <w:marTop w:val="0"/>
              <w:marBottom w:val="0"/>
              <w:divBdr>
                <w:top w:val="none" w:sz="0" w:space="0" w:color="auto"/>
                <w:left w:val="none" w:sz="0" w:space="0" w:color="auto"/>
                <w:bottom w:val="none" w:sz="0" w:space="0" w:color="auto"/>
                <w:right w:val="none" w:sz="0" w:space="0" w:color="auto"/>
              </w:divBdr>
            </w:div>
            <w:div w:id="922445664">
              <w:marLeft w:val="0"/>
              <w:marRight w:val="0"/>
              <w:marTop w:val="0"/>
              <w:marBottom w:val="0"/>
              <w:divBdr>
                <w:top w:val="none" w:sz="0" w:space="0" w:color="auto"/>
                <w:left w:val="none" w:sz="0" w:space="0" w:color="auto"/>
                <w:bottom w:val="none" w:sz="0" w:space="0" w:color="auto"/>
                <w:right w:val="none" w:sz="0" w:space="0" w:color="auto"/>
              </w:divBdr>
            </w:div>
            <w:div w:id="1994680724">
              <w:marLeft w:val="0"/>
              <w:marRight w:val="0"/>
              <w:marTop w:val="0"/>
              <w:marBottom w:val="0"/>
              <w:divBdr>
                <w:top w:val="none" w:sz="0" w:space="0" w:color="auto"/>
                <w:left w:val="none" w:sz="0" w:space="0" w:color="auto"/>
                <w:bottom w:val="none" w:sz="0" w:space="0" w:color="auto"/>
                <w:right w:val="none" w:sz="0" w:space="0" w:color="auto"/>
              </w:divBdr>
            </w:div>
            <w:div w:id="1950969443">
              <w:marLeft w:val="0"/>
              <w:marRight w:val="0"/>
              <w:marTop w:val="0"/>
              <w:marBottom w:val="0"/>
              <w:divBdr>
                <w:top w:val="none" w:sz="0" w:space="0" w:color="auto"/>
                <w:left w:val="none" w:sz="0" w:space="0" w:color="auto"/>
                <w:bottom w:val="none" w:sz="0" w:space="0" w:color="auto"/>
                <w:right w:val="none" w:sz="0" w:space="0" w:color="auto"/>
              </w:divBdr>
            </w:div>
            <w:div w:id="1913856371">
              <w:marLeft w:val="0"/>
              <w:marRight w:val="0"/>
              <w:marTop w:val="0"/>
              <w:marBottom w:val="0"/>
              <w:divBdr>
                <w:top w:val="none" w:sz="0" w:space="0" w:color="auto"/>
                <w:left w:val="none" w:sz="0" w:space="0" w:color="auto"/>
                <w:bottom w:val="none" w:sz="0" w:space="0" w:color="auto"/>
                <w:right w:val="none" w:sz="0" w:space="0" w:color="auto"/>
              </w:divBdr>
            </w:div>
            <w:div w:id="1267158822">
              <w:marLeft w:val="0"/>
              <w:marRight w:val="0"/>
              <w:marTop w:val="0"/>
              <w:marBottom w:val="0"/>
              <w:divBdr>
                <w:top w:val="none" w:sz="0" w:space="0" w:color="auto"/>
                <w:left w:val="none" w:sz="0" w:space="0" w:color="auto"/>
                <w:bottom w:val="none" w:sz="0" w:space="0" w:color="auto"/>
                <w:right w:val="none" w:sz="0" w:space="0" w:color="auto"/>
              </w:divBdr>
            </w:div>
            <w:div w:id="152647006">
              <w:marLeft w:val="0"/>
              <w:marRight w:val="0"/>
              <w:marTop w:val="0"/>
              <w:marBottom w:val="0"/>
              <w:divBdr>
                <w:top w:val="none" w:sz="0" w:space="0" w:color="auto"/>
                <w:left w:val="none" w:sz="0" w:space="0" w:color="auto"/>
                <w:bottom w:val="none" w:sz="0" w:space="0" w:color="auto"/>
                <w:right w:val="none" w:sz="0" w:space="0" w:color="auto"/>
              </w:divBdr>
            </w:div>
            <w:div w:id="2017271348">
              <w:marLeft w:val="0"/>
              <w:marRight w:val="0"/>
              <w:marTop w:val="0"/>
              <w:marBottom w:val="0"/>
              <w:divBdr>
                <w:top w:val="none" w:sz="0" w:space="0" w:color="auto"/>
                <w:left w:val="none" w:sz="0" w:space="0" w:color="auto"/>
                <w:bottom w:val="none" w:sz="0" w:space="0" w:color="auto"/>
                <w:right w:val="none" w:sz="0" w:space="0" w:color="auto"/>
              </w:divBdr>
            </w:div>
            <w:div w:id="1293439263">
              <w:marLeft w:val="0"/>
              <w:marRight w:val="0"/>
              <w:marTop w:val="0"/>
              <w:marBottom w:val="0"/>
              <w:divBdr>
                <w:top w:val="none" w:sz="0" w:space="0" w:color="auto"/>
                <w:left w:val="none" w:sz="0" w:space="0" w:color="auto"/>
                <w:bottom w:val="none" w:sz="0" w:space="0" w:color="auto"/>
                <w:right w:val="none" w:sz="0" w:space="0" w:color="auto"/>
              </w:divBdr>
            </w:div>
            <w:div w:id="958878242">
              <w:marLeft w:val="0"/>
              <w:marRight w:val="0"/>
              <w:marTop w:val="0"/>
              <w:marBottom w:val="0"/>
              <w:divBdr>
                <w:top w:val="none" w:sz="0" w:space="0" w:color="auto"/>
                <w:left w:val="none" w:sz="0" w:space="0" w:color="auto"/>
                <w:bottom w:val="none" w:sz="0" w:space="0" w:color="auto"/>
                <w:right w:val="none" w:sz="0" w:space="0" w:color="auto"/>
              </w:divBdr>
            </w:div>
            <w:div w:id="268705830">
              <w:marLeft w:val="0"/>
              <w:marRight w:val="0"/>
              <w:marTop w:val="0"/>
              <w:marBottom w:val="0"/>
              <w:divBdr>
                <w:top w:val="none" w:sz="0" w:space="0" w:color="auto"/>
                <w:left w:val="none" w:sz="0" w:space="0" w:color="auto"/>
                <w:bottom w:val="none" w:sz="0" w:space="0" w:color="auto"/>
                <w:right w:val="none" w:sz="0" w:space="0" w:color="auto"/>
              </w:divBdr>
            </w:div>
            <w:div w:id="1827164097">
              <w:marLeft w:val="0"/>
              <w:marRight w:val="0"/>
              <w:marTop w:val="0"/>
              <w:marBottom w:val="0"/>
              <w:divBdr>
                <w:top w:val="none" w:sz="0" w:space="0" w:color="auto"/>
                <w:left w:val="none" w:sz="0" w:space="0" w:color="auto"/>
                <w:bottom w:val="none" w:sz="0" w:space="0" w:color="auto"/>
                <w:right w:val="none" w:sz="0" w:space="0" w:color="auto"/>
              </w:divBdr>
            </w:div>
            <w:div w:id="1340309185">
              <w:marLeft w:val="0"/>
              <w:marRight w:val="0"/>
              <w:marTop w:val="0"/>
              <w:marBottom w:val="0"/>
              <w:divBdr>
                <w:top w:val="none" w:sz="0" w:space="0" w:color="auto"/>
                <w:left w:val="none" w:sz="0" w:space="0" w:color="auto"/>
                <w:bottom w:val="none" w:sz="0" w:space="0" w:color="auto"/>
                <w:right w:val="none" w:sz="0" w:space="0" w:color="auto"/>
              </w:divBdr>
            </w:div>
            <w:div w:id="1849636305">
              <w:marLeft w:val="0"/>
              <w:marRight w:val="0"/>
              <w:marTop w:val="0"/>
              <w:marBottom w:val="0"/>
              <w:divBdr>
                <w:top w:val="none" w:sz="0" w:space="0" w:color="auto"/>
                <w:left w:val="none" w:sz="0" w:space="0" w:color="auto"/>
                <w:bottom w:val="none" w:sz="0" w:space="0" w:color="auto"/>
                <w:right w:val="none" w:sz="0" w:space="0" w:color="auto"/>
              </w:divBdr>
            </w:div>
            <w:div w:id="819426472">
              <w:marLeft w:val="0"/>
              <w:marRight w:val="0"/>
              <w:marTop w:val="0"/>
              <w:marBottom w:val="0"/>
              <w:divBdr>
                <w:top w:val="none" w:sz="0" w:space="0" w:color="auto"/>
                <w:left w:val="none" w:sz="0" w:space="0" w:color="auto"/>
                <w:bottom w:val="none" w:sz="0" w:space="0" w:color="auto"/>
                <w:right w:val="none" w:sz="0" w:space="0" w:color="auto"/>
              </w:divBdr>
            </w:div>
            <w:div w:id="2122919831">
              <w:marLeft w:val="0"/>
              <w:marRight w:val="0"/>
              <w:marTop w:val="0"/>
              <w:marBottom w:val="0"/>
              <w:divBdr>
                <w:top w:val="none" w:sz="0" w:space="0" w:color="auto"/>
                <w:left w:val="none" w:sz="0" w:space="0" w:color="auto"/>
                <w:bottom w:val="none" w:sz="0" w:space="0" w:color="auto"/>
                <w:right w:val="none" w:sz="0" w:space="0" w:color="auto"/>
              </w:divBdr>
            </w:div>
            <w:div w:id="1212621430">
              <w:marLeft w:val="0"/>
              <w:marRight w:val="0"/>
              <w:marTop w:val="0"/>
              <w:marBottom w:val="0"/>
              <w:divBdr>
                <w:top w:val="none" w:sz="0" w:space="0" w:color="auto"/>
                <w:left w:val="none" w:sz="0" w:space="0" w:color="auto"/>
                <w:bottom w:val="none" w:sz="0" w:space="0" w:color="auto"/>
                <w:right w:val="none" w:sz="0" w:space="0" w:color="auto"/>
              </w:divBdr>
            </w:div>
            <w:div w:id="566964622">
              <w:marLeft w:val="0"/>
              <w:marRight w:val="0"/>
              <w:marTop w:val="0"/>
              <w:marBottom w:val="0"/>
              <w:divBdr>
                <w:top w:val="none" w:sz="0" w:space="0" w:color="auto"/>
                <w:left w:val="none" w:sz="0" w:space="0" w:color="auto"/>
                <w:bottom w:val="none" w:sz="0" w:space="0" w:color="auto"/>
                <w:right w:val="none" w:sz="0" w:space="0" w:color="auto"/>
              </w:divBdr>
            </w:div>
            <w:div w:id="957225287">
              <w:marLeft w:val="0"/>
              <w:marRight w:val="0"/>
              <w:marTop w:val="0"/>
              <w:marBottom w:val="0"/>
              <w:divBdr>
                <w:top w:val="none" w:sz="0" w:space="0" w:color="auto"/>
                <w:left w:val="none" w:sz="0" w:space="0" w:color="auto"/>
                <w:bottom w:val="none" w:sz="0" w:space="0" w:color="auto"/>
                <w:right w:val="none" w:sz="0" w:space="0" w:color="auto"/>
              </w:divBdr>
            </w:div>
            <w:div w:id="1131366046">
              <w:marLeft w:val="0"/>
              <w:marRight w:val="0"/>
              <w:marTop w:val="0"/>
              <w:marBottom w:val="0"/>
              <w:divBdr>
                <w:top w:val="none" w:sz="0" w:space="0" w:color="auto"/>
                <w:left w:val="none" w:sz="0" w:space="0" w:color="auto"/>
                <w:bottom w:val="none" w:sz="0" w:space="0" w:color="auto"/>
                <w:right w:val="none" w:sz="0" w:space="0" w:color="auto"/>
              </w:divBdr>
            </w:div>
            <w:div w:id="1240866391">
              <w:marLeft w:val="0"/>
              <w:marRight w:val="0"/>
              <w:marTop w:val="0"/>
              <w:marBottom w:val="0"/>
              <w:divBdr>
                <w:top w:val="none" w:sz="0" w:space="0" w:color="auto"/>
                <w:left w:val="none" w:sz="0" w:space="0" w:color="auto"/>
                <w:bottom w:val="none" w:sz="0" w:space="0" w:color="auto"/>
                <w:right w:val="none" w:sz="0" w:space="0" w:color="auto"/>
              </w:divBdr>
            </w:div>
            <w:div w:id="40449151">
              <w:marLeft w:val="0"/>
              <w:marRight w:val="0"/>
              <w:marTop w:val="0"/>
              <w:marBottom w:val="0"/>
              <w:divBdr>
                <w:top w:val="none" w:sz="0" w:space="0" w:color="auto"/>
                <w:left w:val="none" w:sz="0" w:space="0" w:color="auto"/>
                <w:bottom w:val="none" w:sz="0" w:space="0" w:color="auto"/>
                <w:right w:val="none" w:sz="0" w:space="0" w:color="auto"/>
              </w:divBdr>
            </w:div>
            <w:div w:id="346294329">
              <w:marLeft w:val="0"/>
              <w:marRight w:val="0"/>
              <w:marTop w:val="0"/>
              <w:marBottom w:val="0"/>
              <w:divBdr>
                <w:top w:val="none" w:sz="0" w:space="0" w:color="auto"/>
                <w:left w:val="none" w:sz="0" w:space="0" w:color="auto"/>
                <w:bottom w:val="none" w:sz="0" w:space="0" w:color="auto"/>
                <w:right w:val="none" w:sz="0" w:space="0" w:color="auto"/>
              </w:divBdr>
            </w:div>
            <w:div w:id="168638593">
              <w:marLeft w:val="0"/>
              <w:marRight w:val="0"/>
              <w:marTop w:val="0"/>
              <w:marBottom w:val="0"/>
              <w:divBdr>
                <w:top w:val="none" w:sz="0" w:space="0" w:color="auto"/>
                <w:left w:val="none" w:sz="0" w:space="0" w:color="auto"/>
                <w:bottom w:val="none" w:sz="0" w:space="0" w:color="auto"/>
                <w:right w:val="none" w:sz="0" w:space="0" w:color="auto"/>
              </w:divBdr>
            </w:div>
            <w:div w:id="926309935">
              <w:marLeft w:val="0"/>
              <w:marRight w:val="0"/>
              <w:marTop w:val="0"/>
              <w:marBottom w:val="0"/>
              <w:divBdr>
                <w:top w:val="none" w:sz="0" w:space="0" w:color="auto"/>
                <w:left w:val="none" w:sz="0" w:space="0" w:color="auto"/>
                <w:bottom w:val="none" w:sz="0" w:space="0" w:color="auto"/>
                <w:right w:val="none" w:sz="0" w:space="0" w:color="auto"/>
              </w:divBdr>
            </w:div>
            <w:div w:id="1219900789">
              <w:marLeft w:val="0"/>
              <w:marRight w:val="0"/>
              <w:marTop w:val="0"/>
              <w:marBottom w:val="0"/>
              <w:divBdr>
                <w:top w:val="none" w:sz="0" w:space="0" w:color="auto"/>
                <w:left w:val="none" w:sz="0" w:space="0" w:color="auto"/>
                <w:bottom w:val="none" w:sz="0" w:space="0" w:color="auto"/>
                <w:right w:val="none" w:sz="0" w:space="0" w:color="auto"/>
              </w:divBdr>
            </w:div>
            <w:div w:id="1696732269">
              <w:marLeft w:val="0"/>
              <w:marRight w:val="0"/>
              <w:marTop w:val="0"/>
              <w:marBottom w:val="0"/>
              <w:divBdr>
                <w:top w:val="none" w:sz="0" w:space="0" w:color="auto"/>
                <w:left w:val="none" w:sz="0" w:space="0" w:color="auto"/>
                <w:bottom w:val="none" w:sz="0" w:space="0" w:color="auto"/>
                <w:right w:val="none" w:sz="0" w:space="0" w:color="auto"/>
              </w:divBdr>
            </w:div>
            <w:div w:id="645161673">
              <w:marLeft w:val="0"/>
              <w:marRight w:val="0"/>
              <w:marTop w:val="0"/>
              <w:marBottom w:val="0"/>
              <w:divBdr>
                <w:top w:val="none" w:sz="0" w:space="0" w:color="auto"/>
                <w:left w:val="none" w:sz="0" w:space="0" w:color="auto"/>
                <w:bottom w:val="none" w:sz="0" w:space="0" w:color="auto"/>
                <w:right w:val="none" w:sz="0" w:space="0" w:color="auto"/>
              </w:divBdr>
            </w:div>
            <w:div w:id="1534876810">
              <w:marLeft w:val="0"/>
              <w:marRight w:val="0"/>
              <w:marTop w:val="0"/>
              <w:marBottom w:val="0"/>
              <w:divBdr>
                <w:top w:val="none" w:sz="0" w:space="0" w:color="auto"/>
                <w:left w:val="none" w:sz="0" w:space="0" w:color="auto"/>
                <w:bottom w:val="none" w:sz="0" w:space="0" w:color="auto"/>
                <w:right w:val="none" w:sz="0" w:space="0" w:color="auto"/>
              </w:divBdr>
            </w:div>
            <w:div w:id="1197353708">
              <w:marLeft w:val="0"/>
              <w:marRight w:val="0"/>
              <w:marTop w:val="0"/>
              <w:marBottom w:val="0"/>
              <w:divBdr>
                <w:top w:val="none" w:sz="0" w:space="0" w:color="auto"/>
                <w:left w:val="none" w:sz="0" w:space="0" w:color="auto"/>
                <w:bottom w:val="none" w:sz="0" w:space="0" w:color="auto"/>
                <w:right w:val="none" w:sz="0" w:space="0" w:color="auto"/>
              </w:divBdr>
            </w:div>
            <w:div w:id="907424475">
              <w:marLeft w:val="0"/>
              <w:marRight w:val="0"/>
              <w:marTop w:val="0"/>
              <w:marBottom w:val="0"/>
              <w:divBdr>
                <w:top w:val="none" w:sz="0" w:space="0" w:color="auto"/>
                <w:left w:val="none" w:sz="0" w:space="0" w:color="auto"/>
                <w:bottom w:val="none" w:sz="0" w:space="0" w:color="auto"/>
                <w:right w:val="none" w:sz="0" w:space="0" w:color="auto"/>
              </w:divBdr>
            </w:div>
            <w:div w:id="89129661">
              <w:marLeft w:val="0"/>
              <w:marRight w:val="0"/>
              <w:marTop w:val="0"/>
              <w:marBottom w:val="0"/>
              <w:divBdr>
                <w:top w:val="none" w:sz="0" w:space="0" w:color="auto"/>
                <w:left w:val="none" w:sz="0" w:space="0" w:color="auto"/>
                <w:bottom w:val="none" w:sz="0" w:space="0" w:color="auto"/>
                <w:right w:val="none" w:sz="0" w:space="0" w:color="auto"/>
              </w:divBdr>
            </w:div>
            <w:div w:id="371687308">
              <w:marLeft w:val="0"/>
              <w:marRight w:val="0"/>
              <w:marTop w:val="0"/>
              <w:marBottom w:val="0"/>
              <w:divBdr>
                <w:top w:val="none" w:sz="0" w:space="0" w:color="auto"/>
                <w:left w:val="none" w:sz="0" w:space="0" w:color="auto"/>
                <w:bottom w:val="none" w:sz="0" w:space="0" w:color="auto"/>
                <w:right w:val="none" w:sz="0" w:space="0" w:color="auto"/>
              </w:divBdr>
            </w:div>
            <w:div w:id="1239290938">
              <w:marLeft w:val="0"/>
              <w:marRight w:val="0"/>
              <w:marTop w:val="0"/>
              <w:marBottom w:val="0"/>
              <w:divBdr>
                <w:top w:val="none" w:sz="0" w:space="0" w:color="auto"/>
                <w:left w:val="none" w:sz="0" w:space="0" w:color="auto"/>
                <w:bottom w:val="none" w:sz="0" w:space="0" w:color="auto"/>
                <w:right w:val="none" w:sz="0" w:space="0" w:color="auto"/>
              </w:divBdr>
            </w:div>
            <w:div w:id="2050567670">
              <w:marLeft w:val="0"/>
              <w:marRight w:val="0"/>
              <w:marTop w:val="0"/>
              <w:marBottom w:val="0"/>
              <w:divBdr>
                <w:top w:val="none" w:sz="0" w:space="0" w:color="auto"/>
                <w:left w:val="none" w:sz="0" w:space="0" w:color="auto"/>
                <w:bottom w:val="none" w:sz="0" w:space="0" w:color="auto"/>
                <w:right w:val="none" w:sz="0" w:space="0" w:color="auto"/>
              </w:divBdr>
            </w:div>
            <w:div w:id="1191528744">
              <w:marLeft w:val="0"/>
              <w:marRight w:val="0"/>
              <w:marTop w:val="0"/>
              <w:marBottom w:val="0"/>
              <w:divBdr>
                <w:top w:val="none" w:sz="0" w:space="0" w:color="auto"/>
                <w:left w:val="none" w:sz="0" w:space="0" w:color="auto"/>
                <w:bottom w:val="none" w:sz="0" w:space="0" w:color="auto"/>
                <w:right w:val="none" w:sz="0" w:space="0" w:color="auto"/>
              </w:divBdr>
            </w:div>
            <w:div w:id="432407741">
              <w:marLeft w:val="0"/>
              <w:marRight w:val="0"/>
              <w:marTop w:val="0"/>
              <w:marBottom w:val="0"/>
              <w:divBdr>
                <w:top w:val="none" w:sz="0" w:space="0" w:color="auto"/>
                <w:left w:val="none" w:sz="0" w:space="0" w:color="auto"/>
                <w:bottom w:val="none" w:sz="0" w:space="0" w:color="auto"/>
                <w:right w:val="none" w:sz="0" w:space="0" w:color="auto"/>
              </w:divBdr>
            </w:div>
            <w:div w:id="1304236277">
              <w:marLeft w:val="0"/>
              <w:marRight w:val="0"/>
              <w:marTop w:val="0"/>
              <w:marBottom w:val="0"/>
              <w:divBdr>
                <w:top w:val="none" w:sz="0" w:space="0" w:color="auto"/>
                <w:left w:val="none" w:sz="0" w:space="0" w:color="auto"/>
                <w:bottom w:val="none" w:sz="0" w:space="0" w:color="auto"/>
                <w:right w:val="none" w:sz="0" w:space="0" w:color="auto"/>
              </w:divBdr>
            </w:div>
            <w:div w:id="234316150">
              <w:marLeft w:val="0"/>
              <w:marRight w:val="0"/>
              <w:marTop w:val="0"/>
              <w:marBottom w:val="0"/>
              <w:divBdr>
                <w:top w:val="none" w:sz="0" w:space="0" w:color="auto"/>
                <w:left w:val="none" w:sz="0" w:space="0" w:color="auto"/>
                <w:bottom w:val="none" w:sz="0" w:space="0" w:color="auto"/>
                <w:right w:val="none" w:sz="0" w:space="0" w:color="auto"/>
              </w:divBdr>
            </w:div>
            <w:div w:id="419300907">
              <w:marLeft w:val="0"/>
              <w:marRight w:val="0"/>
              <w:marTop w:val="0"/>
              <w:marBottom w:val="0"/>
              <w:divBdr>
                <w:top w:val="none" w:sz="0" w:space="0" w:color="auto"/>
                <w:left w:val="none" w:sz="0" w:space="0" w:color="auto"/>
                <w:bottom w:val="none" w:sz="0" w:space="0" w:color="auto"/>
                <w:right w:val="none" w:sz="0" w:space="0" w:color="auto"/>
              </w:divBdr>
            </w:div>
            <w:div w:id="414716292">
              <w:marLeft w:val="0"/>
              <w:marRight w:val="0"/>
              <w:marTop w:val="0"/>
              <w:marBottom w:val="0"/>
              <w:divBdr>
                <w:top w:val="none" w:sz="0" w:space="0" w:color="auto"/>
                <w:left w:val="none" w:sz="0" w:space="0" w:color="auto"/>
                <w:bottom w:val="none" w:sz="0" w:space="0" w:color="auto"/>
                <w:right w:val="none" w:sz="0" w:space="0" w:color="auto"/>
              </w:divBdr>
            </w:div>
            <w:div w:id="269514999">
              <w:marLeft w:val="0"/>
              <w:marRight w:val="0"/>
              <w:marTop w:val="0"/>
              <w:marBottom w:val="0"/>
              <w:divBdr>
                <w:top w:val="none" w:sz="0" w:space="0" w:color="auto"/>
                <w:left w:val="none" w:sz="0" w:space="0" w:color="auto"/>
                <w:bottom w:val="none" w:sz="0" w:space="0" w:color="auto"/>
                <w:right w:val="none" w:sz="0" w:space="0" w:color="auto"/>
              </w:divBdr>
            </w:div>
            <w:div w:id="1349403749">
              <w:marLeft w:val="0"/>
              <w:marRight w:val="0"/>
              <w:marTop w:val="0"/>
              <w:marBottom w:val="0"/>
              <w:divBdr>
                <w:top w:val="none" w:sz="0" w:space="0" w:color="auto"/>
                <w:left w:val="none" w:sz="0" w:space="0" w:color="auto"/>
                <w:bottom w:val="none" w:sz="0" w:space="0" w:color="auto"/>
                <w:right w:val="none" w:sz="0" w:space="0" w:color="auto"/>
              </w:divBdr>
            </w:div>
            <w:div w:id="1847675281">
              <w:marLeft w:val="0"/>
              <w:marRight w:val="0"/>
              <w:marTop w:val="0"/>
              <w:marBottom w:val="0"/>
              <w:divBdr>
                <w:top w:val="none" w:sz="0" w:space="0" w:color="auto"/>
                <w:left w:val="none" w:sz="0" w:space="0" w:color="auto"/>
                <w:bottom w:val="none" w:sz="0" w:space="0" w:color="auto"/>
                <w:right w:val="none" w:sz="0" w:space="0" w:color="auto"/>
              </w:divBdr>
            </w:div>
            <w:div w:id="1271398492">
              <w:marLeft w:val="0"/>
              <w:marRight w:val="0"/>
              <w:marTop w:val="0"/>
              <w:marBottom w:val="0"/>
              <w:divBdr>
                <w:top w:val="none" w:sz="0" w:space="0" w:color="auto"/>
                <w:left w:val="none" w:sz="0" w:space="0" w:color="auto"/>
                <w:bottom w:val="none" w:sz="0" w:space="0" w:color="auto"/>
                <w:right w:val="none" w:sz="0" w:space="0" w:color="auto"/>
              </w:divBdr>
            </w:div>
            <w:div w:id="1342657142">
              <w:marLeft w:val="0"/>
              <w:marRight w:val="0"/>
              <w:marTop w:val="0"/>
              <w:marBottom w:val="0"/>
              <w:divBdr>
                <w:top w:val="none" w:sz="0" w:space="0" w:color="auto"/>
                <w:left w:val="none" w:sz="0" w:space="0" w:color="auto"/>
                <w:bottom w:val="none" w:sz="0" w:space="0" w:color="auto"/>
                <w:right w:val="none" w:sz="0" w:space="0" w:color="auto"/>
              </w:divBdr>
            </w:div>
            <w:div w:id="503783067">
              <w:marLeft w:val="0"/>
              <w:marRight w:val="0"/>
              <w:marTop w:val="0"/>
              <w:marBottom w:val="0"/>
              <w:divBdr>
                <w:top w:val="none" w:sz="0" w:space="0" w:color="auto"/>
                <w:left w:val="none" w:sz="0" w:space="0" w:color="auto"/>
                <w:bottom w:val="none" w:sz="0" w:space="0" w:color="auto"/>
                <w:right w:val="none" w:sz="0" w:space="0" w:color="auto"/>
              </w:divBdr>
            </w:div>
            <w:div w:id="816724830">
              <w:marLeft w:val="0"/>
              <w:marRight w:val="0"/>
              <w:marTop w:val="0"/>
              <w:marBottom w:val="0"/>
              <w:divBdr>
                <w:top w:val="none" w:sz="0" w:space="0" w:color="auto"/>
                <w:left w:val="none" w:sz="0" w:space="0" w:color="auto"/>
                <w:bottom w:val="none" w:sz="0" w:space="0" w:color="auto"/>
                <w:right w:val="none" w:sz="0" w:space="0" w:color="auto"/>
              </w:divBdr>
            </w:div>
            <w:div w:id="330764641">
              <w:marLeft w:val="0"/>
              <w:marRight w:val="0"/>
              <w:marTop w:val="0"/>
              <w:marBottom w:val="0"/>
              <w:divBdr>
                <w:top w:val="none" w:sz="0" w:space="0" w:color="auto"/>
                <w:left w:val="none" w:sz="0" w:space="0" w:color="auto"/>
                <w:bottom w:val="none" w:sz="0" w:space="0" w:color="auto"/>
                <w:right w:val="none" w:sz="0" w:space="0" w:color="auto"/>
              </w:divBdr>
            </w:div>
            <w:div w:id="1091001394">
              <w:marLeft w:val="0"/>
              <w:marRight w:val="0"/>
              <w:marTop w:val="0"/>
              <w:marBottom w:val="0"/>
              <w:divBdr>
                <w:top w:val="none" w:sz="0" w:space="0" w:color="auto"/>
                <w:left w:val="none" w:sz="0" w:space="0" w:color="auto"/>
                <w:bottom w:val="none" w:sz="0" w:space="0" w:color="auto"/>
                <w:right w:val="none" w:sz="0" w:space="0" w:color="auto"/>
              </w:divBdr>
            </w:div>
            <w:div w:id="3486372">
              <w:marLeft w:val="0"/>
              <w:marRight w:val="0"/>
              <w:marTop w:val="0"/>
              <w:marBottom w:val="0"/>
              <w:divBdr>
                <w:top w:val="none" w:sz="0" w:space="0" w:color="auto"/>
                <w:left w:val="none" w:sz="0" w:space="0" w:color="auto"/>
                <w:bottom w:val="none" w:sz="0" w:space="0" w:color="auto"/>
                <w:right w:val="none" w:sz="0" w:space="0" w:color="auto"/>
              </w:divBdr>
            </w:div>
            <w:div w:id="1721172277">
              <w:marLeft w:val="0"/>
              <w:marRight w:val="0"/>
              <w:marTop w:val="0"/>
              <w:marBottom w:val="0"/>
              <w:divBdr>
                <w:top w:val="none" w:sz="0" w:space="0" w:color="auto"/>
                <w:left w:val="none" w:sz="0" w:space="0" w:color="auto"/>
                <w:bottom w:val="none" w:sz="0" w:space="0" w:color="auto"/>
                <w:right w:val="none" w:sz="0" w:space="0" w:color="auto"/>
              </w:divBdr>
            </w:div>
            <w:div w:id="1749837807">
              <w:marLeft w:val="0"/>
              <w:marRight w:val="0"/>
              <w:marTop w:val="0"/>
              <w:marBottom w:val="0"/>
              <w:divBdr>
                <w:top w:val="none" w:sz="0" w:space="0" w:color="auto"/>
                <w:left w:val="none" w:sz="0" w:space="0" w:color="auto"/>
                <w:bottom w:val="none" w:sz="0" w:space="0" w:color="auto"/>
                <w:right w:val="none" w:sz="0" w:space="0" w:color="auto"/>
              </w:divBdr>
            </w:div>
            <w:div w:id="1890338070">
              <w:marLeft w:val="0"/>
              <w:marRight w:val="0"/>
              <w:marTop w:val="0"/>
              <w:marBottom w:val="0"/>
              <w:divBdr>
                <w:top w:val="none" w:sz="0" w:space="0" w:color="auto"/>
                <w:left w:val="none" w:sz="0" w:space="0" w:color="auto"/>
                <w:bottom w:val="none" w:sz="0" w:space="0" w:color="auto"/>
                <w:right w:val="none" w:sz="0" w:space="0" w:color="auto"/>
              </w:divBdr>
            </w:div>
            <w:div w:id="1817988526">
              <w:marLeft w:val="0"/>
              <w:marRight w:val="0"/>
              <w:marTop w:val="0"/>
              <w:marBottom w:val="0"/>
              <w:divBdr>
                <w:top w:val="none" w:sz="0" w:space="0" w:color="auto"/>
                <w:left w:val="none" w:sz="0" w:space="0" w:color="auto"/>
                <w:bottom w:val="none" w:sz="0" w:space="0" w:color="auto"/>
                <w:right w:val="none" w:sz="0" w:space="0" w:color="auto"/>
              </w:divBdr>
            </w:div>
            <w:div w:id="1000351200">
              <w:marLeft w:val="0"/>
              <w:marRight w:val="0"/>
              <w:marTop w:val="0"/>
              <w:marBottom w:val="0"/>
              <w:divBdr>
                <w:top w:val="none" w:sz="0" w:space="0" w:color="auto"/>
                <w:left w:val="none" w:sz="0" w:space="0" w:color="auto"/>
                <w:bottom w:val="none" w:sz="0" w:space="0" w:color="auto"/>
                <w:right w:val="none" w:sz="0" w:space="0" w:color="auto"/>
              </w:divBdr>
            </w:div>
            <w:div w:id="161051334">
              <w:marLeft w:val="0"/>
              <w:marRight w:val="0"/>
              <w:marTop w:val="0"/>
              <w:marBottom w:val="0"/>
              <w:divBdr>
                <w:top w:val="none" w:sz="0" w:space="0" w:color="auto"/>
                <w:left w:val="none" w:sz="0" w:space="0" w:color="auto"/>
                <w:bottom w:val="none" w:sz="0" w:space="0" w:color="auto"/>
                <w:right w:val="none" w:sz="0" w:space="0" w:color="auto"/>
              </w:divBdr>
            </w:div>
            <w:div w:id="1364936848">
              <w:marLeft w:val="0"/>
              <w:marRight w:val="0"/>
              <w:marTop w:val="0"/>
              <w:marBottom w:val="0"/>
              <w:divBdr>
                <w:top w:val="none" w:sz="0" w:space="0" w:color="auto"/>
                <w:left w:val="none" w:sz="0" w:space="0" w:color="auto"/>
                <w:bottom w:val="none" w:sz="0" w:space="0" w:color="auto"/>
                <w:right w:val="none" w:sz="0" w:space="0" w:color="auto"/>
              </w:divBdr>
            </w:div>
            <w:div w:id="1297640611">
              <w:marLeft w:val="0"/>
              <w:marRight w:val="0"/>
              <w:marTop w:val="0"/>
              <w:marBottom w:val="0"/>
              <w:divBdr>
                <w:top w:val="none" w:sz="0" w:space="0" w:color="auto"/>
                <w:left w:val="none" w:sz="0" w:space="0" w:color="auto"/>
                <w:bottom w:val="none" w:sz="0" w:space="0" w:color="auto"/>
                <w:right w:val="none" w:sz="0" w:space="0" w:color="auto"/>
              </w:divBdr>
            </w:div>
            <w:div w:id="1523937275">
              <w:marLeft w:val="0"/>
              <w:marRight w:val="0"/>
              <w:marTop w:val="0"/>
              <w:marBottom w:val="0"/>
              <w:divBdr>
                <w:top w:val="none" w:sz="0" w:space="0" w:color="auto"/>
                <w:left w:val="none" w:sz="0" w:space="0" w:color="auto"/>
                <w:bottom w:val="none" w:sz="0" w:space="0" w:color="auto"/>
                <w:right w:val="none" w:sz="0" w:space="0" w:color="auto"/>
              </w:divBdr>
            </w:div>
            <w:div w:id="454643776">
              <w:marLeft w:val="0"/>
              <w:marRight w:val="0"/>
              <w:marTop w:val="0"/>
              <w:marBottom w:val="0"/>
              <w:divBdr>
                <w:top w:val="none" w:sz="0" w:space="0" w:color="auto"/>
                <w:left w:val="none" w:sz="0" w:space="0" w:color="auto"/>
                <w:bottom w:val="none" w:sz="0" w:space="0" w:color="auto"/>
                <w:right w:val="none" w:sz="0" w:space="0" w:color="auto"/>
              </w:divBdr>
            </w:div>
            <w:div w:id="926693878">
              <w:marLeft w:val="0"/>
              <w:marRight w:val="0"/>
              <w:marTop w:val="0"/>
              <w:marBottom w:val="0"/>
              <w:divBdr>
                <w:top w:val="none" w:sz="0" w:space="0" w:color="auto"/>
                <w:left w:val="none" w:sz="0" w:space="0" w:color="auto"/>
                <w:bottom w:val="none" w:sz="0" w:space="0" w:color="auto"/>
                <w:right w:val="none" w:sz="0" w:space="0" w:color="auto"/>
              </w:divBdr>
            </w:div>
            <w:div w:id="934292052">
              <w:marLeft w:val="0"/>
              <w:marRight w:val="0"/>
              <w:marTop w:val="0"/>
              <w:marBottom w:val="0"/>
              <w:divBdr>
                <w:top w:val="none" w:sz="0" w:space="0" w:color="auto"/>
                <w:left w:val="none" w:sz="0" w:space="0" w:color="auto"/>
                <w:bottom w:val="none" w:sz="0" w:space="0" w:color="auto"/>
                <w:right w:val="none" w:sz="0" w:space="0" w:color="auto"/>
              </w:divBdr>
            </w:div>
            <w:div w:id="1933276073">
              <w:marLeft w:val="0"/>
              <w:marRight w:val="0"/>
              <w:marTop w:val="0"/>
              <w:marBottom w:val="0"/>
              <w:divBdr>
                <w:top w:val="none" w:sz="0" w:space="0" w:color="auto"/>
                <w:left w:val="none" w:sz="0" w:space="0" w:color="auto"/>
                <w:bottom w:val="none" w:sz="0" w:space="0" w:color="auto"/>
                <w:right w:val="none" w:sz="0" w:space="0" w:color="auto"/>
              </w:divBdr>
            </w:div>
            <w:div w:id="1254507038">
              <w:marLeft w:val="0"/>
              <w:marRight w:val="0"/>
              <w:marTop w:val="0"/>
              <w:marBottom w:val="0"/>
              <w:divBdr>
                <w:top w:val="none" w:sz="0" w:space="0" w:color="auto"/>
                <w:left w:val="none" w:sz="0" w:space="0" w:color="auto"/>
                <w:bottom w:val="none" w:sz="0" w:space="0" w:color="auto"/>
                <w:right w:val="none" w:sz="0" w:space="0" w:color="auto"/>
              </w:divBdr>
            </w:div>
            <w:div w:id="526332005">
              <w:marLeft w:val="0"/>
              <w:marRight w:val="0"/>
              <w:marTop w:val="0"/>
              <w:marBottom w:val="0"/>
              <w:divBdr>
                <w:top w:val="none" w:sz="0" w:space="0" w:color="auto"/>
                <w:left w:val="none" w:sz="0" w:space="0" w:color="auto"/>
                <w:bottom w:val="none" w:sz="0" w:space="0" w:color="auto"/>
                <w:right w:val="none" w:sz="0" w:space="0" w:color="auto"/>
              </w:divBdr>
            </w:div>
            <w:div w:id="571351877">
              <w:marLeft w:val="0"/>
              <w:marRight w:val="0"/>
              <w:marTop w:val="0"/>
              <w:marBottom w:val="0"/>
              <w:divBdr>
                <w:top w:val="none" w:sz="0" w:space="0" w:color="auto"/>
                <w:left w:val="none" w:sz="0" w:space="0" w:color="auto"/>
                <w:bottom w:val="none" w:sz="0" w:space="0" w:color="auto"/>
                <w:right w:val="none" w:sz="0" w:space="0" w:color="auto"/>
              </w:divBdr>
            </w:div>
            <w:div w:id="345597342">
              <w:marLeft w:val="0"/>
              <w:marRight w:val="0"/>
              <w:marTop w:val="0"/>
              <w:marBottom w:val="0"/>
              <w:divBdr>
                <w:top w:val="none" w:sz="0" w:space="0" w:color="auto"/>
                <w:left w:val="none" w:sz="0" w:space="0" w:color="auto"/>
                <w:bottom w:val="none" w:sz="0" w:space="0" w:color="auto"/>
                <w:right w:val="none" w:sz="0" w:space="0" w:color="auto"/>
              </w:divBdr>
            </w:div>
            <w:div w:id="222912898">
              <w:marLeft w:val="0"/>
              <w:marRight w:val="0"/>
              <w:marTop w:val="0"/>
              <w:marBottom w:val="0"/>
              <w:divBdr>
                <w:top w:val="none" w:sz="0" w:space="0" w:color="auto"/>
                <w:left w:val="none" w:sz="0" w:space="0" w:color="auto"/>
                <w:bottom w:val="none" w:sz="0" w:space="0" w:color="auto"/>
                <w:right w:val="none" w:sz="0" w:space="0" w:color="auto"/>
              </w:divBdr>
            </w:div>
            <w:div w:id="1288852719">
              <w:marLeft w:val="0"/>
              <w:marRight w:val="0"/>
              <w:marTop w:val="0"/>
              <w:marBottom w:val="0"/>
              <w:divBdr>
                <w:top w:val="none" w:sz="0" w:space="0" w:color="auto"/>
                <w:left w:val="none" w:sz="0" w:space="0" w:color="auto"/>
                <w:bottom w:val="none" w:sz="0" w:space="0" w:color="auto"/>
                <w:right w:val="none" w:sz="0" w:space="0" w:color="auto"/>
              </w:divBdr>
            </w:div>
            <w:div w:id="1791194888">
              <w:marLeft w:val="0"/>
              <w:marRight w:val="0"/>
              <w:marTop w:val="0"/>
              <w:marBottom w:val="0"/>
              <w:divBdr>
                <w:top w:val="none" w:sz="0" w:space="0" w:color="auto"/>
                <w:left w:val="none" w:sz="0" w:space="0" w:color="auto"/>
                <w:bottom w:val="none" w:sz="0" w:space="0" w:color="auto"/>
                <w:right w:val="none" w:sz="0" w:space="0" w:color="auto"/>
              </w:divBdr>
            </w:div>
            <w:div w:id="198325368">
              <w:marLeft w:val="0"/>
              <w:marRight w:val="0"/>
              <w:marTop w:val="0"/>
              <w:marBottom w:val="0"/>
              <w:divBdr>
                <w:top w:val="none" w:sz="0" w:space="0" w:color="auto"/>
                <w:left w:val="none" w:sz="0" w:space="0" w:color="auto"/>
                <w:bottom w:val="none" w:sz="0" w:space="0" w:color="auto"/>
                <w:right w:val="none" w:sz="0" w:space="0" w:color="auto"/>
              </w:divBdr>
            </w:div>
            <w:div w:id="101804901">
              <w:marLeft w:val="0"/>
              <w:marRight w:val="0"/>
              <w:marTop w:val="0"/>
              <w:marBottom w:val="0"/>
              <w:divBdr>
                <w:top w:val="none" w:sz="0" w:space="0" w:color="auto"/>
                <w:left w:val="none" w:sz="0" w:space="0" w:color="auto"/>
                <w:bottom w:val="none" w:sz="0" w:space="0" w:color="auto"/>
                <w:right w:val="none" w:sz="0" w:space="0" w:color="auto"/>
              </w:divBdr>
            </w:div>
            <w:div w:id="437262256">
              <w:marLeft w:val="0"/>
              <w:marRight w:val="0"/>
              <w:marTop w:val="0"/>
              <w:marBottom w:val="0"/>
              <w:divBdr>
                <w:top w:val="none" w:sz="0" w:space="0" w:color="auto"/>
                <w:left w:val="none" w:sz="0" w:space="0" w:color="auto"/>
                <w:bottom w:val="none" w:sz="0" w:space="0" w:color="auto"/>
                <w:right w:val="none" w:sz="0" w:space="0" w:color="auto"/>
              </w:divBdr>
            </w:div>
            <w:div w:id="1355033701">
              <w:marLeft w:val="0"/>
              <w:marRight w:val="0"/>
              <w:marTop w:val="0"/>
              <w:marBottom w:val="0"/>
              <w:divBdr>
                <w:top w:val="none" w:sz="0" w:space="0" w:color="auto"/>
                <w:left w:val="none" w:sz="0" w:space="0" w:color="auto"/>
                <w:bottom w:val="none" w:sz="0" w:space="0" w:color="auto"/>
                <w:right w:val="none" w:sz="0" w:space="0" w:color="auto"/>
              </w:divBdr>
            </w:div>
            <w:div w:id="555354099">
              <w:marLeft w:val="0"/>
              <w:marRight w:val="0"/>
              <w:marTop w:val="0"/>
              <w:marBottom w:val="0"/>
              <w:divBdr>
                <w:top w:val="none" w:sz="0" w:space="0" w:color="auto"/>
                <w:left w:val="none" w:sz="0" w:space="0" w:color="auto"/>
                <w:bottom w:val="none" w:sz="0" w:space="0" w:color="auto"/>
                <w:right w:val="none" w:sz="0" w:space="0" w:color="auto"/>
              </w:divBdr>
            </w:div>
            <w:div w:id="1839685019">
              <w:marLeft w:val="0"/>
              <w:marRight w:val="0"/>
              <w:marTop w:val="0"/>
              <w:marBottom w:val="0"/>
              <w:divBdr>
                <w:top w:val="none" w:sz="0" w:space="0" w:color="auto"/>
                <w:left w:val="none" w:sz="0" w:space="0" w:color="auto"/>
                <w:bottom w:val="none" w:sz="0" w:space="0" w:color="auto"/>
                <w:right w:val="none" w:sz="0" w:space="0" w:color="auto"/>
              </w:divBdr>
            </w:div>
            <w:div w:id="399132348">
              <w:marLeft w:val="0"/>
              <w:marRight w:val="0"/>
              <w:marTop w:val="0"/>
              <w:marBottom w:val="0"/>
              <w:divBdr>
                <w:top w:val="none" w:sz="0" w:space="0" w:color="auto"/>
                <w:left w:val="none" w:sz="0" w:space="0" w:color="auto"/>
                <w:bottom w:val="none" w:sz="0" w:space="0" w:color="auto"/>
                <w:right w:val="none" w:sz="0" w:space="0" w:color="auto"/>
              </w:divBdr>
            </w:div>
            <w:div w:id="881209182">
              <w:marLeft w:val="0"/>
              <w:marRight w:val="0"/>
              <w:marTop w:val="0"/>
              <w:marBottom w:val="0"/>
              <w:divBdr>
                <w:top w:val="none" w:sz="0" w:space="0" w:color="auto"/>
                <w:left w:val="none" w:sz="0" w:space="0" w:color="auto"/>
                <w:bottom w:val="none" w:sz="0" w:space="0" w:color="auto"/>
                <w:right w:val="none" w:sz="0" w:space="0" w:color="auto"/>
              </w:divBdr>
            </w:div>
            <w:div w:id="1179199652">
              <w:marLeft w:val="0"/>
              <w:marRight w:val="0"/>
              <w:marTop w:val="0"/>
              <w:marBottom w:val="0"/>
              <w:divBdr>
                <w:top w:val="none" w:sz="0" w:space="0" w:color="auto"/>
                <w:left w:val="none" w:sz="0" w:space="0" w:color="auto"/>
                <w:bottom w:val="none" w:sz="0" w:space="0" w:color="auto"/>
                <w:right w:val="none" w:sz="0" w:space="0" w:color="auto"/>
              </w:divBdr>
            </w:div>
            <w:div w:id="957417408">
              <w:marLeft w:val="0"/>
              <w:marRight w:val="0"/>
              <w:marTop w:val="0"/>
              <w:marBottom w:val="0"/>
              <w:divBdr>
                <w:top w:val="none" w:sz="0" w:space="0" w:color="auto"/>
                <w:left w:val="none" w:sz="0" w:space="0" w:color="auto"/>
                <w:bottom w:val="none" w:sz="0" w:space="0" w:color="auto"/>
                <w:right w:val="none" w:sz="0" w:space="0" w:color="auto"/>
              </w:divBdr>
            </w:div>
            <w:div w:id="1572807498">
              <w:marLeft w:val="0"/>
              <w:marRight w:val="0"/>
              <w:marTop w:val="0"/>
              <w:marBottom w:val="0"/>
              <w:divBdr>
                <w:top w:val="none" w:sz="0" w:space="0" w:color="auto"/>
                <w:left w:val="none" w:sz="0" w:space="0" w:color="auto"/>
                <w:bottom w:val="none" w:sz="0" w:space="0" w:color="auto"/>
                <w:right w:val="none" w:sz="0" w:space="0" w:color="auto"/>
              </w:divBdr>
            </w:div>
            <w:div w:id="1799715830">
              <w:marLeft w:val="0"/>
              <w:marRight w:val="0"/>
              <w:marTop w:val="0"/>
              <w:marBottom w:val="0"/>
              <w:divBdr>
                <w:top w:val="none" w:sz="0" w:space="0" w:color="auto"/>
                <w:left w:val="none" w:sz="0" w:space="0" w:color="auto"/>
                <w:bottom w:val="none" w:sz="0" w:space="0" w:color="auto"/>
                <w:right w:val="none" w:sz="0" w:space="0" w:color="auto"/>
              </w:divBdr>
            </w:div>
            <w:div w:id="687102012">
              <w:marLeft w:val="0"/>
              <w:marRight w:val="0"/>
              <w:marTop w:val="0"/>
              <w:marBottom w:val="0"/>
              <w:divBdr>
                <w:top w:val="none" w:sz="0" w:space="0" w:color="auto"/>
                <w:left w:val="none" w:sz="0" w:space="0" w:color="auto"/>
                <w:bottom w:val="none" w:sz="0" w:space="0" w:color="auto"/>
                <w:right w:val="none" w:sz="0" w:space="0" w:color="auto"/>
              </w:divBdr>
            </w:div>
            <w:div w:id="702756451">
              <w:marLeft w:val="0"/>
              <w:marRight w:val="0"/>
              <w:marTop w:val="0"/>
              <w:marBottom w:val="0"/>
              <w:divBdr>
                <w:top w:val="none" w:sz="0" w:space="0" w:color="auto"/>
                <w:left w:val="none" w:sz="0" w:space="0" w:color="auto"/>
                <w:bottom w:val="none" w:sz="0" w:space="0" w:color="auto"/>
                <w:right w:val="none" w:sz="0" w:space="0" w:color="auto"/>
              </w:divBdr>
            </w:div>
            <w:div w:id="164514553">
              <w:marLeft w:val="0"/>
              <w:marRight w:val="0"/>
              <w:marTop w:val="0"/>
              <w:marBottom w:val="0"/>
              <w:divBdr>
                <w:top w:val="none" w:sz="0" w:space="0" w:color="auto"/>
                <w:left w:val="none" w:sz="0" w:space="0" w:color="auto"/>
                <w:bottom w:val="none" w:sz="0" w:space="0" w:color="auto"/>
                <w:right w:val="none" w:sz="0" w:space="0" w:color="auto"/>
              </w:divBdr>
            </w:div>
            <w:div w:id="1571773729">
              <w:marLeft w:val="0"/>
              <w:marRight w:val="0"/>
              <w:marTop w:val="0"/>
              <w:marBottom w:val="0"/>
              <w:divBdr>
                <w:top w:val="none" w:sz="0" w:space="0" w:color="auto"/>
                <w:left w:val="none" w:sz="0" w:space="0" w:color="auto"/>
                <w:bottom w:val="none" w:sz="0" w:space="0" w:color="auto"/>
                <w:right w:val="none" w:sz="0" w:space="0" w:color="auto"/>
              </w:divBdr>
            </w:div>
            <w:div w:id="1465461504">
              <w:marLeft w:val="0"/>
              <w:marRight w:val="0"/>
              <w:marTop w:val="0"/>
              <w:marBottom w:val="0"/>
              <w:divBdr>
                <w:top w:val="none" w:sz="0" w:space="0" w:color="auto"/>
                <w:left w:val="none" w:sz="0" w:space="0" w:color="auto"/>
                <w:bottom w:val="none" w:sz="0" w:space="0" w:color="auto"/>
                <w:right w:val="none" w:sz="0" w:space="0" w:color="auto"/>
              </w:divBdr>
            </w:div>
            <w:div w:id="589046443">
              <w:marLeft w:val="0"/>
              <w:marRight w:val="0"/>
              <w:marTop w:val="0"/>
              <w:marBottom w:val="0"/>
              <w:divBdr>
                <w:top w:val="none" w:sz="0" w:space="0" w:color="auto"/>
                <w:left w:val="none" w:sz="0" w:space="0" w:color="auto"/>
                <w:bottom w:val="none" w:sz="0" w:space="0" w:color="auto"/>
                <w:right w:val="none" w:sz="0" w:space="0" w:color="auto"/>
              </w:divBdr>
            </w:div>
            <w:div w:id="444420289">
              <w:marLeft w:val="0"/>
              <w:marRight w:val="0"/>
              <w:marTop w:val="0"/>
              <w:marBottom w:val="0"/>
              <w:divBdr>
                <w:top w:val="none" w:sz="0" w:space="0" w:color="auto"/>
                <w:left w:val="none" w:sz="0" w:space="0" w:color="auto"/>
                <w:bottom w:val="none" w:sz="0" w:space="0" w:color="auto"/>
                <w:right w:val="none" w:sz="0" w:space="0" w:color="auto"/>
              </w:divBdr>
            </w:div>
            <w:div w:id="411270854">
              <w:marLeft w:val="0"/>
              <w:marRight w:val="0"/>
              <w:marTop w:val="0"/>
              <w:marBottom w:val="0"/>
              <w:divBdr>
                <w:top w:val="none" w:sz="0" w:space="0" w:color="auto"/>
                <w:left w:val="none" w:sz="0" w:space="0" w:color="auto"/>
                <w:bottom w:val="none" w:sz="0" w:space="0" w:color="auto"/>
                <w:right w:val="none" w:sz="0" w:space="0" w:color="auto"/>
              </w:divBdr>
            </w:div>
            <w:div w:id="419566440">
              <w:marLeft w:val="0"/>
              <w:marRight w:val="0"/>
              <w:marTop w:val="0"/>
              <w:marBottom w:val="0"/>
              <w:divBdr>
                <w:top w:val="none" w:sz="0" w:space="0" w:color="auto"/>
                <w:left w:val="none" w:sz="0" w:space="0" w:color="auto"/>
                <w:bottom w:val="none" w:sz="0" w:space="0" w:color="auto"/>
                <w:right w:val="none" w:sz="0" w:space="0" w:color="auto"/>
              </w:divBdr>
            </w:div>
            <w:div w:id="161825450">
              <w:marLeft w:val="0"/>
              <w:marRight w:val="0"/>
              <w:marTop w:val="0"/>
              <w:marBottom w:val="0"/>
              <w:divBdr>
                <w:top w:val="none" w:sz="0" w:space="0" w:color="auto"/>
                <w:left w:val="none" w:sz="0" w:space="0" w:color="auto"/>
                <w:bottom w:val="none" w:sz="0" w:space="0" w:color="auto"/>
                <w:right w:val="none" w:sz="0" w:space="0" w:color="auto"/>
              </w:divBdr>
            </w:div>
            <w:div w:id="70198471">
              <w:marLeft w:val="0"/>
              <w:marRight w:val="0"/>
              <w:marTop w:val="0"/>
              <w:marBottom w:val="0"/>
              <w:divBdr>
                <w:top w:val="none" w:sz="0" w:space="0" w:color="auto"/>
                <w:left w:val="none" w:sz="0" w:space="0" w:color="auto"/>
                <w:bottom w:val="none" w:sz="0" w:space="0" w:color="auto"/>
                <w:right w:val="none" w:sz="0" w:space="0" w:color="auto"/>
              </w:divBdr>
            </w:div>
            <w:div w:id="1987123843">
              <w:marLeft w:val="0"/>
              <w:marRight w:val="0"/>
              <w:marTop w:val="0"/>
              <w:marBottom w:val="0"/>
              <w:divBdr>
                <w:top w:val="none" w:sz="0" w:space="0" w:color="auto"/>
                <w:left w:val="none" w:sz="0" w:space="0" w:color="auto"/>
                <w:bottom w:val="none" w:sz="0" w:space="0" w:color="auto"/>
                <w:right w:val="none" w:sz="0" w:space="0" w:color="auto"/>
              </w:divBdr>
            </w:div>
            <w:div w:id="282348609">
              <w:marLeft w:val="0"/>
              <w:marRight w:val="0"/>
              <w:marTop w:val="0"/>
              <w:marBottom w:val="0"/>
              <w:divBdr>
                <w:top w:val="none" w:sz="0" w:space="0" w:color="auto"/>
                <w:left w:val="none" w:sz="0" w:space="0" w:color="auto"/>
                <w:bottom w:val="none" w:sz="0" w:space="0" w:color="auto"/>
                <w:right w:val="none" w:sz="0" w:space="0" w:color="auto"/>
              </w:divBdr>
            </w:div>
            <w:div w:id="61408931">
              <w:marLeft w:val="0"/>
              <w:marRight w:val="0"/>
              <w:marTop w:val="0"/>
              <w:marBottom w:val="0"/>
              <w:divBdr>
                <w:top w:val="none" w:sz="0" w:space="0" w:color="auto"/>
                <w:left w:val="none" w:sz="0" w:space="0" w:color="auto"/>
                <w:bottom w:val="none" w:sz="0" w:space="0" w:color="auto"/>
                <w:right w:val="none" w:sz="0" w:space="0" w:color="auto"/>
              </w:divBdr>
            </w:div>
            <w:div w:id="564994334">
              <w:marLeft w:val="0"/>
              <w:marRight w:val="0"/>
              <w:marTop w:val="0"/>
              <w:marBottom w:val="0"/>
              <w:divBdr>
                <w:top w:val="none" w:sz="0" w:space="0" w:color="auto"/>
                <w:left w:val="none" w:sz="0" w:space="0" w:color="auto"/>
                <w:bottom w:val="none" w:sz="0" w:space="0" w:color="auto"/>
                <w:right w:val="none" w:sz="0" w:space="0" w:color="auto"/>
              </w:divBdr>
            </w:div>
            <w:div w:id="265698131">
              <w:marLeft w:val="0"/>
              <w:marRight w:val="0"/>
              <w:marTop w:val="0"/>
              <w:marBottom w:val="0"/>
              <w:divBdr>
                <w:top w:val="none" w:sz="0" w:space="0" w:color="auto"/>
                <w:left w:val="none" w:sz="0" w:space="0" w:color="auto"/>
                <w:bottom w:val="none" w:sz="0" w:space="0" w:color="auto"/>
                <w:right w:val="none" w:sz="0" w:space="0" w:color="auto"/>
              </w:divBdr>
            </w:div>
            <w:div w:id="1993362909">
              <w:marLeft w:val="0"/>
              <w:marRight w:val="0"/>
              <w:marTop w:val="0"/>
              <w:marBottom w:val="0"/>
              <w:divBdr>
                <w:top w:val="none" w:sz="0" w:space="0" w:color="auto"/>
                <w:left w:val="none" w:sz="0" w:space="0" w:color="auto"/>
                <w:bottom w:val="none" w:sz="0" w:space="0" w:color="auto"/>
                <w:right w:val="none" w:sz="0" w:space="0" w:color="auto"/>
              </w:divBdr>
            </w:div>
            <w:div w:id="9544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4833">
      <w:bodyDiv w:val="1"/>
      <w:marLeft w:val="0"/>
      <w:marRight w:val="0"/>
      <w:marTop w:val="0"/>
      <w:marBottom w:val="0"/>
      <w:divBdr>
        <w:top w:val="none" w:sz="0" w:space="0" w:color="auto"/>
        <w:left w:val="none" w:sz="0" w:space="0" w:color="auto"/>
        <w:bottom w:val="none" w:sz="0" w:space="0" w:color="auto"/>
        <w:right w:val="none" w:sz="0" w:space="0" w:color="auto"/>
      </w:divBdr>
      <w:divsChild>
        <w:div w:id="1992054032">
          <w:marLeft w:val="0"/>
          <w:marRight w:val="0"/>
          <w:marTop w:val="0"/>
          <w:marBottom w:val="0"/>
          <w:divBdr>
            <w:top w:val="none" w:sz="0" w:space="0" w:color="auto"/>
            <w:left w:val="none" w:sz="0" w:space="0" w:color="auto"/>
            <w:bottom w:val="none" w:sz="0" w:space="0" w:color="auto"/>
            <w:right w:val="none" w:sz="0" w:space="0" w:color="auto"/>
          </w:divBdr>
          <w:divsChild>
            <w:div w:id="1667971784">
              <w:marLeft w:val="0"/>
              <w:marRight w:val="0"/>
              <w:marTop w:val="0"/>
              <w:marBottom w:val="0"/>
              <w:divBdr>
                <w:top w:val="none" w:sz="0" w:space="0" w:color="auto"/>
                <w:left w:val="none" w:sz="0" w:space="0" w:color="auto"/>
                <w:bottom w:val="none" w:sz="0" w:space="0" w:color="auto"/>
                <w:right w:val="none" w:sz="0" w:space="0" w:color="auto"/>
              </w:divBdr>
            </w:div>
            <w:div w:id="918179207">
              <w:marLeft w:val="0"/>
              <w:marRight w:val="0"/>
              <w:marTop w:val="0"/>
              <w:marBottom w:val="0"/>
              <w:divBdr>
                <w:top w:val="none" w:sz="0" w:space="0" w:color="auto"/>
                <w:left w:val="none" w:sz="0" w:space="0" w:color="auto"/>
                <w:bottom w:val="none" w:sz="0" w:space="0" w:color="auto"/>
                <w:right w:val="none" w:sz="0" w:space="0" w:color="auto"/>
              </w:divBdr>
            </w:div>
            <w:div w:id="1613902164">
              <w:marLeft w:val="0"/>
              <w:marRight w:val="0"/>
              <w:marTop w:val="0"/>
              <w:marBottom w:val="0"/>
              <w:divBdr>
                <w:top w:val="none" w:sz="0" w:space="0" w:color="auto"/>
                <w:left w:val="none" w:sz="0" w:space="0" w:color="auto"/>
                <w:bottom w:val="none" w:sz="0" w:space="0" w:color="auto"/>
                <w:right w:val="none" w:sz="0" w:space="0" w:color="auto"/>
              </w:divBdr>
            </w:div>
            <w:div w:id="1998413698">
              <w:marLeft w:val="0"/>
              <w:marRight w:val="0"/>
              <w:marTop w:val="0"/>
              <w:marBottom w:val="0"/>
              <w:divBdr>
                <w:top w:val="none" w:sz="0" w:space="0" w:color="auto"/>
                <w:left w:val="none" w:sz="0" w:space="0" w:color="auto"/>
                <w:bottom w:val="none" w:sz="0" w:space="0" w:color="auto"/>
                <w:right w:val="none" w:sz="0" w:space="0" w:color="auto"/>
              </w:divBdr>
            </w:div>
            <w:div w:id="736778946">
              <w:marLeft w:val="0"/>
              <w:marRight w:val="0"/>
              <w:marTop w:val="0"/>
              <w:marBottom w:val="0"/>
              <w:divBdr>
                <w:top w:val="none" w:sz="0" w:space="0" w:color="auto"/>
                <w:left w:val="none" w:sz="0" w:space="0" w:color="auto"/>
                <w:bottom w:val="none" w:sz="0" w:space="0" w:color="auto"/>
                <w:right w:val="none" w:sz="0" w:space="0" w:color="auto"/>
              </w:divBdr>
            </w:div>
            <w:div w:id="2042052859">
              <w:marLeft w:val="0"/>
              <w:marRight w:val="0"/>
              <w:marTop w:val="0"/>
              <w:marBottom w:val="0"/>
              <w:divBdr>
                <w:top w:val="none" w:sz="0" w:space="0" w:color="auto"/>
                <w:left w:val="none" w:sz="0" w:space="0" w:color="auto"/>
                <w:bottom w:val="none" w:sz="0" w:space="0" w:color="auto"/>
                <w:right w:val="none" w:sz="0" w:space="0" w:color="auto"/>
              </w:divBdr>
            </w:div>
            <w:div w:id="1830945026">
              <w:marLeft w:val="0"/>
              <w:marRight w:val="0"/>
              <w:marTop w:val="0"/>
              <w:marBottom w:val="0"/>
              <w:divBdr>
                <w:top w:val="none" w:sz="0" w:space="0" w:color="auto"/>
                <w:left w:val="none" w:sz="0" w:space="0" w:color="auto"/>
                <w:bottom w:val="none" w:sz="0" w:space="0" w:color="auto"/>
                <w:right w:val="none" w:sz="0" w:space="0" w:color="auto"/>
              </w:divBdr>
            </w:div>
            <w:div w:id="848062803">
              <w:marLeft w:val="0"/>
              <w:marRight w:val="0"/>
              <w:marTop w:val="0"/>
              <w:marBottom w:val="0"/>
              <w:divBdr>
                <w:top w:val="none" w:sz="0" w:space="0" w:color="auto"/>
                <w:left w:val="none" w:sz="0" w:space="0" w:color="auto"/>
                <w:bottom w:val="none" w:sz="0" w:space="0" w:color="auto"/>
                <w:right w:val="none" w:sz="0" w:space="0" w:color="auto"/>
              </w:divBdr>
            </w:div>
            <w:div w:id="11109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microsoft.com/office/2007/relationships/hdphoto" Target="media/hdphoto1.wdp"/><Relationship Id="rId95" Type="http://schemas.openxmlformats.org/officeDocument/2006/relationships/fontTable" Target="fontTable.xml"/><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6.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0439B8CF554C2408F8C1CE499B0180F" ma:contentTypeVersion="10" ma:contentTypeDescription="Een nieuw document maken." ma:contentTypeScope="" ma:versionID="29ece86929d5f80d3c567b32fb99513e">
  <xsd:schema xmlns:xsd="http://www.w3.org/2001/XMLSchema" xmlns:xs="http://www.w3.org/2001/XMLSchema" xmlns:p="http://schemas.microsoft.com/office/2006/metadata/properties" xmlns:ns3="873fd750-6f66-458b-822c-900f108793b2" xmlns:ns4="caf49bcc-3462-4219-9078-b8c0d6a474e2" targetNamespace="http://schemas.microsoft.com/office/2006/metadata/properties" ma:root="true" ma:fieldsID="81a7bcc59de706374247154f8492fbda" ns3:_="" ns4:_="">
    <xsd:import namespace="873fd750-6f66-458b-822c-900f108793b2"/>
    <xsd:import namespace="caf49bcc-3462-4219-9078-b8c0d6a474e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3fd750-6f66-458b-822c-900f108793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f49bcc-3462-4219-9078-b8c0d6a474e2"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element name="SharingHintHash" ma:index="16"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02C363-E967-40A1-A58D-A4049A10C6F1}">
  <ds:schemaRefs>
    <ds:schemaRef ds:uri="http://schemas.openxmlformats.org/officeDocument/2006/bibliography"/>
  </ds:schemaRefs>
</ds:datastoreItem>
</file>

<file path=customXml/itemProps2.xml><?xml version="1.0" encoding="utf-8"?>
<ds:datastoreItem xmlns:ds="http://schemas.openxmlformats.org/officeDocument/2006/customXml" ds:itemID="{7F7CE998-EB7C-428D-B1CE-144071E6D5A2}">
  <ds:schemaRefs>
    <ds:schemaRef ds:uri="http://schemas.microsoft.com/sharepoint/v3/contenttype/forms"/>
  </ds:schemaRefs>
</ds:datastoreItem>
</file>

<file path=customXml/itemProps3.xml><?xml version="1.0" encoding="utf-8"?>
<ds:datastoreItem xmlns:ds="http://schemas.openxmlformats.org/officeDocument/2006/customXml" ds:itemID="{63898F84-D984-4C2E-8A09-7DAD5E6B961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3171CEA-A4E4-4AB1-A1F0-62CD446942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3fd750-6f66-458b-822c-900f108793b2"/>
    <ds:schemaRef ds:uri="caf49bcc-3462-4219-9078-b8c0d6a47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20142</TotalTime>
  <Pages>29</Pages>
  <Words>5967</Words>
  <Characters>34013</Characters>
  <Application>Microsoft Office Word</Application>
  <DocSecurity>0</DocSecurity>
  <Lines>283</Lines>
  <Paragraphs>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Hugaert</dc:creator>
  <cp:keywords/>
  <dc:description/>
  <cp:lastModifiedBy>Stijn Van den bossche</cp:lastModifiedBy>
  <cp:revision>442</cp:revision>
  <cp:lastPrinted>2020-11-22T15:10:00Z</cp:lastPrinted>
  <dcterms:created xsi:type="dcterms:W3CDTF">2020-08-30T14:46:00Z</dcterms:created>
  <dcterms:modified xsi:type="dcterms:W3CDTF">2021-05-21T18:34:00Z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0x010100D0439B8CF554C2408F8C1CE499B0180F</vt:lpwstr>
  </property>
</Properties>
</file>